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3AF7E778" w:rsidR="000A3F9E" w:rsidRDefault="000A3F9E" w:rsidP="00E53116">
      <w:pPr>
        <w:jc w:val="center"/>
        <w:rPr>
          <w:sz w:val="36"/>
          <w:szCs w:val="36"/>
        </w:rPr>
      </w:pPr>
      <w:r>
        <w:rPr>
          <w:sz w:val="36"/>
          <w:szCs w:val="36"/>
        </w:rPr>
        <w:t xml:space="preserve">Le </w:t>
      </w:r>
      <w:r w:rsidR="00CB0361">
        <w:rPr>
          <w:sz w:val="36"/>
          <w:szCs w:val="36"/>
        </w:rPr>
        <w:t>08</w:t>
      </w:r>
      <w:r>
        <w:rPr>
          <w:sz w:val="36"/>
          <w:szCs w:val="36"/>
        </w:rPr>
        <w:t>/</w:t>
      </w:r>
      <w:r w:rsidR="00CB0361">
        <w:rPr>
          <w:sz w:val="36"/>
          <w:szCs w:val="36"/>
        </w:rPr>
        <w:t>12</w:t>
      </w:r>
      <w:r>
        <w:rPr>
          <w:sz w:val="36"/>
          <w:szCs w:val="36"/>
        </w:rPr>
        <w:t xml:space="preserve">/2023 </w:t>
      </w:r>
      <w:r w:rsidR="00981349">
        <w:rPr>
          <w:sz w:val="36"/>
          <w:szCs w:val="36"/>
        </w:rPr>
        <w:t>–</w:t>
      </w:r>
      <w:r>
        <w:rPr>
          <w:sz w:val="36"/>
          <w:szCs w:val="36"/>
        </w:rPr>
        <w:t xml:space="preserve"> </w:t>
      </w:r>
      <w:r w:rsidR="00086F81">
        <w:rPr>
          <w:sz w:val="36"/>
          <w:szCs w:val="36"/>
        </w:rPr>
        <w:t>Définitif</w:t>
      </w: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49D90D4" w14:textId="5FF97C14" w:rsidR="00CB0361"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877694" w:history="1">
            <w:r w:rsidR="00CB0361" w:rsidRPr="00B748FD">
              <w:rPr>
                <w:rStyle w:val="Lienhypertexte"/>
                <w:noProof/>
              </w:rPr>
              <w:t>1</w:t>
            </w:r>
            <w:r w:rsidR="00CB0361">
              <w:rPr>
                <w:rFonts w:asciiTheme="minorHAnsi" w:eastAsiaTheme="minorEastAsia" w:hAnsiTheme="minorHAnsi"/>
                <w:noProof/>
                <w:sz w:val="22"/>
                <w:szCs w:val="22"/>
                <w:lang w:eastAsia="fr-FR"/>
              </w:rPr>
              <w:tab/>
            </w:r>
            <w:r w:rsidR="00CB0361" w:rsidRPr="00B748FD">
              <w:rPr>
                <w:rStyle w:val="Lienhypertexte"/>
                <w:noProof/>
              </w:rPr>
              <w:t>Introduction</w:t>
            </w:r>
            <w:r w:rsidR="00CB0361">
              <w:rPr>
                <w:noProof/>
                <w:webHidden/>
              </w:rPr>
              <w:tab/>
            </w:r>
            <w:r w:rsidR="00CB0361">
              <w:rPr>
                <w:noProof/>
                <w:webHidden/>
              </w:rPr>
              <w:fldChar w:fldCharType="begin"/>
            </w:r>
            <w:r w:rsidR="00CB0361">
              <w:rPr>
                <w:noProof/>
                <w:webHidden/>
              </w:rPr>
              <w:instrText xml:space="preserve"> PAGEREF _Toc152877694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6BC9F871" w14:textId="2BF12C93" w:rsidR="00CB0361" w:rsidRDefault="00000000">
          <w:pPr>
            <w:pStyle w:val="TM2"/>
            <w:rPr>
              <w:rFonts w:asciiTheme="minorHAnsi" w:eastAsiaTheme="minorEastAsia" w:hAnsiTheme="minorHAnsi"/>
              <w:noProof/>
              <w:sz w:val="22"/>
              <w:szCs w:val="22"/>
              <w:lang w:eastAsia="fr-FR"/>
            </w:rPr>
          </w:pPr>
          <w:hyperlink w:anchor="_Toc152877695" w:history="1">
            <w:r w:rsidR="00CB0361" w:rsidRPr="00B748FD">
              <w:rPr>
                <w:rStyle w:val="Lienhypertexte"/>
                <w:noProof/>
              </w:rPr>
              <w:t>1.1</w:t>
            </w:r>
            <w:r w:rsidR="00CB0361">
              <w:rPr>
                <w:rFonts w:asciiTheme="minorHAnsi" w:eastAsiaTheme="minorEastAsia" w:hAnsiTheme="minorHAnsi"/>
                <w:noProof/>
                <w:sz w:val="22"/>
                <w:szCs w:val="22"/>
                <w:lang w:eastAsia="fr-FR"/>
              </w:rPr>
              <w:tab/>
            </w:r>
            <w:r w:rsidR="00CB0361" w:rsidRPr="00B748FD">
              <w:rPr>
                <w:rStyle w:val="Lienhypertexte"/>
                <w:noProof/>
              </w:rPr>
              <w:t>Méthodologie</w:t>
            </w:r>
            <w:r w:rsidR="00CB0361">
              <w:rPr>
                <w:noProof/>
                <w:webHidden/>
              </w:rPr>
              <w:tab/>
            </w:r>
            <w:r w:rsidR="00CB0361">
              <w:rPr>
                <w:noProof/>
                <w:webHidden/>
              </w:rPr>
              <w:fldChar w:fldCharType="begin"/>
            </w:r>
            <w:r w:rsidR="00CB0361">
              <w:rPr>
                <w:noProof/>
                <w:webHidden/>
              </w:rPr>
              <w:instrText xml:space="preserve"> PAGEREF _Toc152877695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3E4D08AD" w14:textId="027E8D8D" w:rsidR="00CB0361" w:rsidRDefault="00000000">
          <w:pPr>
            <w:pStyle w:val="TM2"/>
            <w:rPr>
              <w:rFonts w:asciiTheme="minorHAnsi" w:eastAsiaTheme="minorEastAsia" w:hAnsiTheme="minorHAnsi"/>
              <w:noProof/>
              <w:sz w:val="22"/>
              <w:szCs w:val="22"/>
              <w:lang w:eastAsia="fr-FR"/>
            </w:rPr>
          </w:pPr>
          <w:hyperlink w:anchor="_Toc152877696" w:history="1">
            <w:r w:rsidR="00CB0361" w:rsidRPr="00B748FD">
              <w:rPr>
                <w:rStyle w:val="Lienhypertexte"/>
                <w:noProof/>
              </w:rPr>
              <w:t>1.2</w:t>
            </w:r>
            <w:r w:rsidR="00CB0361">
              <w:rPr>
                <w:rFonts w:asciiTheme="minorHAnsi" w:eastAsiaTheme="minorEastAsia" w:hAnsiTheme="minorHAnsi"/>
                <w:noProof/>
                <w:sz w:val="22"/>
                <w:szCs w:val="22"/>
                <w:lang w:eastAsia="fr-FR"/>
              </w:rPr>
              <w:tab/>
            </w:r>
            <w:r w:rsidR="00CB0361" w:rsidRPr="00B748FD">
              <w:rPr>
                <w:rStyle w:val="Lienhypertexte"/>
                <w:noProof/>
              </w:rPr>
              <w:t>Approches</w:t>
            </w:r>
            <w:r w:rsidR="00CB0361">
              <w:rPr>
                <w:noProof/>
                <w:webHidden/>
              </w:rPr>
              <w:tab/>
            </w:r>
            <w:r w:rsidR="00CB0361">
              <w:rPr>
                <w:noProof/>
                <w:webHidden/>
              </w:rPr>
              <w:fldChar w:fldCharType="begin"/>
            </w:r>
            <w:r w:rsidR="00CB0361">
              <w:rPr>
                <w:noProof/>
                <w:webHidden/>
              </w:rPr>
              <w:instrText xml:space="preserve"> PAGEREF _Toc152877696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2C52B7FB" w14:textId="0F853E8E" w:rsidR="00CB0361" w:rsidRDefault="00000000">
          <w:pPr>
            <w:pStyle w:val="TM1"/>
            <w:rPr>
              <w:rFonts w:asciiTheme="minorHAnsi" w:eastAsiaTheme="minorEastAsia" w:hAnsiTheme="minorHAnsi"/>
              <w:noProof/>
              <w:sz w:val="22"/>
              <w:szCs w:val="22"/>
              <w:lang w:eastAsia="fr-FR"/>
            </w:rPr>
          </w:pPr>
          <w:hyperlink w:anchor="_Toc152877697" w:history="1">
            <w:r w:rsidR="00CB0361" w:rsidRPr="00B748FD">
              <w:rPr>
                <w:rStyle w:val="Lienhypertexte"/>
                <w:noProof/>
              </w:rPr>
              <w:t>2</w:t>
            </w:r>
            <w:r w:rsidR="00CB0361">
              <w:rPr>
                <w:rFonts w:asciiTheme="minorHAnsi" w:eastAsiaTheme="minorEastAsia" w:hAnsiTheme="minorHAnsi"/>
                <w:noProof/>
                <w:sz w:val="22"/>
                <w:szCs w:val="22"/>
                <w:lang w:eastAsia="fr-FR"/>
              </w:rPr>
              <w:tab/>
            </w:r>
            <w:r w:rsidR="00CB0361" w:rsidRPr="00B748FD">
              <w:rPr>
                <w:rStyle w:val="Lienhypertexte"/>
                <w:noProof/>
              </w:rPr>
              <w:t xml:space="preserve">Prédiction de la variable </w:t>
            </w:r>
            <w:r w:rsidR="00CB0361" w:rsidRPr="00B748FD">
              <w:rPr>
                <w:rStyle w:val="Lienhypertexte"/>
                <w:i/>
                <w:iCs/>
                <w:noProof/>
              </w:rPr>
              <w:t>RainTomorrow</w:t>
            </w:r>
            <w:r w:rsidR="00CB0361">
              <w:rPr>
                <w:noProof/>
                <w:webHidden/>
              </w:rPr>
              <w:tab/>
            </w:r>
            <w:r w:rsidR="00CB0361">
              <w:rPr>
                <w:noProof/>
                <w:webHidden/>
              </w:rPr>
              <w:fldChar w:fldCharType="begin"/>
            </w:r>
            <w:r w:rsidR="00CB0361">
              <w:rPr>
                <w:noProof/>
                <w:webHidden/>
              </w:rPr>
              <w:instrText xml:space="preserve"> PAGEREF _Toc152877697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7C68D792" w14:textId="51523CE4" w:rsidR="00CB0361" w:rsidRDefault="00000000">
          <w:pPr>
            <w:pStyle w:val="TM2"/>
            <w:rPr>
              <w:rFonts w:asciiTheme="minorHAnsi" w:eastAsiaTheme="minorEastAsia" w:hAnsiTheme="minorHAnsi"/>
              <w:noProof/>
              <w:sz w:val="22"/>
              <w:szCs w:val="22"/>
              <w:lang w:eastAsia="fr-FR"/>
            </w:rPr>
          </w:pPr>
          <w:hyperlink w:anchor="_Toc152877698" w:history="1">
            <w:r w:rsidR="00CB0361" w:rsidRPr="00B748FD">
              <w:rPr>
                <w:rStyle w:val="Lienhypertexte"/>
                <w:noProof/>
              </w:rPr>
              <w:t>2.1</w:t>
            </w:r>
            <w:r w:rsidR="00CB0361">
              <w:rPr>
                <w:rFonts w:asciiTheme="minorHAnsi" w:eastAsiaTheme="minorEastAsia" w:hAnsiTheme="minorHAnsi"/>
                <w:noProof/>
                <w:sz w:val="22"/>
                <w:szCs w:val="22"/>
                <w:lang w:eastAsia="fr-FR"/>
              </w:rPr>
              <w:tab/>
            </w:r>
            <w:r w:rsidR="00CB0361" w:rsidRPr="00B748FD">
              <w:rPr>
                <w:rStyle w:val="Lienhypertexte"/>
                <w:noProof/>
              </w:rPr>
              <w:t>Rappel sur déséquilibre</w:t>
            </w:r>
            <w:r w:rsidR="00CB0361">
              <w:rPr>
                <w:noProof/>
                <w:webHidden/>
              </w:rPr>
              <w:tab/>
            </w:r>
            <w:r w:rsidR="00CB0361">
              <w:rPr>
                <w:noProof/>
                <w:webHidden/>
              </w:rPr>
              <w:fldChar w:fldCharType="begin"/>
            </w:r>
            <w:r w:rsidR="00CB0361">
              <w:rPr>
                <w:noProof/>
                <w:webHidden/>
              </w:rPr>
              <w:instrText xml:space="preserve"> PAGEREF _Toc152877698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5D22EF81" w14:textId="4984E3BC" w:rsidR="00CB0361" w:rsidRDefault="00000000">
          <w:pPr>
            <w:pStyle w:val="TM2"/>
            <w:rPr>
              <w:rFonts w:asciiTheme="minorHAnsi" w:eastAsiaTheme="minorEastAsia" w:hAnsiTheme="minorHAnsi"/>
              <w:noProof/>
              <w:sz w:val="22"/>
              <w:szCs w:val="22"/>
              <w:lang w:eastAsia="fr-FR"/>
            </w:rPr>
          </w:pPr>
          <w:hyperlink w:anchor="_Toc152877699" w:history="1">
            <w:r w:rsidR="00CB0361" w:rsidRPr="00B748FD">
              <w:rPr>
                <w:rStyle w:val="Lienhypertexte"/>
                <w:noProof/>
              </w:rPr>
              <w:t>2.2</w:t>
            </w:r>
            <w:r w:rsidR="00CB0361">
              <w:rPr>
                <w:rFonts w:asciiTheme="minorHAnsi" w:eastAsiaTheme="minorEastAsia" w:hAnsiTheme="minorHAnsi"/>
                <w:noProof/>
                <w:sz w:val="22"/>
                <w:szCs w:val="22"/>
                <w:lang w:eastAsia="fr-FR"/>
              </w:rPr>
              <w:tab/>
            </w:r>
            <w:r w:rsidR="00CB0361" w:rsidRPr="00B748FD">
              <w:rPr>
                <w:rStyle w:val="Lienhypertexte"/>
                <w:noProof/>
              </w:rPr>
              <w:t>Métriques</w:t>
            </w:r>
            <w:r w:rsidR="00CB0361">
              <w:rPr>
                <w:noProof/>
                <w:webHidden/>
              </w:rPr>
              <w:tab/>
            </w:r>
            <w:r w:rsidR="00CB0361">
              <w:rPr>
                <w:noProof/>
                <w:webHidden/>
              </w:rPr>
              <w:fldChar w:fldCharType="begin"/>
            </w:r>
            <w:r w:rsidR="00CB0361">
              <w:rPr>
                <w:noProof/>
                <w:webHidden/>
              </w:rPr>
              <w:instrText xml:space="preserve"> PAGEREF _Toc152877699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204AFE42" w14:textId="3F7D33E6" w:rsidR="00CB0361" w:rsidRDefault="00000000">
          <w:pPr>
            <w:pStyle w:val="TM2"/>
            <w:rPr>
              <w:rFonts w:asciiTheme="minorHAnsi" w:eastAsiaTheme="minorEastAsia" w:hAnsiTheme="minorHAnsi"/>
              <w:noProof/>
              <w:sz w:val="22"/>
              <w:szCs w:val="22"/>
              <w:lang w:eastAsia="fr-FR"/>
            </w:rPr>
          </w:pPr>
          <w:hyperlink w:anchor="_Toc152877700" w:history="1">
            <w:r w:rsidR="00CB0361" w:rsidRPr="00B748FD">
              <w:rPr>
                <w:rStyle w:val="Lienhypertexte"/>
                <w:noProof/>
              </w:rPr>
              <w:t>2.3</w:t>
            </w:r>
            <w:r w:rsidR="00CB0361">
              <w:rPr>
                <w:rFonts w:asciiTheme="minorHAnsi" w:eastAsiaTheme="minorEastAsia" w:hAnsiTheme="minorHAnsi"/>
                <w:noProof/>
                <w:sz w:val="22"/>
                <w:szCs w:val="22"/>
                <w:lang w:eastAsia="fr-FR"/>
              </w:rPr>
              <w:tab/>
            </w:r>
            <w:r w:rsidR="00CB0361" w:rsidRPr="00B748FD">
              <w:rPr>
                <w:rStyle w:val="Lienhypertexte"/>
                <w:noProof/>
              </w:rPr>
              <w:t>Résultats de la classification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_Toc152877700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7808EE02" w14:textId="5654CBB7"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1" w:history="1">
            <w:r w:rsidR="00CB0361" w:rsidRPr="00B748FD">
              <w:rPr>
                <w:rStyle w:val="Lienhypertexte"/>
                <w:noProof/>
                <w:lang w:val="en-US"/>
              </w:rPr>
              <w:t>2.3.1</w:t>
            </w:r>
            <w:r w:rsidR="00CB0361">
              <w:rPr>
                <w:rFonts w:asciiTheme="minorHAnsi" w:eastAsiaTheme="minorEastAsia" w:hAnsiTheme="minorHAnsi"/>
                <w:noProof/>
                <w:sz w:val="22"/>
                <w:szCs w:val="22"/>
                <w:lang w:eastAsia="fr-FR"/>
              </w:rPr>
              <w:tab/>
            </w:r>
            <w:r w:rsidR="00CB0361" w:rsidRPr="00B748FD">
              <w:rPr>
                <w:rStyle w:val="Lienhypertexte"/>
                <w:noProof/>
                <w:lang w:val="en-US"/>
              </w:rPr>
              <w:t>Modèles étudiés</w:t>
            </w:r>
            <w:r w:rsidR="00CB0361">
              <w:rPr>
                <w:noProof/>
                <w:webHidden/>
              </w:rPr>
              <w:tab/>
            </w:r>
            <w:r w:rsidR="00CB0361">
              <w:rPr>
                <w:noProof/>
                <w:webHidden/>
              </w:rPr>
              <w:fldChar w:fldCharType="begin"/>
            </w:r>
            <w:r w:rsidR="00CB0361">
              <w:rPr>
                <w:noProof/>
                <w:webHidden/>
              </w:rPr>
              <w:instrText xml:space="preserve"> PAGEREF _Toc152877701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099FC03C" w14:textId="4D28EE96"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2" w:history="1">
            <w:r w:rsidR="00CB0361" w:rsidRPr="00B748FD">
              <w:rPr>
                <w:rStyle w:val="Lienhypertexte"/>
                <w:noProof/>
              </w:rPr>
              <w:t>2.3.2</w:t>
            </w:r>
            <w:r w:rsidR="00CB0361">
              <w:rPr>
                <w:rFonts w:asciiTheme="minorHAnsi" w:eastAsiaTheme="minorEastAsia" w:hAnsiTheme="minorHAnsi"/>
                <w:noProof/>
                <w:sz w:val="22"/>
                <w:szCs w:val="22"/>
                <w:lang w:eastAsia="fr-FR"/>
              </w:rPr>
              <w:tab/>
            </w:r>
            <w:r w:rsidR="00CB0361" w:rsidRPr="00B748FD">
              <w:rPr>
                <w:rStyle w:val="Lienhypertexte"/>
                <w:noProof/>
              </w:rPr>
              <w:t>Optimisation de métriques</w:t>
            </w:r>
            <w:r w:rsidR="00CB0361">
              <w:rPr>
                <w:noProof/>
                <w:webHidden/>
              </w:rPr>
              <w:tab/>
            </w:r>
            <w:r w:rsidR="00CB0361">
              <w:rPr>
                <w:noProof/>
                <w:webHidden/>
              </w:rPr>
              <w:fldChar w:fldCharType="begin"/>
            </w:r>
            <w:r w:rsidR="00CB0361">
              <w:rPr>
                <w:noProof/>
                <w:webHidden/>
              </w:rPr>
              <w:instrText xml:space="preserve"> PAGEREF _Toc152877702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509E7ADD" w14:textId="153FC50B"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3" w:history="1">
            <w:r w:rsidR="00CB0361" w:rsidRPr="00B748FD">
              <w:rPr>
                <w:rStyle w:val="Lienhypertexte"/>
                <w:noProof/>
              </w:rPr>
              <w:t>2.3.3</w:t>
            </w:r>
            <w:r w:rsidR="00CB0361">
              <w:rPr>
                <w:rFonts w:asciiTheme="minorHAnsi" w:eastAsiaTheme="minorEastAsia" w:hAnsiTheme="minorHAnsi"/>
                <w:noProof/>
                <w:sz w:val="22"/>
                <w:szCs w:val="22"/>
                <w:lang w:eastAsia="fr-FR"/>
              </w:rPr>
              <w:tab/>
            </w:r>
            <w:r w:rsidR="00CB0361" w:rsidRPr="00B748FD">
              <w:rPr>
                <w:rStyle w:val="Lienhypertexte"/>
                <w:noProof/>
              </w:rPr>
              <w:t>Impact du feature enginerring</w:t>
            </w:r>
            <w:r w:rsidR="00CB0361">
              <w:rPr>
                <w:noProof/>
                <w:webHidden/>
              </w:rPr>
              <w:tab/>
            </w:r>
            <w:r w:rsidR="00CB0361">
              <w:rPr>
                <w:noProof/>
                <w:webHidden/>
              </w:rPr>
              <w:fldChar w:fldCharType="begin"/>
            </w:r>
            <w:r w:rsidR="00CB0361">
              <w:rPr>
                <w:noProof/>
                <w:webHidden/>
              </w:rPr>
              <w:instrText xml:space="preserve"> PAGEREF _Toc152877703 \h </w:instrText>
            </w:r>
            <w:r w:rsidR="00CB0361">
              <w:rPr>
                <w:noProof/>
                <w:webHidden/>
              </w:rPr>
            </w:r>
            <w:r w:rsidR="00CB0361">
              <w:rPr>
                <w:noProof/>
                <w:webHidden/>
              </w:rPr>
              <w:fldChar w:fldCharType="separate"/>
            </w:r>
            <w:r w:rsidR="00403D22">
              <w:rPr>
                <w:noProof/>
                <w:webHidden/>
              </w:rPr>
              <w:t>14</w:t>
            </w:r>
            <w:r w:rsidR="00CB0361">
              <w:rPr>
                <w:noProof/>
                <w:webHidden/>
              </w:rPr>
              <w:fldChar w:fldCharType="end"/>
            </w:r>
          </w:hyperlink>
        </w:p>
        <w:p w14:paraId="6ADC4B8C" w14:textId="5183794E"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4" w:history="1">
            <w:r w:rsidR="00CB0361" w:rsidRPr="00B748FD">
              <w:rPr>
                <w:rStyle w:val="Lienhypertexte"/>
                <w:noProof/>
              </w:rPr>
              <w:t>2.3.4</w:t>
            </w:r>
            <w:r w:rsidR="00CB0361">
              <w:rPr>
                <w:rFonts w:asciiTheme="minorHAnsi" w:eastAsiaTheme="minorEastAsia" w:hAnsiTheme="minorHAnsi"/>
                <w:noProof/>
                <w:sz w:val="22"/>
                <w:szCs w:val="22"/>
                <w:lang w:eastAsia="fr-FR"/>
              </w:rPr>
              <w:tab/>
            </w:r>
            <w:r w:rsidR="00CB0361" w:rsidRPr="00B748FD">
              <w:rPr>
                <w:rStyle w:val="Lienhypertexte"/>
                <w:noProof/>
              </w:rPr>
              <w:t>Seuil de probabilité</w:t>
            </w:r>
            <w:r w:rsidR="00CB0361">
              <w:rPr>
                <w:noProof/>
                <w:webHidden/>
              </w:rPr>
              <w:tab/>
            </w:r>
            <w:r w:rsidR="00CB0361">
              <w:rPr>
                <w:noProof/>
                <w:webHidden/>
              </w:rPr>
              <w:fldChar w:fldCharType="begin"/>
            </w:r>
            <w:r w:rsidR="00CB0361">
              <w:rPr>
                <w:noProof/>
                <w:webHidden/>
              </w:rPr>
              <w:instrText xml:space="preserve"> PAGEREF _Toc152877704 \h </w:instrText>
            </w:r>
            <w:r w:rsidR="00CB0361">
              <w:rPr>
                <w:noProof/>
                <w:webHidden/>
              </w:rPr>
            </w:r>
            <w:r w:rsidR="00CB0361">
              <w:rPr>
                <w:noProof/>
                <w:webHidden/>
              </w:rPr>
              <w:fldChar w:fldCharType="separate"/>
            </w:r>
            <w:r w:rsidR="00403D22">
              <w:rPr>
                <w:noProof/>
                <w:webHidden/>
              </w:rPr>
              <w:t>15</w:t>
            </w:r>
            <w:r w:rsidR="00CB0361">
              <w:rPr>
                <w:noProof/>
                <w:webHidden/>
              </w:rPr>
              <w:fldChar w:fldCharType="end"/>
            </w:r>
          </w:hyperlink>
        </w:p>
        <w:p w14:paraId="204B1CD8" w14:textId="71B1F45E"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5" w:history="1">
            <w:r w:rsidR="00CB0361" w:rsidRPr="00B748FD">
              <w:rPr>
                <w:rStyle w:val="Lienhypertexte"/>
                <w:noProof/>
              </w:rPr>
              <w:t>2.3.5</w:t>
            </w:r>
            <w:r w:rsidR="00CB0361">
              <w:rPr>
                <w:rFonts w:asciiTheme="minorHAnsi" w:eastAsiaTheme="minorEastAsia" w:hAnsiTheme="minorHAnsi"/>
                <w:noProof/>
                <w:sz w:val="22"/>
                <w:szCs w:val="22"/>
                <w:lang w:eastAsia="fr-FR"/>
              </w:rPr>
              <w:tab/>
            </w:r>
            <w:r w:rsidR="00CB0361" w:rsidRPr="00B748FD">
              <w:rPr>
                <w:rStyle w:val="Lienhypertexte"/>
                <w:noProof/>
              </w:rPr>
              <w:t>Interprétabilité des modèles</w:t>
            </w:r>
            <w:r w:rsidR="00CB0361">
              <w:rPr>
                <w:noProof/>
                <w:webHidden/>
              </w:rPr>
              <w:tab/>
            </w:r>
            <w:r w:rsidR="00CB0361">
              <w:rPr>
                <w:noProof/>
                <w:webHidden/>
              </w:rPr>
              <w:fldChar w:fldCharType="begin"/>
            </w:r>
            <w:r w:rsidR="00CB0361">
              <w:rPr>
                <w:noProof/>
                <w:webHidden/>
              </w:rPr>
              <w:instrText xml:space="preserve"> PAGEREF _Toc152877705 \h </w:instrText>
            </w:r>
            <w:r w:rsidR="00CB0361">
              <w:rPr>
                <w:noProof/>
                <w:webHidden/>
              </w:rPr>
            </w:r>
            <w:r w:rsidR="00CB0361">
              <w:rPr>
                <w:noProof/>
                <w:webHidden/>
              </w:rPr>
              <w:fldChar w:fldCharType="separate"/>
            </w:r>
            <w:r w:rsidR="00403D22">
              <w:rPr>
                <w:noProof/>
                <w:webHidden/>
              </w:rPr>
              <w:t>20</w:t>
            </w:r>
            <w:r w:rsidR="00CB0361">
              <w:rPr>
                <w:noProof/>
                <w:webHidden/>
              </w:rPr>
              <w:fldChar w:fldCharType="end"/>
            </w:r>
          </w:hyperlink>
        </w:p>
        <w:p w14:paraId="7C9E3BFE" w14:textId="285D1FB0" w:rsidR="00CB0361" w:rsidRDefault="00000000">
          <w:pPr>
            <w:pStyle w:val="TM2"/>
            <w:rPr>
              <w:rFonts w:asciiTheme="minorHAnsi" w:eastAsiaTheme="minorEastAsia" w:hAnsiTheme="minorHAnsi"/>
              <w:noProof/>
              <w:sz w:val="22"/>
              <w:szCs w:val="22"/>
              <w:lang w:eastAsia="fr-FR"/>
            </w:rPr>
          </w:pPr>
          <w:hyperlink w:anchor="_Toc152877706" w:history="1">
            <w:r w:rsidR="00CB0361" w:rsidRPr="00B748FD">
              <w:rPr>
                <w:rStyle w:val="Lienhypertexte"/>
                <w:noProof/>
                <w:lang w:val="en-US"/>
              </w:rPr>
              <w:t>2.4</w:t>
            </w:r>
            <w:r w:rsidR="00CB0361">
              <w:rPr>
                <w:rFonts w:asciiTheme="minorHAnsi" w:eastAsiaTheme="minorEastAsia" w:hAnsiTheme="minorHAnsi"/>
                <w:noProof/>
                <w:sz w:val="22"/>
                <w:szCs w:val="22"/>
                <w:lang w:eastAsia="fr-FR"/>
              </w:rPr>
              <w:tab/>
            </w:r>
            <w:r w:rsidR="00CB0361" w:rsidRPr="00B748FD">
              <w:rPr>
                <w:rStyle w:val="Lienhypertexte"/>
                <w:noProof/>
                <w:lang w:val="en-US"/>
              </w:rPr>
              <w:t>Deep Learning avec Keras et TensorFlow</w:t>
            </w:r>
            <w:r w:rsidR="00CB0361">
              <w:rPr>
                <w:noProof/>
                <w:webHidden/>
              </w:rPr>
              <w:tab/>
            </w:r>
            <w:r w:rsidR="00CB0361">
              <w:rPr>
                <w:noProof/>
                <w:webHidden/>
              </w:rPr>
              <w:fldChar w:fldCharType="begin"/>
            </w:r>
            <w:r w:rsidR="00CB0361">
              <w:rPr>
                <w:noProof/>
                <w:webHidden/>
              </w:rPr>
              <w:instrText xml:space="preserve"> PAGEREF _Toc152877706 \h </w:instrText>
            </w:r>
            <w:r w:rsidR="00CB0361">
              <w:rPr>
                <w:noProof/>
                <w:webHidden/>
              </w:rPr>
            </w:r>
            <w:r w:rsidR="00CB0361">
              <w:rPr>
                <w:noProof/>
                <w:webHidden/>
              </w:rPr>
              <w:fldChar w:fldCharType="separate"/>
            </w:r>
            <w:r w:rsidR="00403D22">
              <w:rPr>
                <w:noProof/>
                <w:webHidden/>
              </w:rPr>
              <w:t>28</w:t>
            </w:r>
            <w:r w:rsidR="00CB0361">
              <w:rPr>
                <w:noProof/>
                <w:webHidden/>
              </w:rPr>
              <w:fldChar w:fldCharType="end"/>
            </w:r>
          </w:hyperlink>
        </w:p>
        <w:p w14:paraId="5D7081F2" w14:textId="58828245"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7" w:history="1">
            <w:r w:rsidR="00CB0361" w:rsidRPr="00B748FD">
              <w:rPr>
                <w:rStyle w:val="Lienhypertexte"/>
                <w:noProof/>
              </w:rPr>
              <w:t>2.4.1</w:t>
            </w:r>
            <w:r w:rsidR="00CB0361">
              <w:rPr>
                <w:rFonts w:asciiTheme="minorHAnsi" w:eastAsiaTheme="minorEastAsia" w:hAnsiTheme="minorHAnsi"/>
                <w:noProof/>
                <w:sz w:val="22"/>
                <w:szCs w:val="22"/>
                <w:lang w:eastAsia="fr-FR"/>
              </w:rPr>
              <w:tab/>
            </w:r>
            <w:r w:rsidR="00CB0361" w:rsidRPr="00B748FD">
              <w:rPr>
                <w:rStyle w:val="Lienhypertexte"/>
                <w:noProof/>
              </w:rPr>
              <w:t>DNN</w:t>
            </w:r>
            <w:r w:rsidR="00CB0361">
              <w:rPr>
                <w:noProof/>
                <w:webHidden/>
              </w:rPr>
              <w:tab/>
            </w:r>
            <w:r w:rsidR="00CB0361">
              <w:rPr>
                <w:noProof/>
                <w:webHidden/>
              </w:rPr>
              <w:fldChar w:fldCharType="begin"/>
            </w:r>
            <w:r w:rsidR="00CB0361">
              <w:rPr>
                <w:noProof/>
                <w:webHidden/>
              </w:rPr>
              <w:instrText xml:space="preserve"> PAGEREF _Toc152877707 \h </w:instrText>
            </w:r>
            <w:r w:rsidR="00CB0361">
              <w:rPr>
                <w:noProof/>
                <w:webHidden/>
              </w:rPr>
            </w:r>
            <w:r w:rsidR="00CB0361">
              <w:rPr>
                <w:noProof/>
                <w:webHidden/>
              </w:rPr>
              <w:fldChar w:fldCharType="separate"/>
            </w:r>
            <w:r w:rsidR="00403D22">
              <w:rPr>
                <w:noProof/>
                <w:webHidden/>
              </w:rPr>
              <w:t>28</w:t>
            </w:r>
            <w:r w:rsidR="00CB0361">
              <w:rPr>
                <w:noProof/>
                <w:webHidden/>
              </w:rPr>
              <w:fldChar w:fldCharType="end"/>
            </w:r>
          </w:hyperlink>
        </w:p>
        <w:p w14:paraId="403618BA" w14:textId="3EA3449C"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8" w:history="1">
            <w:r w:rsidR="00CB0361" w:rsidRPr="00B748FD">
              <w:rPr>
                <w:rStyle w:val="Lienhypertexte"/>
                <w:noProof/>
              </w:rPr>
              <w:t>2.4.2</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_Toc152877708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765F5C0D" w14:textId="4D40F2A1" w:rsidR="00CB0361" w:rsidRDefault="00000000">
          <w:pPr>
            <w:pStyle w:val="TM1"/>
            <w:rPr>
              <w:rFonts w:asciiTheme="minorHAnsi" w:eastAsiaTheme="minorEastAsia" w:hAnsiTheme="minorHAnsi"/>
              <w:noProof/>
              <w:sz w:val="22"/>
              <w:szCs w:val="22"/>
              <w:lang w:eastAsia="fr-FR"/>
            </w:rPr>
          </w:pPr>
          <w:hyperlink w:anchor="_Toc152877709" w:history="1">
            <w:r w:rsidR="00CB0361" w:rsidRPr="00B748FD">
              <w:rPr>
                <w:rStyle w:val="Lienhypertexte"/>
                <w:noProof/>
              </w:rPr>
              <w:t>3</w:t>
            </w:r>
            <w:r w:rsidR="00CB0361">
              <w:rPr>
                <w:rFonts w:asciiTheme="minorHAnsi" w:eastAsiaTheme="minorEastAsia" w:hAnsiTheme="minorHAnsi"/>
                <w:noProof/>
                <w:sz w:val="22"/>
                <w:szCs w:val="22"/>
                <w:lang w:eastAsia="fr-FR"/>
              </w:rPr>
              <w:tab/>
            </w:r>
            <w:r w:rsidR="00CB0361" w:rsidRPr="00B748FD">
              <w:rPr>
                <w:rStyle w:val="Lienhypertexte"/>
                <w:noProof/>
              </w:rPr>
              <w:t>Prédiction de la pluie à un horizon de temps</w:t>
            </w:r>
            <w:r w:rsidR="00CB0361">
              <w:rPr>
                <w:noProof/>
                <w:webHidden/>
              </w:rPr>
              <w:tab/>
            </w:r>
            <w:r w:rsidR="00CB0361">
              <w:rPr>
                <w:noProof/>
                <w:webHidden/>
              </w:rPr>
              <w:fldChar w:fldCharType="begin"/>
            </w:r>
            <w:r w:rsidR="00CB0361">
              <w:rPr>
                <w:noProof/>
                <w:webHidden/>
              </w:rPr>
              <w:instrText xml:space="preserve"> PAGEREF _Toc152877709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435B5FAD" w14:textId="1E630FA5" w:rsidR="00CB0361" w:rsidRDefault="00000000">
          <w:pPr>
            <w:pStyle w:val="TM2"/>
            <w:rPr>
              <w:rFonts w:asciiTheme="minorHAnsi" w:eastAsiaTheme="minorEastAsia" w:hAnsiTheme="minorHAnsi"/>
              <w:noProof/>
              <w:sz w:val="22"/>
              <w:szCs w:val="22"/>
              <w:lang w:eastAsia="fr-FR"/>
            </w:rPr>
          </w:pPr>
          <w:hyperlink w:anchor="_Toc152877710" w:history="1">
            <w:r w:rsidR="00CB0361" w:rsidRPr="00B748FD">
              <w:rPr>
                <w:rStyle w:val="Lienhypertexte"/>
                <w:noProof/>
              </w:rPr>
              <w:t>3.1</w:t>
            </w:r>
            <w:r w:rsidR="00CB0361">
              <w:rPr>
                <w:rFonts w:asciiTheme="minorHAnsi" w:eastAsiaTheme="minorEastAsia" w:hAnsiTheme="minorHAnsi"/>
                <w:noProof/>
                <w:sz w:val="22"/>
                <w:szCs w:val="22"/>
                <w:lang w:eastAsia="fr-FR"/>
              </w:rPr>
              <w:tab/>
            </w:r>
            <w:r w:rsidR="00CB0361" w:rsidRPr="00B748FD">
              <w:rPr>
                <w:rStyle w:val="Lienhypertexte"/>
                <w:noProof/>
              </w:rPr>
              <w:t>Objectif et méthodologie</w:t>
            </w:r>
            <w:r w:rsidR="00CB0361">
              <w:rPr>
                <w:noProof/>
                <w:webHidden/>
              </w:rPr>
              <w:tab/>
            </w:r>
            <w:r w:rsidR="00CB0361">
              <w:rPr>
                <w:noProof/>
                <w:webHidden/>
              </w:rPr>
              <w:fldChar w:fldCharType="begin"/>
            </w:r>
            <w:r w:rsidR="00CB0361">
              <w:rPr>
                <w:noProof/>
                <w:webHidden/>
              </w:rPr>
              <w:instrText xml:space="preserve"> PAGEREF _Toc152877710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23723A8E" w14:textId="3801B4E9" w:rsidR="00CB0361" w:rsidRDefault="00000000">
          <w:pPr>
            <w:pStyle w:val="TM2"/>
            <w:rPr>
              <w:rFonts w:asciiTheme="minorHAnsi" w:eastAsiaTheme="minorEastAsia" w:hAnsiTheme="minorHAnsi"/>
              <w:noProof/>
              <w:sz w:val="22"/>
              <w:szCs w:val="22"/>
              <w:lang w:eastAsia="fr-FR"/>
            </w:rPr>
          </w:pPr>
          <w:hyperlink w:anchor="_Toc152877711" w:history="1">
            <w:r w:rsidR="00CB0361" w:rsidRPr="00B748FD">
              <w:rPr>
                <w:rStyle w:val="Lienhypertexte"/>
                <w:noProof/>
              </w:rPr>
              <w:t>3.2</w:t>
            </w:r>
            <w:r w:rsidR="00CB0361">
              <w:rPr>
                <w:rFonts w:asciiTheme="minorHAnsi" w:eastAsiaTheme="minorEastAsia" w:hAnsiTheme="minorHAnsi"/>
                <w:noProof/>
                <w:sz w:val="22"/>
                <w:szCs w:val="22"/>
                <w:lang w:eastAsia="fr-FR"/>
              </w:rPr>
              <w:tab/>
            </w:r>
            <w:r w:rsidR="00CB0361" w:rsidRPr="00B748FD">
              <w:rPr>
                <w:rStyle w:val="Lienhypertexte"/>
                <w:noProof/>
              </w:rPr>
              <w:t>Limite théorique</w:t>
            </w:r>
            <w:r w:rsidR="00CB0361">
              <w:rPr>
                <w:noProof/>
                <w:webHidden/>
              </w:rPr>
              <w:tab/>
            </w:r>
            <w:r w:rsidR="00CB0361">
              <w:rPr>
                <w:noProof/>
                <w:webHidden/>
              </w:rPr>
              <w:fldChar w:fldCharType="begin"/>
            </w:r>
            <w:r w:rsidR="00CB0361">
              <w:rPr>
                <w:noProof/>
                <w:webHidden/>
              </w:rPr>
              <w:instrText xml:space="preserve"> PAGEREF _Toc152877711 \h </w:instrText>
            </w:r>
            <w:r w:rsidR="00CB0361">
              <w:rPr>
                <w:noProof/>
                <w:webHidden/>
              </w:rPr>
            </w:r>
            <w:r w:rsidR="00CB0361">
              <w:rPr>
                <w:noProof/>
                <w:webHidden/>
              </w:rPr>
              <w:fldChar w:fldCharType="separate"/>
            </w:r>
            <w:r w:rsidR="00403D22">
              <w:rPr>
                <w:noProof/>
                <w:webHidden/>
              </w:rPr>
              <w:t>40</w:t>
            </w:r>
            <w:r w:rsidR="00CB0361">
              <w:rPr>
                <w:noProof/>
                <w:webHidden/>
              </w:rPr>
              <w:fldChar w:fldCharType="end"/>
            </w:r>
          </w:hyperlink>
        </w:p>
        <w:p w14:paraId="703D10BB" w14:textId="183C60B3" w:rsidR="00CB0361" w:rsidRDefault="00000000">
          <w:pPr>
            <w:pStyle w:val="TM2"/>
            <w:rPr>
              <w:rFonts w:asciiTheme="minorHAnsi" w:eastAsiaTheme="minorEastAsia" w:hAnsiTheme="minorHAnsi"/>
              <w:noProof/>
              <w:sz w:val="22"/>
              <w:szCs w:val="22"/>
              <w:lang w:eastAsia="fr-FR"/>
            </w:rPr>
          </w:pPr>
          <w:hyperlink w:anchor="_Toc152877712" w:history="1">
            <w:r w:rsidR="00CB0361" w:rsidRPr="00B748FD">
              <w:rPr>
                <w:rStyle w:val="Lienhypertexte"/>
                <w:noProof/>
              </w:rPr>
              <w:t>3.3</w:t>
            </w:r>
            <w:r w:rsidR="00CB0361">
              <w:rPr>
                <w:rFonts w:asciiTheme="minorHAnsi" w:eastAsiaTheme="minorEastAsia" w:hAnsiTheme="minorHAnsi"/>
                <w:noProof/>
                <w:sz w:val="22"/>
                <w:szCs w:val="22"/>
                <w:lang w:eastAsia="fr-FR"/>
              </w:rPr>
              <w:tab/>
            </w:r>
            <w:r w:rsidR="00CB0361" w:rsidRPr="00B748FD">
              <w:rPr>
                <w:rStyle w:val="Lienhypertexte"/>
                <w:noProof/>
              </w:rPr>
              <w:t>Comportement détaillé</w:t>
            </w:r>
            <w:r w:rsidR="00CB0361">
              <w:rPr>
                <w:noProof/>
                <w:webHidden/>
              </w:rPr>
              <w:tab/>
            </w:r>
            <w:r w:rsidR="00CB0361">
              <w:rPr>
                <w:noProof/>
                <w:webHidden/>
              </w:rPr>
              <w:fldChar w:fldCharType="begin"/>
            </w:r>
            <w:r w:rsidR="00CB0361">
              <w:rPr>
                <w:noProof/>
                <w:webHidden/>
              </w:rPr>
              <w:instrText xml:space="preserve"> PAGEREF _Toc152877712 \h </w:instrText>
            </w:r>
            <w:r w:rsidR="00CB0361">
              <w:rPr>
                <w:noProof/>
                <w:webHidden/>
              </w:rPr>
            </w:r>
            <w:r w:rsidR="00CB0361">
              <w:rPr>
                <w:noProof/>
                <w:webHidden/>
              </w:rPr>
              <w:fldChar w:fldCharType="separate"/>
            </w:r>
            <w:r w:rsidR="00403D22">
              <w:rPr>
                <w:noProof/>
                <w:webHidden/>
              </w:rPr>
              <w:t>41</w:t>
            </w:r>
            <w:r w:rsidR="00CB0361">
              <w:rPr>
                <w:noProof/>
                <w:webHidden/>
              </w:rPr>
              <w:fldChar w:fldCharType="end"/>
            </w:r>
          </w:hyperlink>
        </w:p>
        <w:p w14:paraId="71B7CA25" w14:textId="103159D7" w:rsidR="00CB0361" w:rsidRDefault="00000000">
          <w:pPr>
            <w:pStyle w:val="TM2"/>
            <w:rPr>
              <w:rFonts w:asciiTheme="minorHAnsi" w:eastAsiaTheme="minorEastAsia" w:hAnsiTheme="minorHAnsi"/>
              <w:noProof/>
              <w:sz w:val="22"/>
              <w:szCs w:val="22"/>
              <w:lang w:eastAsia="fr-FR"/>
            </w:rPr>
          </w:pPr>
          <w:hyperlink w:anchor="_Toc152877713" w:history="1">
            <w:r w:rsidR="00CB0361" w:rsidRPr="00B748FD">
              <w:rPr>
                <w:rStyle w:val="Lienhypertexte"/>
                <w:noProof/>
              </w:rPr>
              <w:t>3.4</w:t>
            </w:r>
            <w:r w:rsidR="00CB0361">
              <w:rPr>
                <w:rFonts w:asciiTheme="minorHAnsi" w:eastAsiaTheme="minorEastAsia" w:hAnsiTheme="minorHAnsi"/>
                <w:noProof/>
                <w:sz w:val="22"/>
                <w:szCs w:val="22"/>
                <w:lang w:eastAsia="fr-FR"/>
              </w:rPr>
              <w:tab/>
            </w:r>
            <w:r w:rsidR="00CB0361" w:rsidRPr="00B748FD">
              <w:rPr>
                <w:rStyle w:val="Lienhypertexte"/>
                <w:noProof/>
              </w:rPr>
              <w:t>Analyse par zone climatique</w:t>
            </w:r>
            <w:r w:rsidR="00CB0361">
              <w:rPr>
                <w:noProof/>
                <w:webHidden/>
              </w:rPr>
              <w:tab/>
            </w:r>
            <w:r w:rsidR="00CB0361">
              <w:rPr>
                <w:noProof/>
                <w:webHidden/>
              </w:rPr>
              <w:fldChar w:fldCharType="begin"/>
            </w:r>
            <w:r w:rsidR="00CB0361">
              <w:rPr>
                <w:noProof/>
                <w:webHidden/>
              </w:rPr>
              <w:instrText xml:space="preserve"> PAGEREF _Toc152877713 \h </w:instrText>
            </w:r>
            <w:r w:rsidR="00CB0361">
              <w:rPr>
                <w:noProof/>
                <w:webHidden/>
              </w:rPr>
            </w:r>
            <w:r w:rsidR="00CB0361">
              <w:rPr>
                <w:noProof/>
                <w:webHidden/>
              </w:rPr>
              <w:fldChar w:fldCharType="separate"/>
            </w:r>
            <w:r w:rsidR="00403D22">
              <w:rPr>
                <w:noProof/>
                <w:webHidden/>
              </w:rPr>
              <w:t>42</w:t>
            </w:r>
            <w:r w:rsidR="00CB0361">
              <w:rPr>
                <w:noProof/>
                <w:webHidden/>
              </w:rPr>
              <w:fldChar w:fldCharType="end"/>
            </w:r>
          </w:hyperlink>
        </w:p>
        <w:p w14:paraId="32D2E328" w14:textId="340C2BCF" w:rsidR="00CB0361" w:rsidRDefault="00000000">
          <w:pPr>
            <w:pStyle w:val="TM2"/>
            <w:rPr>
              <w:rFonts w:asciiTheme="minorHAnsi" w:eastAsiaTheme="minorEastAsia" w:hAnsiTheme="minorHAnsi"/>
              <w:noProof/>
              <w:sz w:val="22"/>
              <w:szCs w:val="22"/>
              <w:lang w:eastAsia="fr-FR"/>
            </w:rPr>
          </w:pPr>
          <w:hyperlink w:anchor="_Toc152877714" w:history="1">
            <w:r w:rsidR="00CB0361" w:rsidRPr="00B748FD">
              <w:rPr>
                <w:rStyle w:val="Lienhypertexte"/>
                <w:noProof/>
              </w:rPr>
              <w:t>3.5</w:t>
            </w:r>
            <w:r w:rsidR="00CB0361">
              <w:rPr>
                <w:rFonts w:asciiTheme="minorHAnsi" w:eastAsiaTheme="minorEastAsia" w:hAnsiTheme="minorHAnsi"/>
                <w:noProof/>
                <w:sz w:val="22"/>
                <w:szCs w:val="22"/>
                <w:lang w:eastAsia="fr-FR"/>
              </w:rPr>
              <w:tab/>
            </w:r>
            <w:r w:rsidR="00CB0361" w:rsidRPr="00B748FD">
              <w:rPr>
                <w:rStyle w:val="Lienhypertexte"/>
                <w:noProof/>
              </w:rPr>
              <w:t>Prédictions</w:t>
            </w:r>
            <w:r w:rsidR="00CB0361">
              <w:rPr>
                <w:noProof/>
                <w:webHidden/>
              </w:rPr>
              <w:tab/>
            </w:r>
            <w:r w:rsidR="00CB0361">
              <w:rPr>
                <w:noProof/>
                <w:webHidden/>
              </w:rPr>
              <w:fldChar w:fldCharType="begin"/>
            </w:r>
            <w:r w:rsidR="00CB0361">
              <w:rPr>
                <w:noProof/>
                <w:webHidden/>
              </w:rPr>
              <w:instrText xml:space="preserve"> PAGEREF _Toc152877714 \h </w:instrText>
            </w:r>
            <w:r w:rsidR="00CB0361">
              <w:rPr>
                <w:noProof/>
                <w:webHidden/>
              </w:rPr>
            </w:r>
            <w:r w:rsidR="00CB0361">
              <w:rPr>
                <w:noProof/>
                <w:webHidden/>
              </w:rPr>
              <w:fldChar w:fldCharType="separate"/>
            </w:r>
            <w:r w:rsidR="00403D22">
              <w:rPr>
                <w:noProof/>
                <w:webHidden/>
              </w:rPr>
              <w:t>44</w:t>
            </w:r>
            <w:r w:rsidR="00CB0361">
              <w:rPr>
                <w:noProof/>
                <w:webHidden/>
              </w:rPr>
              <w:fldChar w:fldCharType="end"/>
            </w:r>
          </w:hyperlink>
        </w:p>
        <w:p w14:paraId="5F6136CB" w14:textId="67ECDF44" w:rsidR="00CB0361" w:rsidRDefault="00000000">
          <w:pPr>
            <w:pStyle w:val="TM2"/>
            <w:rPr>
              <w:rFonts w:asciiTheme="minorHAnsi" w:eastAsiaTheme="minorEastAsia" w:hAnsiTheme="minorHAnsi"/>
              <w:noProof/>
              <w:sz w:val="22"/>
              <w:szCs w:val="22"/>
              <w:lang w:eastAsia="fr-FR"/>
            </w:rPr>
          </w:pPr>
          <w:hyperlink w:anchor="_Toc152877715" w:history="1">
            <w:r w:rsidR="00CB0361" w:rsidRPr="00B748FD">
              <w:rPr>
                <w:rStyle w:val="Lienhypertexte"/>
                <w:noProof/>
              </w:rPr>
              <w:t>3.6</w:t>
            </w:r>
            <w:r w:rsidR="00CB0361">
              <w:rPr>
                <w:rFonts w:asciiTheme="minorHAnsi" w:eastAsiaTheme="minorEastAsia" w:hAnsiTheme="minorHAnsi"/>
                <w:noProof/>
                <w:sz w:val="22"/>
                <w:szCs w:val="22"/>
                <w:lang w:eastAsia="fr-FR"/>
              </w:rPr>
              <w:tab/>
            </w:r>
            <w:r w:rsidR="00CB0361" w:rsidRPr="00B748FD">
              <w:rPr>
                <w:rStyle w:val="Lienhypertexte"/>
                <w:noProof/>
              </w:rPr>
              <w:t>Interprétabilité</w:t>
            </w:r>
            <w:r w:rsidR="00CB0361">
              <w:rPr>
                <w:noProof/>
                <w:webHidden/>
              </w:rPr>
              <w:tab/>
            </w:r>
            <w:r w:rsidR="00CB0361">
              <w:rPr>
                <w:noProof/>
                <w:webHidden/>
              </w:rPr>
              <w:fldChar w:fldCharType="begin"/>
            </w:r>
            <w:r w:rsidR="00CB0361">
              <w:rPr>
                <w:noProof/>
                <w:webHidden/>
              </w:rPr>
              <w:instrText xml:space="preserve"> PAGEREF _Toc152877715 \h </w:instrText>
            </w:r>
            <w:r w:rsidR="00CB0361">
              <w:rPr>
                <w:noProof/>
                <w:webHidden/>
              </w:rPr>
            </w:r>
            <w:r w:rsidR="00CB0361">
              <w:rPr>
                <w:noProof/>
                <w:webHidden/>
              </w:rPr>
              <w:fldChar w:fldCharType="separate"/>
            </w:r>
            <w:r w:rsidR="00403D22">
              <w:rPr>
                <w:noProof/>
                <w:webHidden/>
              </w:rPr>
              <w:t>45</w:t>
            </w:r>
            <w:r w:rsidR="00CB0361">
              <w:rPr>
                <w:noProof/>
                <w:webHidden/>
              </w:rPr>
              <w:fldChar w:fldCharType="end"/>
            </w:r>
          </w:hyperlink>
        </w:p>
        <w:p w14:paraId="2F7FEB9B" w14:textId="39A5B324" w:rsidR="00CB0361" w:rsidRDefault="00000000">
          <w:pPr>
            <w:pStyle w:val="TM2"/>
            <w:rPr>
              <w:rFonts w:asciiTheme="minorHAnsi" w:eastAsiaTheme="minorEastAsia" w:hAnsiTheme="minorHAnsi"/>
              <w:noProof/>
              <w:sz w:val="22"/>
              <w:szCs w:val="22"/>
              <w:lang w:eastAsia="fr-FR"/>
            </w:rPr>
          </w:pPr>
          <w:hyperlink w:anchor="_Toc152877716" w:history="1">
            <w:r w:rsidR="00CB0361" w:rsidRPr="00B748FD">
              <w:rPr>
                <w:rStyle w:val="Lienhypertexte"/>
                <w:noProof/>
              </w:rPr>
              <w:t>3.7</w:t>
            </w:r>
            <w:r w:rsidR="00CB0361">
              <w:rPr>
                <w:rFonts w:asciiTheme="minorHAnsi" w:eastAsiaTheme="minorEastAsia" w:hAnsiTheme="minorHAnsi"/>
                <w:noProof/>
                <w:sz w:val="22"/>
                <w:szCs w:val="22"/>
                <w:lang w:eastAsia="fr-FR"/>
              </w:rPr>
              <w:tab/>
            </w:r>
            <w:r w:rsidR="00CB0361" w:rsidRPr="00B748FD">
              <w:rPr>
                <w:rStyle w:val="Lienhypertexte"/>
                <w:noProof/>
              </w:rPr>
              <w:t>Conclusions</w:t>
            </w:r>
            <w:r w:rsidR="00CB0361">
              <w:rPr>
                <w:noProof/>
                <w:webHidden/>
              </w:rPr>
              <w:tab/>
            </w:r>
            <w:r w:rsidR="00CB0361">
              <w:rPr>
                <w:noProof/>
                <w:webHidden/>
              </w:rPr>
              <w:fldChar w:fldCharType="begin"/>
            </w:r>
            <w:r w:rsidR="00CB0361">
              <w:rPr>
                <w:noProof/>
                <w:webHidden/>
              </w:rPr>
              <w:instrText xml:space="preserve"> PAGEREF _Toc152877716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597E5553" w14:textId="4B423A2C" w:rsidR="00CB0361" w:rsidRDefault="00000000">
          <w:pPr>
            <w:pStyle w:val="TM1"/>
            <w:rPr>
              <w:rFonts w:asciiTheme="minorHAnsi" w:eastAsiaTheme="minorEastAsia" w:hAnsiTheme="minorHAnsi"/>
              <w:noProof/>
              <w:sz w:val="22"/>
              <w:szCs w:val="22"/>
              <w:lang w:eastAsia="fr-FR"/>
            </w:rPr>
          </w:pPr>
          <w:hyperlink w:anchor="_Toc152877717" w:history="1">
            <w:r w:rsidR="00CB0361" w:rsidRPr="00B748FD">
              <w:rPr>
                <w:rStyle w:val="Lienhypertexte"/>
                <w:noProof/>
              </w:rPr>
              <w:t>4</w:t>
            </w:r>
            <w:r w:rsidR="00CB0361">
              <w:rPr>
                <w:rFonts w:asciiTheme="minorHAnsi" w:eastAsiaTheme="minorEastAsia" w:hAnsiTheme="minorHAnsi"/>
                <w:noProof/>
                <w:sz w:val="22"/>
                <w:szCs w:val="22"/>
                <w:lang w:eastAsia="fr-FR"/>
              </w:rPr>
              <w:tab/>
            </w:r>
            <w:r w:rsidR="00CB0361" w:rsidRPr="00B748FD">
              <w:rPr>
                <w:rStyle w:val="Lienhypertexte"/>
                <w:noProof/>
              </w:rPr>
              <w:t>MaxTemp</w:t>
            </w:r>
            <w:r w:rsidR="00CB0361">
              <w:rPr>
                <w:noProof/>
                <w:webHidden/>
              </w:rPr>
              <w:tab/>
            </w:r>
            <w:r w:rsidR="00CB0361">
              <w:rPr>
                <w:noProof/>
                <w:webHidden/>
              </w:rPr>
              <w:fldChar w:fldCharType="begin"/>
            </w:r>
            <w:r w:rsidR="00CB0361">
              <w:rPr>
                <w:noProof/>
                <w:webHidden/>
              </w:rPr>
              <w:instrText xml:space="preserve"> PAGEREF _Toc152877717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5E9C3DF2" w14:textId="1660E0FD" w:rsidR="00CB0361" w:rsidRDefault="00000000">
          <w:pPr>
            <w:pStyle w:val="TM2"/>
            <w:rPr>
              <w:rFonts w:asciiTheme="minorHAnsi" w:eastAsiaTheme="minorEastAsia" w:hAnsiTheme="minorHAnsi"/>
              <w:noProof/>
              <w:sz w:val="22"/>
              <w:szCs w:val="22"/>
              <w:lang w:eastAsia="fr-FR"/>
            </w:rPr>
          </w:pPr>
          <w:hyperlink w:anchor="_Toc152877718" w:history="1">
            <w:r w:rsidR="00CB0361" w:rsidRPr="00B748FD">
              <w:rPr>
                <w:rStyle w:val="Lienhypertexte"/>
                <w:noProof/>
              </w:rPr>
              <w:t>4.1</w:t>
            </w:r>
            <w:r w:rsidR="00CB0361">
              <w:rPr>
                <w:rFonts w:asciiTheme="minorHAnsi" w:eastAsiaTheme="minorEastAsia" w:hAnsiTheme="minorHAnsi"/>
                <w:noProof/>
                <w:sz w:val="22"/>
                <w:szCs w:val="22"/>
                <w:lang w:eastAsia="fr-FR"/>
              </w:rPr>
              <w:tab/>
            </w:r>
            <w:r w:rsidR="00CB0361" w:rsidRPr="00B748FD">
              <w:rPr>
                <w:rStyle w:val="Lienhypertexte"/>
                <w:noProof/>
              </w:rPr>
              <w:t>Présentation</w:t>
            </w:r>
            <w:r w:rsidR="00CB0361">
              <w:rPr>
                <w:noProof/>
                <w:webHidden/>
              </w:rPr>
              <w:tab/>
            </w:r>
            <w:r w:rsidR="00CB0361">
              <w:rPr>
                <w:noProof/>
                <w:webHidden/>
              </w:rPr>
              <w:fldChar w:fldCharType="begin"/>
            </w:r>
            <w:r w:rsidR="00CB0361">
              <w:rPr>
                <w:noProof/>
                <w:webHidden/>
              </w:rPr>
              <w:instrText xml:space="preserve"> PAGEREF _Toc152877718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2B01633A" w14:textId="3B6700A8" w:rsidR="00CB0361" w:rsidRDefault="00000000">
          <w:pPr>
            <w:pStyle w:val="TM2"/>
            <w:rPr>
              <w:rFonts w:asciiTheme="minorHAnsi" w:eastAsiaTheme="minorEastAsia" w:hAnsiTheme="minorHAnsi"/>
              <w:noProof/>
              <w:sz w:val="22"/>
              <w:szCs w:val="22"/>
              <w:lang w:eastAsia="fr-FR"/>
            </w:rPr>
          </w:pPr>
          <w:hyperlink w:anchor="_Toc152877719" w:history="1">
            <w:r w:rsidR="00CB0361" w:rsidRPr="00B748FD">
              <w:rPr>
                <w:rStyle w:val="Lienhypertexte"/>
                <w:noProof/>
              </w:rPr>
              <w:t>4.2</w:t>
            </w:r>
            <w:r w:rsidR="00CB0361">
              <w:rPr>
                <w:rFonts w:asciiTheme="minorHAnsi" w:eastAsiaTheme="minorEastAsia" w:hAnsiTheme="minorHAnsi"/>
                <w:noProof/>
                <w:sz w:val="22"/>
                <w:szCs w:val="22"/>
                <w:lang w:eastAsia="fr-FR"/>
              </w:rPr>
              <w:tab/>
            </w:r>
            <w:r w:rsidR="00CB0361" w:rsidRPr="00B748FD">
              <w:rPr>
                <w:rStyle w:val="Lienhypertexte"/>
                <w:noProof/>
              </w:rPr>
              <w:t>Résultats de la régression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_Toc152877719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6F487AA4" w14:textId="4C87C1C2" w:rsidR="00CB0361" w:rsidRDefault="00000000">
          <w:pPr>
            <w:pStyle w:val="TM2"/>
            <w:rPr>
              <w:rFonts w:asciiTheme="minorHAnsi" w:eastAsiaTheme="minorEastAsia" w:hAnsiTheme="minorHAnsi"/>
              <w:noProof/>
              <w:sz w:val="22"/>
              <w:szCs w:val="22"/>
              <w:lang w:eastAsia="fr-FR"/>
            </w:rPr>
          </w:pPr>
          <w:hyperlink w:anchor="_Toc152877720" w:history="1">
            <w:r w:rsidR="00CB0361" w:rsidRPr="00B748FD">
              <w:rPr>
                <w:rStyle w:val="Lienhypertexte"/>
                <w:noProof/>
              </w:rPr>
              <w:t>4.3</w:t>
            </w:r>
            <w:r w:rsidR="00CB0361">
              <w:rPr>
                <w:rFonts w:asciiTheme="minorHAnsi" w:eastAsiaTheme="minorEastAsia" w:hAnsiTheme="minorHAnsi"/>
                <w:noProof/>
                <w:sz w:val="22"/>
                <w:szCs w:val="22"/>
                <w:lang w:eastAsia="fr-FR"/>
              </w:rPr>
              <w:tab/>
            </w:r>
            <w:r w:rsidR="00CB0361" w:rsidRPr="00B748FD">
              <w:rPr>
                <w:rStyle w:val="Lienhypertexte"/>
                <w:noProof/>
              </w:rPr>
              <w:t>Séries Temporelles par SARIMAX</w:t>
            </w:r>
            <w:r w:rsidR="00CB0361">
              <w:rPr>
                <w:noProof/>
                <w:webHidden/>
              </w:rPr>
              <w:tab/>
            </w:r>
            <w:r w:rsidR="00CB0361">
              <w:rPr>
                <w:noProof/>
                <w:webHidden/>
              </w:rPr>
              <w:fldChar w:fldCharType="begin"/>
            </w:r>
            <w:r w:rsidR="00CB0361">
              <w:rPr>
                <w:noProof/>
                <w:webHidden/>
              </w:rPr>
              <w:instrText xml:space="preserve"> PAGEREF _Toc152877720 \h </w:instrText>
            </w:r>
            <w:r w:rsidR="00CB0361">
              <w:rPr>
                <w:noProof/>
                <w:webHidden/>
              </w:rPr>
            </w:r>
            <w:r w:rsidR="00CB0361">
              <w:rPr>
                <w:noProof/>
                <w:webHidden/>
              </w:rPr>
              <w:fldChar w:fldCharType="separate"/>
            </w:r>
            <w:r w:rsidR="00403D22">
              <w:rPr>
                <w:noProof/>
                <w:webHidden/>
              </w:rPr>
              <w:t>48</w:t>
            </w:r>
            <w:r w:rsidR="00CB0361">
              <w:rPr>
                <w:noProof/>
                <w:webHidden/>
              </w:rPr>
              <w:fldChar w:fldCharType="end"/>
            </w:r>
          </w:hyperlink>
        </w:p>
        <w:p w14:paraId="4A95C5DC" w14:textId="04C213D2" w:rsidR="00CB0361" w:rsidRDefault="00000000">
          <w:pPr>
            <w:pStyle w:val="TM2"/>
            <w:rPr>
              <w:rFonts w:asciiTheme="minorHAnsi" w:eastAsiaTheme="minorEastAsia" w:hAnsiTheme="minorHAnsi"/>
              <w:noProof/>
              <w:sz w:val="22"/>
              <w:szCs w:val="22"/>
              <w:lang w:eastAsia="fr-FR"/>
            </w:rPr>
          </w:pPr>
          <w:hyperlink w:anchor="_Toc152877721" w:history="1">
            <w:r w:rsidR="00CB0361" w:rsidRPr="00B748FD">
              <w:rPr>
                <w:rStyle w:val="Lienhypertexte"/>
                <w:noProof/>
              </w:rPr>
              <w:t>4.4</w:t>
            </w:r>
            <w:r w:rsidR="00CB0361">
              <w:rPr>
                <w:rFonts w:asciiTheme="minorHAnsi" w:eastAsiaTheme="minorEastAsia" w:hAnsiTheme="minorHAnsi"/>
                <w:noProof/>
                <w:sz w:val="22"/>
                <w:szCs w:val="22"/>
                <w:lang w:eastAsia="fr-FR"/>
              </w:rPr>
              <w:tab/>
            </w:r>
            <w:r w:rsidR="00CB0361" w:rsidRPr="00B748FD">
              <w:rPr>
                <w:rStyle w:val="Lienhypertexte"/>
                <w:noProof/>
              </w:rPr>
              <w:t>Deep Learning</w:t>
            </w:r>
            <w:r w:rsidR="00CB0361">
              <w:rPr>
                <w:noProof/>
                <w:webHidden/>
              </w:rPr>
              <w:tab/>
            </w:r>
            <w:r w:rsidR="00CB0361">
              <w:rPr>
                <w:noProof/>
                <w:webHidden/>
              </w:rPr>
              <w:fldChar w:fldCharType="begin"/>
            </w:r>
            <w:r w:rsidR="00CB0361">
              <w:rPr>
                <w:noProof/>
                <w:webHidden/>
              </w:rPr>
              <w:instrText xml:space="preserve"> PAGEREF _Toc152877721 \h </w:instrText>
            </w:r>
            <w:r w:rsidR="00CB0361">
              <w:rPr>
                <w:noProof/>
                <w:webHidden/>
              </w:rPr>
            </w:r>
            <w:r w:rsidR="00CB0361">
              <w:rPr>
                <w:noProof/>
                <w:webHidden/>
              </w:rPr>
              <w:fldChar w:fldCharType="separate"/>
            </w:r>
            <w:r w:rsidR="00403D22">
              <w:rPr>
                <w:noProof/>
                <w:webHidden/>
              </w:rPr>
              <w:t>50</w:t>
            </w:r>
            <w:r w:rsidR="00CB0361">
              <w:rPr>
                <w:noProof/>
                <w:webHidden/>
              </w:rPr>
              <w:fldChar w:fldCharType="end"/>
            </w:r>
          </w:hyperlink>
        </w:p>
        <w:p w14:paraId="6ED4727E" w14:textId="3B196E34"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22" w:history="1">
            <w:r w:rsidR="00CB0361" w:rsidRPr="00B748FD">
              <w:rPr>
                <w:rStyle w:val="Lienhypertexte"/>
                <w:noProof/>
              </w:rPr>
              <w:t>4.4.1</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_Toc152877722 \h </w:instrText>
            </w:r>
            <w:r w:rsidR="00CB0361">
              <w:rPr>
                <w:noProof/>
                <w:webHidden/>
              </w:rPr>
            </w:r>
            <w:r w:rsidR="00CB0361">
              <w:rPr>
                <w:noProof/>
                <w:webHidden/>
              </w:rPr>
              <w:fldChar w:fldCharType="separate"/>
            </w:r>
            <w:r w:rsidR="00403D22">
              <w:rPr>
                <w:noProof/>
                <w:webHidden/>
              </w:rPr>
              <w:t>50</w:t>
            </w:r>
            <w:r w:rsidR="00CB0361">
              <w:rPr>
                <w:noProof/>
                <w:webHidden/>
              </w:rPr>
              <w:fldChar w:fldCharType="end"/>
            </w:r>
          </w:hyperlink>
        </w:p>
        <w:p w14:paraId="6739495A" w14:textId="3E146D4D" w:rsidR="00CB0361" w:rsidRDefault="00000000">
          <w:pPr>
            <w:pStyle w:val="TM1"/>
            <w:rPr>
              <w:rFonts w:asciiTheme="minorHAnsi" w:eastAsiaTheme="minorEastAsia" w:hAnsiTheme="minorHAnsi"/>
              <w:noProof/>
              <w:sz w:val="22"/>
              <w:szCs w:val="22"/>
              <w:lang w:eastAsia="fr-FR"/>
            </w:rPr>
          </w:pPr>
          <w:hyperlink w:anchor="_Toc152877723" w:history="1">
            <w:r w:rsidR="00CB0361" w:rsidRPr="00B748FD">
              <w:rPr>
                <w:rStyle w:val="Lienhypertexte"/>
                <w:noProof/>
              </w:rPr>
              <w:t>5</w:t>
            </w:r>
            <w:r w:rsidR="00CB0361">
              <w:rPr>
                <w:rFonts w:asciiTheme="minorHAnsi" w:eastAsiaTheme="minorEastAsia" w:hAnsiTheme="minorHAnsi"/>
                <w:noProof/>
                <w:sz w:val="22"/>
                <w:szCs w:val="22"/>
                <w:lang w:eastAsia="fr-FR"/>
              </w:rPr>
              <w:tab/>
            </w:r>
            <w:r w:rsidR="00CB0361" w:rsidRPr="00B748FD">
              <w:rPr>
                <w:rStyle w:val="Lienhypertexte"/>
                <w:noProof/>
              </w:rPr>
              <w:t>Autres variables cibles</w:t>
            </w:r>
            <w:r w:rsidR="00CB0361">
              <w:rPr>
                <w:noProof/>
                <w:webHidden/>
              </w:rPr>
              <w:tab/>
            </w:r>
            <w:r w:rsidR="00CB0361">
              <w:rPr>
                <w:noProof/>
                <w:webHidden/>
              </w:rPr>
              <w:fldChar w:fldCharType="begin"/>
            </w:r>
            <w:r w:rsidR="00CB0361">
              <w:rPr>
                <w:noProof/>
                <w:webHidden/>
              </w:rPr>
              <w:instrText xml:space="preserve"> PAGEREF _Toc152877723 \h </w:instrText>
            </w:r>
            <w:r w:rsidR="00CB0361">
              <w:rPr>
                <w:noProof/>
                <w:webHidden/>
              </w:rPr>
            </w:r>
            <w:r w:rsidR="00CB0361">
              <w:rPr>
                <w:noProof/>
                <w:webHidden/>
              </w:rPr>
              <w:fldChar w:fldCharType="separate"/>
            </w:r>
            <w:r w:rsidR="00403D22">
              <w:rPr>
                <w:noProof/>
                <w:webHidden/>
              </w:rPr>
              <w:t>53</w:t>
            </w:r>
            <w:r w:rsidR="00CB0361">
              <w:rPr>
                <w:noProof/>
                <w:webHidden/>
              </w:rPr>
              <w:fldChar w:fldCharType="end"/>
            </w:r>
          </w:hyperlink>
        </w:p>
        <w:p w14:paraId="1BBFEC05" w14:textId="3525E14A" w:rsidR="00CB0361" w:rsidRDefault="00000000">
          <w:pPr>
            <w:pStyle w:val="TM1"/>
            <w:rPr>
              <w:rFonts w:asciiTheme="minorHAnsi" w:eastAsiaTheme="minorEastAsia" w:hAnsiTheme="minorHAnsi"/>
              <w:noProof/>
              <w:sz w:val="22"/>
              <w:szCs w:val="22"/>
              <w:lang w:eastAsia="fr-FR"/>
            </w:rPr>
          </w:pPr>
          <w:hyperlink w:anchor="_Toc152877724" w:history="1">
            <w:r w:rsidR="00CB0361" w:rsidRPr="00B748FD">
              <w:rPr>
                <w:rStyle w:val="Lienhypertexte"/>
                <w:noProof/>
              </w:rPr>
              <w:t>6</w:t>
            </w:r>
            <w:r w:rsidR="00CB0361">
              <w:rPr>
                <w:rFonts w:asciiTheme="minorHAnsi" w:eastAsiaTheme="minorEastAsia" w:hAnsiTheme="minorHAnsi"/>
                <w:noProof/>
                <w:sz w:val="22"/>
                <w:szCs w:val="22"/>
                <w:lang w:eastAsia="fr-FR"/>
              </w:rPr>
              <w:tab/>
            </w:r>
            <w:r w:rsidR="00CB0361" w:rsidRPr="00B748FD">
              <w:rPr>
                <w:rStyle w:val="Lienhypertexte"/>
                <w:noProof/>
              </w:rPr>
              <w:t>Conclusion</w:t>
            </w:r>
            <w:r w:rsidR="00CB0361">
              <w:rPr>
                <w:noProof/>
                <w:webHidden/>
              </w:rPr>
              <w:tab/>
            </w:r>
            <w:r w:rsidR="00CB0361">
              <w:rPr>
                <w:noProof/>
                <w:webHidden/>
              </w:rPr>
              <w:fldChar w:fldCharType="begin"/>
            </w:r>
            <w:r w:rsidR="00CB0361">
              <w:rPr>
                <w:noProof/>
                <w:webHidden/>
              </w:rPr>
              <w:instrText xml:space="preserve"> PAGEREF _Toc152877724 \h </w:instrText>
            </w:r>
            <w:r w:rsidR="00CB0361">
              <w:rPr>
                <w:noProof/>
                <w:webHidden/>
              </w:rPr>
            </w:r>
            <w:r w:rsidR="00CB0361">
              <w:rPr>
                <w:noProof/>
                <w:webHidden/>
              </w:rPr>
              <w:fldChar w:fldCharType="separate"/>
            </w:r>
            <w:r w:rsidR="00403D22">
              <w:rPr>
                <w:noProof/>
                <w:webHidden/>
              </w:rPr>
              <w:t>53</w:t>
            </w:r>
            <w:r w:rsidR="00CB0361">
              <w:rPr>
                <w:noProof/>
                <w:webHidden/>
              </w:rPr>
              <w:fldChar w:fldCharType="end"/>
            </w:r>
          </w:hyperlink>
        </w:p>
        <w:p w14:paraId="11DA634F" w14:textId="7B7EA56F"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877694"/>
      <w:r w:rsidRPr="009B4D1B">
        <w:lastRenderedPageBreak/>
        <w:t>Introduction</w:t>
      </w:r>
      <w:bookmarkEnd w:id="0"/>
    </w:p>
    <w:p w14:paraId="19F2A3C9" w14:textId="4CA5C1FA" w:rsidR="00D8463C" w:rsidRDefault="00D8463C" w:rsidP="00D8463C">
      <w:pPr>
        <w:pStyle w:val="Titre2"/>
      </w:pPr>
      <w:bookmarkStart w:id="1" w:name="_Toc152877695"/>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877696"/>
      <w:r>
        <w:t>Approches</w:t>
      </w:r>
      <w:bookmarkEnd w:id="2"/>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4AFEDC7" w14:textId="1AF01EB5" w:rsidR="00414416" w:rsidRDefault="00414416" w:rsidP="00573A75">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w:t>
      </w:r>
      <w:proofErr w:type="spellStart"/>
      <w:r w:rsidR="00A60715">
        <w:t>clusterisation</w:t>
      </w:r>
      <w:proofErr w:type="spellEnd"/>
      <w:r w:rsidR="00A60715">
        <w:t xml:space="preserve">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403D22">
        <w:t xml:space="preserve">Figure </w:t>
      </w:r>
      <w:r w:rsidR="00403D22">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403D22">
        <w:t xml:space="preserve">Figure </w:t>
      </w:r>
      <w:r w:rsidR="00403D22">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1C1B4CD8" w:rsidR="005011A0" w:rsidRDefault="00921360" w:rsidP="00921360">
      <w:pPr>
        <w:pStyle w:val="Lgende"/>
      </w:pPr>
      <w:bookmarkStart w:id="3" w:name="_Ref152678822"/>
      <w:r>
        <w:t xml:space="preserve">Figure </w:t>
      </w:r>
      <w:fldSimple w:instr=" SEQ Figure \* ARABIC ">
        <w:r w:rsidR="00403D22">
          <w:rPr>
            <w:noProof/>
          </w:rPr>
          <w:t>1</w:t>
        </w:r>
      </w:fldSimple>
      <w:bookmarkEnd w:id="3"/>
      <w:r>
        <w:t xml:space="preserve"> : Diagramme de la </w:t>
      </w:r>
      <w:proofErr w:type="spellStart"/>
      <w:r>
        <w:t>clusterisation</w:t>
      </w:r>
      <w:proofErr w:type="spellEnd"/>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53883AE" w:rsidR="00BA068F" w:rsidRPr="00C34251" w:rsidRDefault="00BA068F" w:rsidP="00921360">
                            <w:pPr>
                              <w:pStyle w:val="Lgende"/>
                              <w:rPr>
                                <w:noProof/>
                              </w:rPr>
                            </w:pPr>
                            <w:bookmarkStart w:id="4" w:name="_Ref152678824"/>
                            <w:r>
                              <w:t xml:space="preserve">Figure </w:t>
                            </w:r>
                            <w:fldSimple w:instr=" SEQ Figure \* ARABIC ">
                              <w:r w:rsidR="00403D22">
                                <w:rPr>
                                  <w:noProof/>
                                </w:rPr>
                                <w:t>2</w:t>
                              </w:r>
                            </w:fldSimple>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" stroked="f">
                <v:textbox style="mso-fit-shape-to-text:t" inset="0,0,0,0">
                  <w:txbxContent>
                    <w:p w14:paraId="76EA5E88" w14:textId="553883AE" w:rsidR="00BA068F" w:rsidRPr="00C34251" w:rsidRDefault="00BA068F" w:rsidP="00921360">
                      <w:pPr>
                        <w:pStyle w:val="Lgende"/>
                        <w:rPr>
                          <w:noProof/>
                        </w:rPr>
                      </w:pPr>
                      <w:bookmarkStart w:id="5" w:name="_Ref152678824"/>
                      <w:r>
                        <w:t xml:space="preserve">Figure </w:t>
                      </w:r>
                      <w:fldSimple w:instr=" SEQ Figure \* ARABIC ">
                        <w:r w:rsidR="00403D22">
                          <w:rPr>
                            <w:noProof/>
                          </w:rPr>
                          <w:t>2</w:t>
                        </w:r>
                      </w:fldSimple>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 xml:space="preserve">gré l’absence de coordonnées géographiques dans les </w:t>
      </w:r>
      <w:proofErr w:type="spellStart"/>
      <w:r>
        <w:t>fe</w:t>
      </w:r>
      <w:r w:rsidR="00CE71A7">
        <w:t>a</w:t>
      </w:r>
      <w:r>
        <w:t>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BB6E44C" w14:textId="18673847" w:rsidR="00237B5F" w:rsidRDefault="00921360" w:rsidP="00CB4C08">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E774243" w14:textId="64281F8E" w:rsidR="003F1C84" w:rsidRDefault="00921360" w:rsidP="00CB4C08">
      <w:pPr>
        <w:pStyle w:val="Lgende"/>
      </w:pPr>
      <w:r>
        <w:t xml:space="preserve">Figure </w:t>
      </w:r>
      <w:fldSimple w:instr=" SEQ Figure \* ARABIC ">
        <w:r w:rsidR="00403D22">
          <w:rPr>
            <w:noProof/>
          </w:rPr>
          <w:t>3</w:t>
        </w:r>
      </w:fldSimple>
      <w:r>
        <w:t xml:space="preserve"> : </w:t>
      </w:r>
      <w:r w:rsidR="00CB4C08" w:rsidRPr="00CB4C08">
        <w:t xml:space="preserve"> </w:t>
      </w:r>
      <w:r w:rsidR="00CB4C08">
        <w:t>Cas de Portland (en marron) – Cas de Richmond/Penrith/</w:t>
      </w:r>
      <w:proofErr w:type="spellStart"/>
      <w:r w:rsidR="00CB4C08">
        <w:t>BadgerysCreek</w:t>
      </w:r>
      <w:proofErr w:type="spellEnd"/>
      <w:r w:rsidR="00CB4C08">
        <w:t xml:space="preserve"> (orange)</w:t>
      </w:r>
    </w:p>
    <w:p w14:paraId="4301885A" w14:textId="72881B84" w:rsidR="000C297A" w:rsidRDefault="000C297A" w:rsidP="00A60715">
      <w:pPr>
        <w:jc w:val="left"/>
      </w:pPr>
      <w:r>
        <w:lastRenderedPageBreak/>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5" w:name="_Toc152877697"/>
      <w:r>
        <w:t xml:space="preserve">Prédiction de la variable </w:t>
      </w:r>
      <w:proofErr w:type="spellStart"/>
      <w:r w:rsidR="00DD2E1D" w:rsidRPr="00921360">
        <w:rPr>
          <w:i/>
          <w:iCs/>
        </w:rPr>
        <w:t>RainTomorrow</w:t>
      </w:r>
      <w:bookmarkEnd w:id="5"/>
      <w:proofErr w:type="spellEnd"/>
      <w:r w:rsidR="00DD2E1D">
        <w:tab/>
      </w:r>
    </w:p>
    <w:p w14:paraId="09D628A3" w14:textId="77777777" w:rsidR="00124A32" w:rsidRDefault="00124A32" w:rsidP="00124A32">
      <w:pPr>
        <w:pStyle w:val="Titre2"/>
      </w:pPr>
      <w:bookmarkStart w:id="6" w:name="_Toc152877698"/>
      <w:r>
        <w:t>Rappel sur déséquilibre</w:t>
      </w:r>
      <w:bookmarkEnd w:id="6"/>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51561554"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403D22">
        <w:t xml:space="preserve">Tableau </w:t>
      </w:r>
      <w:r w:rsidR="00403D22">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accuracy</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recall</w:t>
            </w:r>
            <w:proofErr w:type="spellEnd"/>
            <w:proofErr w:type="gram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precision</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proofErr w:type="gramStart"/>
            <w:r w:rsidRPr="007863B1">
              <w:rPr>
                <w:rFonts w:eastAsia="Times New Roman" w:cs="Times New Roman"/>
                <w:b/>
                <w:bCs/>
                <w:color w:val="FFFFFF"/>
                <w:lang w:eastAsia="fr-FR"/>
              </w:rPr>
              <w:t>f</w:t>
            </w:r>
            <w:proofErr w:type="gramEnd"/>
            <w:r w:rsidRPr="007863B1">
              <w:rPr>
                <w:rFonts w:eastAsia="Times New Roman" w:cs="Times New Roman"/>
                <w:b/>
                <w:bCs/>
                <w:color w:val="FFFFFF"/>
                <w:lang w:eastAsia="fr-FR"/>
              </w:rPr>
              <w:t>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auc</w:t>
            </w:r>
            <w:proofErr w:type="spellEnd"/>
            <w:proofErr w:type="gram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proofErr w:type="gramStart"/>
            <w:r w:rsidRPr="007863B1">
              <w:rPr>
                <w:rFonts w:eastAsia="Times New Roman" w:cs="Times New Roman"/>
                <w:color w:val="000000"/>
                <w:lang w:eastAsia="fr-FR"/>
              </w:rPr>
              <w:t>sans</w:t>
            </w:r>
            <w:proofErr w:type="gramEnd"/>
            <w:r w:rsidRPr="007863B1">
              <w:rPr>
                <w:rFonts w:eastAsia="Times New Roman" w:cs="Times New Roman"/>
                <w:color w:val="000000"/>
                <w:lang w:eastAsia="fr-FR"/>
              </w:rPr>
              <w:t xml:space="preserve">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5A984E0B" w:rsidR="007863B1" w:rsidRDefault="007863B1" w:rsidP="007863B1">
      <w:pPr>
        <w:pStyle w:val="Lgende"/>
      </w:pPr>
      <w:bookmarkStart w:id="7" w:name="_Ref152679475"/>
      <w:r>
        <w:t xml:space="preserve">Tableau </w:t>
      </w:r>
      <w:fldSimple w:instr=" SEQ Tableau \* ARABIC ">
        <w:r w:rsidR="00403D22">
          <w:rPr>
            <w:noProof/>
          </w:rPr>
          <w:t>1</w:t>
        </w:r>
      </w:fldSimple>
      <w:bookmarkEnd w:id="7"/>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8" w:name="_Toc152877699"/>
      <w:r>
        <w:t>Métriques</w:t>
      </w:r>
      <w:bookmarkEnd w:id="8"/>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9" w:name="_Toc152877700"/>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9"/>
      <w:proofErr w:type="spellEnd"/>
    </w:p>
    <w:p w14:paraId="1DCC2037" w14:textId="4AD8C194" w:rsidR="0022437F" w:rsidRPr="0022437F" w:rsidRDefault="0022437F" w:rsidP="0022437F">
      <w:pPr>
        <w:pStyle w:val="Titre3"/>
        <w:rPr>
          <w:lang w:val="en-US"/>
        </w:rPr>
      </w:pPr>
      <w:bookmarkStart w:id="10" w:name="_Toc152877701"/>
      <w:proofErr w:type="spellStart"/>
      <w:r>
        <w:rPr>
          <w:lang w:val="en-US"/>
        </w:rPr>
        <w:t>Modèles</w:t>
      </w:r>
      <w:proofErr w:type="spellEnd"/>
      <w:r>
        <w:rPr>
          <w:lang w:val="en-US"/>
        </w:rPr>
        <w:t xml:space="preserve"> </w:t>
      </w:r>
      <w:proofErr w:type="spellStart"/>
      <w:r>
        <w:rPr>
          <w:lang w:val="en-US"/>
        </w:rPr>
        <w:t>étudiés</w:t>
      </w:r>
      <w:bookmarkEnd w:id="10"/>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xml:space="preserve">, </w:t>
      </w:r>
      <w:proofErr w:type="gramStart"/>
      <w:r w:rsidRPr="005805EF">
        <w:t>MLP?</w:t>
      </w:r>
      <w:proofErr w:type="gramEnd"/>
      <w:r w:rsidR="009E42C4">
        <w:t xml:space="preserve"> Bof, déjà bien chargé</w:t>
      </w:r>
      <w:r>
        <w:t>)</w:t>
      </w:r>
    </w:p>
    <w:p w14:paraId="62A77884" w14:textId="5E718456" w:rsidR="009E42C4" w:rsidRDefault="009E42C4" w:rsidP="009E42C4">
      <w:pPr>
        <w:pStyle w:val="Titre3"/>
      </w:pPr>
      <w:bookmarkStart w:id="11" w:name="_Toc152877702"/>
      <w:r>
        <w:t>Optimisation de métriques</w:t>
      </w:r>
      <w:bookmarkEnd w:id="11"/>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w:t>
      </w:r>
      <w:proofErr w:type="gramStart"/>
      <w:r>
        <w:t>le machine</w:t>
      </w:r>
      <w:proofErr w:type="gramEnd"/>
      <w:r>
        <w:t xml:space="preserv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w:t>
      </w:r>
      <w:proofErr w:type="gramStart"/>
      <w:r w:rsidRPr="007F31B9">
        <w:rPr>
          <w:i/>
          <w:iCs/>
        </w:rPr>
        <w:t>rounds</w:t>
      </w:r>
      <w:proofErr w:type="spellEnd"/>
      <w:r w:rsidRPr="007F31B9">
        <w:rPr>
          <w:i/>
          <w:iCs/>
        </w:rPr>
        <w:t>:</w:t>
      </w:r>
      <w:proofErr w:type="gram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2" w:name="_Ref152680378"/>
      <w:r w:rsidRPr="00B1564A">
        <w:t>Maximisation de l’</w:t>
      </w:r>
      <w:proofErr w:type="spellStart"/>
      <w:r w:rsidRPr="00B1564A">
        <w:t>accuracy</w:t>
      </w:r>
      <w:bookmarkEnd w:id="12"/>
      <w:proofErr w:type="spellEnd"/>
    </w:p>
    <w:p w14:paraId="759235C2" w14:textId="3170E1D7"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3239173C" w:rsidR="00621F48" w:rsidRPr="00B1564A" w:rsidRDefault="00621F48" w:rsidP="00621F48">
      <w:pPr>
        <w:pStyle w:val="Lgende"/>
        <w:rPr>
          <w:rFonts w:cs="Times New Roman"/>
          <w:color w:val="0F0F0F"/>
        </w:rPr>
      </w:pPr>
      <w:bookmarkStart w:id="13" w:name="_Ref152679817"/>
      <w:r>
        <w:t xml:space="preserve">Tableau </w:t>
      </w:r>
      <w:fldSimple w:instr=" SEQ Tableau \* ARABIC ">
        <w:r w:rsidR="00403D22">
          <w:rPr>
            <w:noProof/>
          </w:rPr>
          <w:t>2</w:t>
        </w:r>
      </w:fldSimple>
      <w:bookmarkEnd w:id="13"/>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lastRenderedPageBreak/>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7FEF1E27"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403D22">
        <w:t xml:space="preserve">Figure </w:t>
      </w:r>
      <w:r w:rsidR="00403D22">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0270A9DA" w14:textId="65F074F1" w:rsidR="005805EF" w:rsidRPr="00B1564A" w:rsidRDefault="00621F48" w:rsidP="00621F48">
      <w:pPr>
        <w:pStyle w:val="Lgende"/>
        <w:rPr>
          <w:rFonts w:cs="Times New Roman"/>
        </w:rPr>
      </w:pPr>
      <w:bookmarkStart w:id="14" w:name="_Ref152680006"/>
      <w:r>
        <w:t xml:space="preserve">Figure </w:t>
      </w:r>
      <w:fldSimple w:instr=" SEQ Figure \* ARABIC ">
        <w:r w:rsidR="00403D22">
          <w:rPr>
            <w:noProof/>
          </w:rPr>
          <w:t>4</w:t>
        </w:r>
      </w:fldSimple>
      <w:bookmarkEnd w:id="14"/>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080D0DF1"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51311095" w:rsidR="005805EF" w:rsidRPr="00B1564A" w:rsidRDefault="00621F48" w:rsidP="00621F48">
      <w:pPr>
        <w:pStyle w:val="Lgende"/>
        <w:rPr>
          <w:rFonts w:cs="Times New Roman"/>
          <w:color w:val="0F0F0F"/>
        </w:rPr>
      </w:pPr>
      <w:bookmarkStart w:id="15" w:name="_Ref152679894"/>
      <w:r>
        <w:t xml:space="preserve">Tableau </w:t>
      </w:r>
      <w:fldSimple w:instr=" SEQ Tableau \* ARABIC ">
        <w:r w:rsidR="00403D22">
          <w:rPr>
            <w:noProof/>
          </w:rPr>
          <w:t>3</w:t>
        </w:r>
      </w:fldSimple>
      <w:bookmarkEnd w:id="15"/>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239C7C76" w14:textId="4E586418" w:rsidR="005805EF" w:rsidRPr="00B1564A" w:rsidRDefault="00621F48" w:rsidP="00621F48">
      <w:pPr>
        <w:pStyle w:val="Lgende"/>
        <w:rPr>
          <w:rFonts w:cs="Times New Roman"/>
        </w:rPr>
      </w:pPr>
      <w:r>
        <w:t xml:space="preserve">Figure </w:t>
      </w:r>
      <w:fldSimple w:instr=" SEQ Figure \* ARABIC ">
        <w:r w:rsidR="00403D22">
          <w:rPr>
            <w:noProof/>
          </w:rPr>
          <w:t>5</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1F7E8613"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B134D1C" w:rsidR="00621F48" w:rsidRDefault="00621F48">
      <w:pPr>
        <w:pStyle w:val="Lgende"/>
      </w:pPr>
      <w:bookmarkStart w:id="16" w:name="_Ref152680272"/>
      <w:r>
        <w:t xml:space="preserve">Tableau </w:t>
      </w:r>
      <w:fldSimple w:instr=" SEQ Tableau \* ARABIC ">
        <w:r w:rsidR="00403D22">
          <w:rPr>
            <w:noProof/>
          </w:rPr>
          <w:t>4</w:t>
        </w:r>
      </w:fldSimple>
      <w:bookmarkEnd w:id="16"/>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1FE725DE" w14:textId="734402B4" w:rsidR="005805EF" w:rsidRPr="00B1564A" w:rsidRDefault="00621F48" w:rsidP="00621F48">
      <w:pPr>
        <w:pStyle w:val="Lgende"/>
        <w:rPr>
          <w:rFonts w:cs="Times New Roman"/>
        </w:rPr>
      </w:pPr>
      <w:r>
        <w:t xml:space="preserve">Figure </w:t>
      </w:r>
      <w:fldSimple w:instr=" SEQ Figure \* ARABIC ">
        <w:r w:rsidR="00403D22">
          <w:rPr>
            <w:noProof/>
          </w:rPr>
          <w:t>6</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47D76CDB"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5F946F4D" w:rsidR="00621F48" w:rsidRPr="00B1564A" w:rsidRDefault="00621F48" w:rsidP="00621F48">
      <w:pPr>
        <w:pStyle w:val="Lgende"/>
        <w:rPr>
          <w:rFonts w:cs="Times New Roman"/>
        </w:rPr>
      </w:pPr>
      <w:bookmarkStart w:id="17" w:name="_Ref152680299"/>
      <w:r>
        <w:t xml:space="preserve">Tableau </w:t>
      </w:r>
      <w:fldSimple w:instr=" SEQ Tableau \* ARABIC ">
        <w:r w:rsidR="00403D22">
          <w:rPr>
            <w:noProof/>
          </w:rPr>
          <w:t>5</w:t>
        </w:r>
      </w:fldSimple>
      <w:bookmarkEnd w:id="17"/>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060E9FC0" w14:textId="3EF45633" w:rsidR="005805EF" w:rsidRPr="004021D7" w:rsidRDefault="00621F48" w:rsidP="00621F48">
      <w:pPr>
        <w:pStyle w:val="Lgende"/>
        <w:rPr>
          <w:rFonts w:cs="Times New Roman"/>
        </w:rPr>
      </w:pPr>
      <w:r>
        <w:t xml:space="preserve">Figure </w:t>
      </w:r>
      <w:fldSimple w:instr=" SEQ Figure \* ARABIC ">
        <w:r w:rsidR="00403D22">
          <w:rPr>
            <w:noProof/>
          </w:rPr>
          <w:t>7</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8" w:name="_Ref152680381"/>
      <w:r w:rsidRPr="00B1564A">
        <w:t>Maximisation de l’AUC</w:t>
      </w:r>
      <w:bookmarkEnd w:id="18"/>
    </w:p>
    <w:p w14:paraId="0516F8CB" w14:textId="6EF0ADB4"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574A5088" w:rsidR="00621F48" w:rsidRPr="00B1564A" w:rsidRDefault="00621F48" w:rsidP="00621F48">
      <w:pPr>
        <w:pStyle w:val="Lgende"/>
        <w:rPr>
          <w:rFonts w:cs="Times New Roman"/>
          <w:color w:val="0F0F0F"/>
        </w:rPr>
      </w:pPr>
      <w:bookmarkStart w:id="19" w:name="_Ref152680325"/>
      <w:r>
        <w:t xml:space="preserve">Tableau </w:t>
      </w:r>
      <w:fldSimple w:instr=" SEQ Tableau \* ARABIC ">
        <w:r w:rsidR="00403D22">
          <w:rPr>
            <w:noProof/>
          </w:rPr>
          <w:t>6</w:t>
        </w:r>
      </w:fldSimple>
      <w:bookmarkEnd w:id="19"/>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15AC196D" w14:textId="5CEC8514" w:rsidR="005805EF" w:rsidRPr="00B1564A" w:rsidRDefault="00621F48" w:rsidP="00621F48">
      <w:pPr>
        <w:pStyle w:val="Lgende"/>
        <w:rPr>
          <w:rFonts w:cs="Times New Roman"/>
        </w:rPr>
      </w:pPr>
      <w:r>
        <w:t xml:space="preserve">Figure </w:t>
      </w:r>
      <w:fldSimple w:instr=" SEQ Figure \* ARABIC ">
        <w:r w:rsidR="00403D22">
          <w:rPr>
            <w:noProof/>
          </w:rPr>
          <w:t>8</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1C6E697C"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403D22">
        <w:rPr>
          <w:rFonts w:cs="Times New Roman"/>
          <w:noProof/>
        </w:rPr>
        <w:t>7</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403D22">
        <w:rPr>
          <w:rFonts w:cs="Times New Roman"/>
          <w:noProof/>
        </w:rPr>
        <w:t>11</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403D22">
        <w:t xml:space="preserve">Tableau </w:t>
      </w:r>
      <w:r w:rsidR="00403D22">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accuracy</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recall</w:t>
            </w:r>
            <w:proofErr w:type="spellEnd"/>
            <w:proofErr w:type="gram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precision</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proofErr w:type="gramStart"/>
            <w:r w:rsidRPr="00E86AEA">
              <w:rPr>
                <w:rFonts w:eastAsia="Times New Roman" w:cs="Times New Roman"/>
                <w:b/>
                <w:bCs/>
                <w:color w:val="FFFFFF"/>
                <w:lang w:eastAsia="fr-FR"/>
              </w:rPr>
              <w:t>f</w:t>
            </w:r>
            <w:proofErr w:type="gramEnd"/>
            <w:r w:rsidRPr="00E86AEA">
              <w:rPr>
                <w:rFonts w:eastAsia="Times New Roman" w:cs="Times New Roman"/>
                <w:b/>
                <w:bCs/>
                <w:color w:val="FFFFFF"/>
                <w:lang w:eastAsia="fr-FR"/>
              </w:rPr>
              <w:t>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auc</w:t>
            </w:r>
            <w:proofErr w:type="spellEnd"/>
            <w:proofErr w:type="gram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41981C5" w:rsidR="00E86AEA" w:rsidRDefault="00E86AEA">
      <w:pPr>
        <w:pStyle w:val="Lgende"/>
      </w:pPr>
      <w:bookmarkStart w:id="20" w:name="_Ref152680480"/>
      <w:r>
        <w:t xml:space="preserve">Tableau </w:t>
      </w:r>
      <w:fldSimple w:instr=" SEQ Tableau \* ARABIC ">
        <w:r w:rsidR="00403D22">
          <w:rPr>
            <w:noProof/>
          </w:rPr>
          <w:t>7</w:t>
        </w:r>
      </w:fldSimple>
      <w:bookmarkEnd w:id="20"/>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75B0066"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2DE2EDE7" w:rsidR="00213411" w:rsidRDefault="00213411" w:rsidP="00213411">
      <w:pPr>
        <w:pStyle w:val="Lgende"/>
      </w:pPr>
      <w:bookmarkStart w:id="21" w:name="_Ref152682602"/>
      <w:r>
        <w:t xml:space="preserve">Tableau </w:t>
      </w:r>
      <w:fldSimple w:instr=" SEQ Tableau \* ARABIC ">
        <w:r w:rsidR="00403D22">
          <w:rPr>
            <w:noProof/>
          </w:rPr>
          <w:t>8</w:t>
        </w:r>
      </w:fldSimple>
      <w:bookmarkEnd w:id="21"/>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5F7ED99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6128FC96" w:rsidR="008D6B6A" w:rsidRDefault="004F6555" w:rsidP="008D6B6A">
      <w:r>
        <w:rPr>
          <w:noProof/>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475730" cy="2805325"/>
                    </a:xfrm>
                    <a:prstGeom prst="rect">
                      <a:avLst/>
                    </a:prstGeom>
                    <a:ln/>
                  </pic:spPr>
                </pic:pic>
              </a:graphicData>
            </a:graphic>
          </wp:inline>
        </w:drawing>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2" w:name="_Toc152877703"/>
      <w:r>
        <w:t xml:space="preserve">Impact du </w:t>
      </w:r>
      <w:proofErr w:type="spellStart"/>
      <w:r>
        <w:t>feature</w:t>
      </w:r>
      <w:proofErr w:type="spellEnd"/>
      <w:r>
        <w:t xml:space="preserve"> </w:t>
      </w:r>
      <w:proofErr w:type="spellStart"/>
      <w:r>
        <w:t>enginerring</w:t>
      </w:r>
      <w:bookmarkEnd w:id="22"/>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F3DDF70"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06177F58"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403D22">
        <w:t xml:space="preserve">Tableau </w:t>
      </w:r>
      <w:r w:rsidR="00403D22">
        <w:rPr>
          <w:noProof/>
        </w:rPr>
        <w:t>9</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accuracy</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recall</w:t>
            </w:r>
            <w:proofErr w:type="spellEnd"/>
            <w:proofErr w:type="gram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precision</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proofErr w:type="gramStart"/>
            <w:r w:rsidRPr="00B85D36">
              <w:rPr>
                <w:rFonts w:eastAsia="Times New Roman" w:cs="Times New Roman"/>
                <w:b/>
                <w:bCs/>
                <w:color w:val="FFFFFF"/>
                <w:lang w:eastAsia="fr-FR"/>
              </w:rPr>
              <w:t>f</w:t>
            </w:r>
            <w:proofErr w:type="gramEnd"/>
            <w:r w:rsidRPr="00B85D36">
              <w:rPr>
                <w:rFonts w:eastAsia="Times New Roman" w:cs="Times New Roman"/>
                <w:b/>
                <w:bCs/>
                <w:color w:val="FFFFFF"/>
                <w:lang w:eastAsia="fr-FR"/>
              </w:rPr>
              <w:t>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auc</w:t>
            </w:r>
            <w:proofErr w:type="spellEnd"/>
            <w:proofErr w:type="gram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7A7F8010" w:rsidR="00B85D36" w:rsidRDefault="00B85D36" w:rsidP="00B85D36">
      <w:pPr>
        <w:pStyle w:val="Lgende"/>
      </w:pPr>
      <w:bookmarkStart w:id="23" w:name="_Ref152685988"/>
      <w:r>
        <w:t xml:space="preserve">Tableau </w:t>
      </w:r>
      <w:fldSimple w:instr=" SEQ Tableau \* ARABIC ">
        <w:r w:rsidR="00403D22">
          <w:rPr>
            <w:noProof/>
          </w:rPr>
          <w:t>9</w:t>
        </w:r>
      </w:fldSimple>
      <w:bookmarkEnd w:id="23"/>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lastRenderedPageBreak/>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proofErr w:type="gramStart"/>
      <w:r w:rsidR="00BE4855">
        <w:t>feature</w:t>
      </w:r>
      <w:proofErr w:type="spellEnd"/>
      <w:r w:rsidR="00BE4855">
        <w:t xml:space="preserve"> </w:t>
      </w:r>
      <w:r>
        <w:t xml:space="preserve"> </w:t>
      </w:r>
      <w:r w:rsidR="00BE4855">
        <w:t>engineering</w:t>
      </w:r>
      <w:proofErr w:type="gramEnd"/>
      <w:r w:rsidR="00BE4855">
        <w:t>.</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w:t>
      </w:r>
      <w:proofErr w:type="spellStart"/>
      <w:r>
        <w:t>features</w:t>
      </w:r>
      <w:proofErr w:type="spellEnd"/>
      <w:r>
        <w:t>.</w:t>
      </w:r>
    </w:p>
    <w:p w14:paraId="1603BB30" w14:textId="74A7785A" w:rsidR="00D9794C" w:rsidRDefault="004F6555" w:rsidP="000F44FC">
      <w:r>
        <w:rPr>
          <w:noProof/>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475730" cy="3021119"/>
                    </a:xfrm>
                    <a:prstGeom prst="rect">
                      <a:avLst/>
                    </a:prstGeom>
                    <a:ln/>
                  </pic:spPr>
                </pic:pic>
              </a:graphicData>
            </a:graphic>
          </wp:inline>
        </w:drawing>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24" w:name="_Toc152877704"/>
      <w:r>
        <w:t>Seuil de probabilité</w:t>
      </w:r>
      <w:bookmarkEnd w:id="24"/>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085" cy="2606822"/>
                    </a:xfrm>
                    <a:prstGeom prst="rect">
                      <a:avLst/>
                    </a:prstGeom>
                  </pic:spPr>
                </pic:pic>
              </a:graphicData>
            </a:graphic>
          </wp:inline>
        </w:drawing>
      </w:r>
    </w:p>
    <w:p w14:paraId="6C9C86C2" w14:textId="523C4915" w:rsidR="001A2DC1" w:rsidRDefault="00F5217E" w:rsidP="00F5217E">
      <w:pPr>
        <w:pStyle w:val="Lgende"/>
      </w:pPr>
      <w:bookmarkStart w:id="25" w:name="_Ref152686301"/>
      <w:r>
        <w:t xml:space="preserve">Figure </w:t>
      </w:r>
      <w:fldSimple w:instr=" SEQ Figure \* ARABIC ">
        <w:r w:rsidR="00403D22">
          <w:rPr>
            <w:noProof/>
          </w:rPr>
          <w:t>9</w:t>
        </w:r>
      </w:fldSimple>
      <w:bookmarkEnd w:id="25"/>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562AE345" w:rsidR="00553D3B" w:rsidRDefault="00FB1347" w:rsidP="00553D3B">
      <w:r>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403D22">
        <w:t xml:space="preserve">Figure </w:t>
      </w:r>
      <w:r w:rsidR="00403D22">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1060B245"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403D22">
        <w:t xml:space="preserve">Tableau </w:t>
      </w:r>
      <w:r w:rsidR="00403D22">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403D22">
        <w:t xml:space="preserve">Tableau </w:t>
      </w:r>
      <w:r w:rsidR="00403D22">
        <w:rPr>
          <w:noProof/>
        </w:rPr>
        <w:t>11</w:t>
      </w:r>
      <w:r w:rsidR="00EA3A6E">
        <w:fldChar w:fldCharType="end"/>
      </w:r>
      <w:r>
        <w:t xml:space="preserve">. Notons d’ailleurs qu’au-delà de la légère baisse </w:t>
      </w:r>
      <w:r>
        <w:lastRenderedPageBreak/>
        <w:t>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0F65C8DE" w:rsidR="00A52773" w:rsidRDefault="00F5217E" w:rsidP="00EA3A6E">
      <w:pPr>
        <w:pStyle w:val="Lgende"/>
      </w:pPr>
      <w:bookmarkStart w:id="26" w:name="_Ref152686807"/>
      <w:r>
        <w:t xml:space="preserve">Tableau </w:t>
      </w:r>
      <w:fldSimple w:instr=" SEQ Tableau \* ARABIC ">
        <w:r w:rsidR="00403D22">
          <w:rPr>
            <w:noProof/>
          </w:rPr>
          <w:t>10</w:t>
        </w:r>
      </w:fldSimple>
      <w:bookmarkEnd w:id="26"/>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3F39251F" w:rsidR="00EA3A6E" w:rsidRPr="00EA3A6E" w:rsidRDefault="00EA3A6E" w:rsidP="00EA3A6E">
      <w:pPr>
        <w:pStyle w:val="Lgende"/>
      </w:pPr>
      <w:bookmarkStart w:id="27" w:name="_Ref152686828"/>
      <w:r>
        <w:t xml:space="preserve">Tableau </w:t>
      </w:r>
      <w:fldSimple w:instr=" SEQ Tableau \* ARABIC ">
        <w:r w:rsidR="00403D22">
          <w:rPr>
            <w:noProof/>
          </w:rPr>
          <w:t>11</w:t>
        </w:r>
      </w:fldSimple>
      <w:bookmarkEnd w:id="27"/>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0653" cy="3364212"/>
                    </a:xfrm>
                    <a:prstGeom prst="rect">
                      <a:avLst/>
                    </a:prstGeom>
                  </pic:spPr>
                </pic:pic>
              </a:graphicData>
            </a:graphic>
          </wp:inline>
        </w:drawing>
      </w:r>
    </w:p>
    <w:p w14:paraId="0F9834DC" w14:textId="3067EF41" w:rsidR="00553D3B" w:rsidRDefault="009270CB" w:rsidP="009270CB">
      <w:pPr>
        <w:pStyle w:val="Lgende"/>
      </w:pPr>
      <w:r>
        <w:t xml:space="preserve">Figure </w:t>
      </w:r>
      <w:fldSimple w:instr=" SEQ Figure \* ARABIC ">
        <w:r w:rsidR="00403D22">
          <w:rPr>
            <w:noProof/>
          </w:rPr>
          <w:t>10</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1F588D21" w:rsidR="009270CB" w:rsidRDefault="009270CB" w:rsidP="000F44FC">
      <w:r>
        <w:t xml:space="preserve">La </w:t>
      </w:r>
      <w:r>
        <w:fldChar w:fldCharType="begin"/>
      </w:r>
      <w:r>
        <w:instrText xml:space="preserve"> REF _Ref152686998 \h </w:instrText>
      </w:r>
      <w:r>
        <w:fldChar w:fldCharType="separate"/>
      </w:r>
      <w:r w:rsidR="00403D22">
        <w:t xml:space="preserve">Figure </w:t>
      </w:r>
      <w:r w:rsidR="00403D22">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1"/>
                    <a:stretch>
                      <a:fillRect/>
                    </a:stretch>
                  </pic:blipFill>
                  <pic:spPr>
                    <a:xfrm>
                      <a:off x="0" y="0"/>
                      <a:ext cx="6475730" cy="8117205"/>
                    </a:xfrm>
                    <a:prstGeom prst="rect">
                      <a:avLst/>
                    </a:prstGeom>
                  </pic:spPr>
                </pic:pic>
              </a:graphicData>
            </a:graphic>
          </wp:inline>
        </w:drawing>
      </w:r>
    </w:p>
    <w:p w14:paraId="6C926C9F" w14:textId="1E4AA214" w:rsidR="00455FDA" w:rsidRDefault="009270CB" w:rsidP="009270CB">
      <w:pPr>
        <w:pStyle w:val="Lgende"/>
      </w:pPr>
      <w:bookmarkStart w:id="28" w:name="_Ref152686998"/>
      <w:r>
        <w:t xml:space="preserve">Figure </w:t>
      </w:r>
      <w:fldSimple w:instr=" SEQ Figure \* ARABIC ">
        <w:r w:rsidR="00403D22">
          <w:rPr>
            <w:noProof/>
          </w:rPr>
          <w:t>11</w:t>
        </w:r>
      </w:fldSimple>
      <w:bookmarkEnd w:id="28"/>
      <w:r>
        <w:t xml:space="preserve">: Les courbes </w:t>
      </w:r>
      <w:r w:rsidR="00237B5F">
        <w:t xml:space="preserve">ROC </w:t>
      </w:r>
      <w:r>
        <w:t>des 6 zones climatiques</w:t>
      </w:r>
    </w:p>
    <w:p w14:paraId="358B233B" w14:textId="702D92C8" w:rsidR="003B3A3C" w:rsidRDefault="003B3A3C" w:rsidP="000F44FC"/>
    <w:p w14:paraId="50894731" w14:textId="5B5545A6" w:rsidR="003D3D55" w:rsidRDefault="003D3D55" w:rsidP="003D3D55">
      <w:pPr>
        <w:pStyle w:val="Titre3"/>
      </w:pPr>
      <w:bookmarkStart w:id="29" w:name="_Toc152877705"/>
      <w:r>
        <w:lastRenderedPageBreak/>
        <w:t>Interprétabilité des modèles</w:t>
      </w:r>
      <w:bookmarkEnd w:id="29"/>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proofErr w:type="spellStart"/>
      <w:r w:rsidRPr="009270CB">
        <w:rPr>
          <w:i/>
          <w:iCs/>
        </w:rPr>
        <w:t>XGBoost</w:t>
      </w:r>
      <w:proofErr w:type="spellEnd"/>
      <w:r>
        <w:t xml:space="preserve"> conserve une importance pour l’ensemble des </w:t>
      </w:r>
      <w:proofErr w:type="spellStart"/>
      <w:r>
        <w:t>features</w:t>
      </w:r>
      <w:proofErr w:type="spellEnd"/>
      <w:r>
        <w:t xml:space="preserve">,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w:t>
      </w:r>
      <w:proofErr w:type="spellStart"/>
      <w:r>
        <w:t>features</w:t>
      </w:r>
      <w:proofErr w:type="spellEnd"/>
      <w:r>
        <w:t xml:space="preserve">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proofErr w:type="spellStart"/>
      <w:r w:rsidRPr="00D04902">
        <w:rPr>
          <w:i/>
          <w:iCs/>
        </w:rPr>
        <w:t>RainTomorrow</w:t>
      </w:r>
      <w:proofErr w:type="spellEnd"/>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w:t>
      </w:r>
      <w:proofErr w:type="spellStart"/>
      <w:r>
        <w:t>features</w:t>
      </w:r>
      <w:proofErr w:type="spellEnd"/>
      <w:r>
        <w:t xml:space="preserve"> importances.</w:t>
      </w:r>
    </w:p>
    <w:p w14:paraId="1CC2971A" w14:textId="09AD14C3" w:rsidR="00B14637" w:rsidRDefault="00B14637" w:rsidP="00754C0C">
      <w:r>
        <w:t xml:space="preserve">Comme nous l’avons indiqué plus haut, nous avons testé des modélisations selon des </w:t>
      </w:r>
      <w:proofErr w:type="spellStart"/>
      <w:r>
        <w:t>feature</w:t>
      </w:r>
      <w:proofErr w:type="spellEnd"/>
      <w:r>
        <w:t xml:space="preserv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403D22">
        <w:t xml:space="preserve">Figure </w:t>
      </w:r>
      <w:r w:rsidR="00403D22">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403D22">
        <w:t xml:space="preserve">Figure </w:t>
      </w:r>
      <w:r w:rsidR="00403D22">
        <w:rPr>
          <w:noProof/>
        </w:rPr>
        <w:t>13</w:t>
      </w:r>
      <w:r w:rsidR="009270CB">
        <w:fldChar w:fldCharType="end"/>
      </w:r>
      <w:r w:rsidR="009270CB">
        <w:t xml:space="preserve"> représentent</w:t>
      </w:r>
      <w:r>
        <w:t xml:space="preserve"> les </w:t>
      </w:r>
      <w:proofErr w:type="spellStart"/>
      <w:r>
        <w:t>features</w:t>
      </w:r>
      <w:proofErr w:type="spellEnd"/>
      <w:r>
        <w:t xml:space="preserve">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w:t>
      </w:r>
      <w:proofErr w:type="spellStart"/>
      <w:r>
        <w:t>features</w:t>
      </w:r>
      <w:proofErr w:type="spellEnd"/>
      <w:r>
        <w:t xml:space="preserve"> importances d’un second modèle entraîné cette fois avec des variables </w:t>
      </w:r>
      <w:r w:rsidR="00355F2E">
        <w:t xml:space="preserve">venteuses trigonométriques et l’ajout de différentes </w:t>
      </w:r>
      <w:proofErr w:type="spellStart"/>
      <w:r w:rsidR="00355F2E">
        <w:t>features</w:t>
      </w:r>
      <w:proofErr w:type="spellEnd"/>
      <w:r w:rsidR="00355F2E">
        <w:t xml:space="preserve">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2"/>
                    <a:stretch>
                      <a:fillRect/>
                    </a:stretch>
                  </pic:blipFill>
                  <pic:spPr>
                    <a:xfrm>
                      <a:off x="0" y="0"/>
                      <a:ext cx="6249675" cy="5338662"/>
                    </a:xfrm>
                    <a:prstGeom prst="rect">
                      <a:avLst/>
                    </a:prstGeom>
                  </pic:spPr>
                </pic:pic>
              </a:graphicData>
            </a:graphic>
          </wp:inline>
        </w:drawing>
      </w:r>
    </w:p>
    <w:p w14:paraId="655F6AE5" w14:textId="10E4C7BE" w:rsidR="00D47C06" w:rsidRDefault="009270CB" w:rsidP="009270CB">
      <w:pPr>
        <w:pStyle w:val="Lgende"/>
      </w:pPr>
      <w:bookmarkStart w:id="30" w:name="_Ref152687145"/>
      <w:r>
        <w:t xml:space="preserve">Figure </w:t>
      </w:r>
      <w:fldSimple w:instr=" SEQ Figure \* ARABIC ">
        <w:r w:rsidR="00403D22">
          <w:rPr>
            <w:noProof/>
          </w:rPr>
          <w:t>12</w:t>
        </w:r>
      </w:fldSimple>
      <w:bookmarkEnd w:id="30"/>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199" cy="2784659"/>
                    </a:xfrm>
                    <a:prstGeom prst="rect">
                      <a:avLst/>
                    </a:prstGeom>
                  </pic:spPr>
                </pic:pic>
              </a:graphicData>
            </a:graphic>
          </wp:inline>
        </w:drawing>
      </w:r>
    </w:p>
    <w:p w14:paraId="102F721A" w14:textId="2313767D" w:rsidR="00D47C06" w:rsidRDefault="009270CB" w:rsidP="00237B5F">
      <w:pPr>
        <w:pStyle w:val="Lgende"/>
      </w:pPr>
      <w:bookmarkStart w:id="31" w:name="_Ref152687147"/>
      <w:r>
        <w:t xml:space="preserve">Figure </w:t>
      </w:r>
      <w:fldSimple w:instr=" SEQ Figure \* ARABIC ">
        <w:r w:rsidR="00403D22">
          <w:rPr>
            <w:noProof/>
          </w:rPr>
          <w:t>13</w:t>
        </w:r>
      </w:fldSimple>
      <w:bookmarkEnd w:id="31"/>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proofErr w:type="gramStart"/>
      <w:r w:rsidR="00237B5F">
        <w:t>dataset</w:t>
      </w:r>
      <w:proofErr w:type="spellEnd"/>
      <w:proofErr w:type="gram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Default="00156EF2" w:rsidP="00754C0C">
      <w:r>
        <w:t>Sur ce second modèle</w:t>
      </w:r>
      <w:r w:rsidR="00F8258D">
        <w:t xml:space="preserve">, </w:t>
      </w:r>
      <w:r>
        <w:t xml:space="preserve">entraîné sur toute l’Australie, </w:t>
      </w:r>
      <w:r w:rsidR="00F8258D">
        <w:t xml:space="preserve">les variables ajoutées de la longitude, la latitude et l’appartenance aux zones climatiques Intermédiaire et Sud-Est sont identifiées parmi le quart des </w:t>
      </w:r>
      <w:proofErr w:type="spellStart"/>
      <w:r w:rsidR="00F8258D">
        <w:t>features</w:t>
      </w:r>
      <w:proofErr w:type="spellEnd"/>
      <w:r w:rsidR="00F8258D">
        <w:t xml:space="preserve"> les plus significatives.</w:t>
      </w:r>
    </w:p>
    <w:p w14:paraId="68D58074" w14:textId="6941DACB"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403D22">
        <w:t xml:space="preserve">Figure </w:t>
      </w:r>
      <w:r w:rsidR="00403D22">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w:t>
      </w:r>
      <w:proofErr w:type="gramStart"/>
      <w:r w:rsidR="00C53F19">
        <w:t>par contre</w:t>
      </w:r>
      <w:proofErr w:type="gramEnd"/>
      <w:r w:rsidR="00C53F19">
        <w:t xml:space="preserv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4"/>
                    <a:stretch>
                      <a:fillRect/>
                    </a:stretch>
                  </pic:blipFill>
                  <pic:spPr>
                    <a:xfrm>
                      <a:off x="0" y="0"/>
                      <a:ext cx="6475730" cy="4796790"/>
                    </a:xfrm>
                    <a:prstGeom prst="rect">
                      <a:avLst/>
                    </a:prstGeom>
                  </pic:spPr>
                </pic:pic>
              </a:graphicData>
            </a:graphic>
          </wp:inline>
        </w:drawing>
      </w:r>
    </w:p>
    <w:p w14:paraId="33CC07DB" w14:textId="5D327077" w:rsidR="00F9764D" w:rsidRDefault="009270CB" w:rsidP="009270CB">
      <w:pPr>
        <w:pStyle w:val="Lgende"/>
      </w:pPr>
      <w:bookmarkStart w:id="32" w:name="_Ref152687270"/>
      <w:r>
        <w:t xml:space="preserve">Figure </w:t>
      </w:r>
      <w:fldSimple w:instr=" SEQ Figure \* ARABIC ">
        <w:r w:rsidR="00403D22">
          <w:rPr>
            <w:noProof/>
          </w:rPr>
          <w:t>14</w:t>
        </w:r>
      </w:fldSimple>
      <w:bookmarkEnd w:id="32"/>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18EA7B34"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403D22">
        <w:t xml:space="preserve">Figure </w:t>
      </w:r>
      <w:r w:rsidR="00403D22">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5"/>
                    <a:stretch>
                      <a:fillRect/>
                    </a:stretch>
                  </pic:blipFill>
                  <pic:spPr>
                    <a:xfrm>
                      <a:off x="0" y="0"/>
                      <a:ext cx="3285515" cy="4734249"/>
                    </a:xfrm>
                    <a:prstGeom prst="rect">
                      <a:avLst/>
                    </a:prstGeom>
                  </pic:spPr>
                </pic:pic>
              </a:graphicData>
            </a:graphic>
          </wp:inline>
        </w:drawing>
      </w:r>
    </w:p>
    <w:p w14:paraId="5569785F" w14:textId="494BEFC9" w:rsidR="00FC1C55" w:rsidRDefault="003F19BD" w:rsidP="003F19BD">
      <w:pPr>
        <w:pStyle w:val="Lgende"/>
      </w:pPr>
      <w:bookmarkStart w:id="33" w:name="_Ref152687320"/>
      <w:r>
        <w:t xml:space="preserve">Figure </w:t>
      </w:r>
      <w:fldSimple w:instr=" SEQ Figure \* ARABIC ">
        <w:r w:rsidR="00403D22">
          <w:rPr>
            <w:noProof/>
          </w:rPr>
          <w:t>15</w:t>
        </w:r>
      </w:fldSimple>
      <w:bookmarkEnd w:id="33"/>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4274400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403D22">
        <w:t xml:space="preserve">Figure </w:t>
      </w:r>
      <w:r w:rsidR="00403D22">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26"/>
                    <a:stretch>
                      <a:fillRect/>
                    </a:stretch>
                  </pic:blipFill>
                  <pic:spPr>
                    <a:xfrm>
                      <a:off x="0" y="0"/>
                      <a:ext cx="3245563" cy="3944133"/>
                    </a:xfrm>
                    <a:prstGeom prst="rect">
                      <a:avLst/>
                    </a:prstGeom>
                  </pic:spPr>
                </pic:pic>
              </a:graphicData>
            </a:graphic>
          </wp:inline>
        </w:drawing>
      </w:r>
    </w:p>
    <w:p w14:paraId="45AE8D14" w14:textId="1021ADC4" w:rsidR="00FC1C55" w:rsidRDefault="003F19BD" w:rsidP="003F19BD">
      <w:pPr>
        <w:pStyle w:val="Lgende"/>
      </w:pPr>
      <w:bookmarkStart w:id="34" w:name="_Ref152687364"/>
      <w:r>
        <w:t xml:space="preserve">Figure </w:t>
      </w:r>
      <w:fldSimple w:instr=" SEQ Figure \* ARABIC ">
        <w:r w:rsidR="00403D22">
          <w:rPr>
            <w:noProof/>
          </w:rPr>
          <w:t>16</w:t>
        </w:r>
      </w:fldSimple>
      <w:bookmarkEnd w:id="34"/>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4ED49AAE"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403D22">
        <w:t xml:space="preserve">Figure </w:t>
      </w:r>
      <w:r w:rsidR="00403D22">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27"/>
                    <a:stretch>
                      <a:fillRect/>
                    </a:stretch>
                  </pic:blipFill>
                  <pic:spPr>
                    <a:xfrm>
                      <a:off x="0" y="0"/>
                      <a:ext cx="4765551" cy="4209928"/>
                    </a:xfrm>
                    <a:prstGeom prst="rect">
                      <a:avLst/>
                    </a:prstGeom>
                  </pic:spPr>
                </pic:pic>
              </a:graphicData>
            </a:graphic>
          </wp:inline>
        </w:drawing>
      </w:r>
    </w:p>
    <w:p w14:paraId="3ECEC30F" w14:textId="2B45A173" w:rsidR="00032452" w:rsidRPr="00897D93" w:rsidRDefault="003F19BD" w:rsidP="003F19BD">
      <w:pPr>
        <w:pStyle w:val="Lgende"/>
        <w:rPr>
          <w:rFonts w:cs="Times New Roman"/>
        </w:rPr>
      </w:pPr>
      <w:bookmarkStart w:id="35" w:name="_Ref152687446"/>
      <w:r>
        <w:t xml:space="preserve">Figure </w:t>
      </w:r>
      <w:fldSimple w:instr=" SEQ Figure \* ARABIC ">
        <w:r w:rsidR="00403D22">
          <w:rPr>
            <w:noProof/>
          </w:rPr>
          <w:t>17</w:t>
        </w:r>
      </w:fldSimple>
      <w:bookmarkEnd w:id="35"/>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1B3602D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403D22">
        <w:t xml:space="preserve">Figure </w:t>
      </w:r>
      <w:r w:rsidR="00403D22">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28"/>
                    <a:stretch>
                      <a:fillRect/>
                    </a:stretch>
                  </pic:blipFill>
                  <pic:spPr>
                    <a:xfrm>
                      <a:off x="0" y="0"/>
                      <a:ext cx="3301057" cy="4745417"/>
                    </a:xfrm>
                    <a:prstGeom prst="rect">
                      <a:avLst/>
                    </a:prstGeom>
                  </pic:spPr>
                </pic:pic>
              </a:graphicData>
            </a:graphic>
          </wp:inline>
        </w:drawing>
      </w:r>
    </w:p>
    <w:p w14:paraId="7B90CB66" w14:textId="7F230216" w:rsidR="00032452" w:rsidRDefault="003F19BD" w:rsidP="003F19BD">
      <w:pPr>
        <w:pStyle w:val="Lgende"/>
      </w:pPr>
      <w:bookmarkStart w:id="36" w:name="_Ref152687531"/>
      <w:r>
        <w:t xml:space="preserve">Figure </w:t>
      </w:r>
      <w:fldSimple w:instr=" SEQ Figure \* ARABIC ">
        <w:r w:rsidR="00403D22">
          <w:rPr>
            <w:noProof/>
          </w:rPr>
          <w:t>18</w:t>
        </w:r>
      </w:fldSimple>
      <w:bookmarkEnd w:id="36"/>
      <w:r>
        <w:t xml:space="preserve">: </w:t>
      </w:r>
      <w:proofErr w:type="spellStart"/>
      <w:r>
        <w:t>Waterfall</w:t>
      </w:r>
      <w:proofErr w:type="spellEnd"/>
      <w:r>
        <w:t xml:space="preserve"> plot, exemple 1</w:t>
      </w:r>
    </w:p>
    <w:p w14:paraId="0A492E0E" w14:textId="1763DE2C"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403D22">
        <w:t xml:space="preserve">Figure </w:t>
      </w:r>
      <w:r w:rsidR="00403D22">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29"/>
                    <a:stretch>
                      <a:fillRect/>
                    </a:stretch>
                  </pic:blipFill>
                  <pic:spPr>
                    <a:xfrm>
                      <a:off x="0" y="0"/>
                      <a:ext cx="3232515" cy="4646886"/>
                    </a:xfrm>
                    <a:prstGeom prst="rect">
                      <a:avLst/>
                    </a:prstGeom>
                  </pic:spPr>
                </pic:pic>
              </a:graphicData>
            </a:graphic>
          </wp:inline>
        </w:drawing>
      </w:r>
    </w:p>
    <w:p w14:paraId="48DD5FBC" w14:textId="36D4BE50" w:rsidR="00032452" w:rsidRDefault="003F19BD" w:rsidP="003F19BD">
      <w:pPr>
        <w:pStyle w:val="Lgende"/>
      </w:pPr>
      <w:bookmarkStart w:id="37" w:name="_Ref152687571"/>
      <w:r>
        <w:t xml:space="preserve">Figure </w:t>
      </w:r>
      <w:fldSimple w:instr=" SEQ Figure \* ARABIC ">
        <w:r w:rsidR="00403D22">
          <w:rPr>
            <w:noProof/>
          </w:rPr>
          <w:t>19</w:t>
        </w:r>
      </w:fldSimple>
      <w:bookmarkEnd w:id="37"/>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38" w:name="_Toc152877706"/>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38"/>
    </w:p>
    <w:p w14:paraId="70476BCE" w14:textId="3B830579" w:rsidR="00DD2E1D" w:rsidRDefault="00DD2E1D" w:rsidP="00A9622F">
      <w:pPr>
        <w:pStyle w:val="Titre3"/>
      </w:pPr>
      <w:bookmarkStart w:id="39" w:name="_Toc152877707"/>
      <w:r>
        <w:t>DNN</w:t>
      </w:r>
      <w:bookmarkEnd w:id="39"/>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0C06C63E" w:rsidR="00157AE6" w:rsidRDefault="00396866" w:rsidP="00396866">
      <w:pPr>
        <w:pStyle w:val="Lgende"/>
      </w:pPr>
      <w:r>
        <w:t xml:space="preserve">Tableau </w:t>
      </w:r>
      <w:fldSimple w:instr=" SEQ Tableau \* ARABIC ">
        <w:r w:rsidR="00403D22">
          <w:rPr>
            <w:noProof/>
          </w:rPr>
          <w:t>12</w:t>
        </w:r>
      </w:fldSimple>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En particulier, de façon systématique, un trop grand nombre de neurones entraîne rapidement un accroissement de la fonction de perte en validation, voire une baisse de l’</w:t>
      </w:r>
      <w:proofErr w:type="spellStart"/>
      <w:r w:rsidR="009B0018">
        <w:t>accuracy</w:t>
      </w:r>
      <w:proofErr w:type="spellEnd"/>
      <w:r w:rsidR="009B0018">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1B02995D"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w:t>
      </w:r>
      <w:proofErr w:type="spellStart"/>
      <w:r w:rsidR="00056E1A">
        <w:t>accuracy</w:t>
      </w:r>
      <w:proofErr w:type="spellEnd"/>
      <w:r w:rsidR="00056E1A">
        <w:t xml:space="preserve"> du réseau (200,200) (</w:t>
      </w:r>
      <w:r w:rsidR="00056E1A">
        <w:fldChar w:fldCharType="begin"/>
      </w:r>
      <w:r w:rsidR="00056E1A">
        <w:instrText xml:space="preserve"> REF _Ref152873435 \h </w:instrText>
      </w:r>
      <w:r w:rsidR="00056E1A">
        <w:fldChar w:fldCharType="separate"/>
      </w:r>
      <w:r w:rsidR="00403D22">
        <w:t xml:space="preserve">Figure </w:t>
      </w:r>
      <w:r w:rsidR="00403D22">
        <w:rPr>
          <w:noProof/>
        </w:rPr>
        <w:t>21</w:t>
      </w:r>
      <w:r w:rsidR="00403D22">
        <w:t xml:space="preserve"> : </w:t>
      </w:r>
      <w:proofErr w:type="spellStart"/>
      <w:r w:rsidR="00403D22">
        <w:t>Evolution</w:t>
      </w:r>
      <w:proofErr w:type="spellEnd"/>
      <w:r w:rsidR="00403D22">
        <w:t xml:space="preserve"> de la fonction de perte pour (200,200) – l’apprentissage diverge au-delà de l’époque 60</w:t>
      </w:r>
      <w:r w:rsidR="00056E1A">
        <w:fldChar w:fldCharType="end"/>
      </w:r>
      <w:r w:rsidR="00056E1A">
        <w:t xml:space="preserve"> ) que l’</w:t>
      </w:r>
      <w:proofErr w:type="spellStart"/>
      <w:r w:rsidR="00056E1A">
        <w:t>accuracy</w:t>
      </w:r>
      <w:proofErr w:type="spellEnd"/>
      <w:r w:rsidR="00056E1A">
        <w:t xml:space="preserve">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lastRenderedPageBreak/>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542" cy="2340116"/>
                    </a:xfrm>
                    <a:prstGeom prst="rect">
                      <a:avLst/>
                    </a:prstGeom>
                  </pic:spPr>
                </pic:pic>
              </a:graphicData>
            </a:graphic>
          </wp:inline>
        </w:drawing>
      </w:r>
    </w:p>
    <w:p w14:paraId="6EE91EBF" w14:textId="2D991CCD" w:rsidR="00DD5FC1" w:rsidRDefault="001775A6" w:rsidP="001775A6">
      <w:pPr>
        <w:pStyle w:val="Lgende"/>
      </w:pPr>
      <w:r>
        <w:t xml:space="preserve">Figure </w:t>
      </w:r>
      <w:fldSimple w:instr=" SEQ Figure \* ARABIC ">
        <w:r w:rsidR="00403D22">
          <w:rPr>
            <w:noProof/>
          </w:rPr>
          <w:t>20</w:t>
        </w:r>
      </w:fldSimple>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313" cy="2348423"/>
                    </a:xfrm>
                    <a:prstGeom prst="rect">
                      <a:avLst/>
                    </a:prstGeom>
                  </pic:spPr>
                </pic:pic>
              </a:graphicData>
            </a:graphic>
          </wp:inline>
        </w:drawing>
      </w:r>
    </w:p>
    <w:p w14:paraId="7F334AB2" w14:textId="7307E2FD" w:rsidR="00DD5FC1" w:rsidRDefault="001775A6" w:rsidP="001775A6">
      <w:pPr>
        <w:pStyle w:val="Lgende"/>
      </w:pPr>
      <w:bookmarkStart w:id="40" w:name="_Ref152873435"/>
      <w:r>
        <w:t xml:space="preserve">Figure </w:t>
      </w:r>
      <w:fldSimple w:instr=" SEQ Figure \* ARABIC ">
        <w:r w:rsidR="00403D22">
          <w:rPr>
            <w:noProof/>
          </w:rPr>
          <w:t>21</w:t>
        </w:r>
      </w:fldSimple>
      <w:r>
        <w:t xml:space="preserve"> : </w:t>
      </w:r>
      <w:r w:rsidR="00DD5FC1">
        <w:t>Evolution de la fonction de perte pour (200,200)</w:t>
      </w:r>
      <w:r w:rsidR="001B4448">
        <w:t xml:space="preserve"> – l’apprentissage </w:t>
      </w:r>
      <w:r w:rsidR="00D47C06">
        <w:t xml:space="preserve">diverge au-delà de l’époque </w:t>
      </w:r>
      <w:r w:rsidR="00F140FE">
        <w:t>60</w:t>
      </w:r>
      <w:bookmarkEnd w:id="40"/>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lastRenderedPageBreak/>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071" cy="2365032"/>
                    </a:xfrm>
                    <a:prstGeom prst="rect">
                      <a:avLst/>
                    </a:prstGeom>
                  </pic:spPr>
                </pic:pic>
              </a:graphicData>
            </a:graphic>
          </wp:inline>
        </w:drawing>
      </w:r>
    </w:p>
    <w:p w14:paraId="53A17C23" w14:textId="22AA0022" w:rsidR="00B73412" w:rsidRDefault="001775A6" w:rsidP="001775A6">
      <w:pPr>
        <w:pStyle w:val="Lgende"/>
      </w:pPr>
      <w:r>
        <w:t xml:space="preserve">Figure </w:t>
      </w:r>
      <w:fldSimple w:instr=" SEQ Figure \* ARABIC ">
        <w:r w:rsidR="00403D22">
          <w:rPr>
            <w:noProof/>
          </w:rPr>
          <w:t>22</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4230" cy="2387698"/>
                    </a:xfrm>
                    <a:prstGeom prst="rect">
                      <a:avLst/>
                    </a:prstGeom>
                  </pic:spPr>
                </pic:pic>
              </a:graphicData>
            </a:graphic>
          </wp:inline>
        </w:drawing>
      </w:r>
    </w:p>
    <w:p w14:paraId="05F57BF8" w14:textId="284C516F" w:rsidR="00B73412" w:rsidRDefault="001775A6" w:rsidP="001775A6">
      <w:pPr>
        <w:pStyle w:val="Lgende"/>
      </w:pPr>
      <w:r>
        <w:t xml:space="preserve">Figure </w:t>
      </w:r>
      <w:fldSimple w:instr=" SEQ Figure \* ARABIC ">
        <w:r w:rsidR="00403D22">
          <w:rPr>
            <w:noProof/>
          </w:rPr>
          <w:t>23</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lastRenderedPageBreak/>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388" cy="2338229"/>
                    </a:xfrm>
                    <a:prstGeom prst="rect">
                      <a:avLst/>
                    </a:prstGeom>
                  </pic:spPr>
                </pic:pic>
              </a:graphicData>
            </a:graphic>
          </wp:inline>
        </w:drawing>
      </w:r>
    </w:p>
    <w:p w14:paraId="7C6B7941" w14:textId="2534D554" w:rsidR="009B0018" w:rsidRDefault="001775A6" w:rsidP="001775A6">
      <w:pPr>
        <w:pStyle w:val="Lgende"/>
      </w:pPr>
      <w:bookmarkStart w:id="41" w:name="_Ref152876159"/>
      <w:r>
        <w:t xml:space="preserve">Figure </w:t>
      </w:r>
      <w:fldSimple w:instr=" SEQ Figure \* ARABIC ">
        <w:r w:rsidR="00403D22">
          <w:rPr>
            <w:noProof/>
          </w:rPr>
          <w:t>24</w:t>
        </w:r>
      </w:fldSimple>
      <w:r>
        <w:t xml:space="preserve"> : </w:t>
      </w:r>
      <w:r w:rsidR="009B0018">
        <w:t>Learning Rate de 10^-4</w:t>
      </w:r>
      <w:bookmarkEnd w:id="41"/>
    </w:p>
    <w:p w14:paraId="2BFD9697" w14:textId="7FA42C69" w:rsidR="00E33D2E" w:rsidRDefault="009A43E9" w:rsidP="0022437F">
      <w:r>
        <w:t xml:space="preserve">Nous allons ajouter </w:t>
      </w:r>
      <w:proofErr w:type="gramStart"/>
      <w:r>
        <w:t>une callback</w:t>
      </w:r>
      <w:proofErr w:type="gramEnd"/>
      <w:r>
        <w:t xml:space="preserve">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w:t>
      </w:r>
      <w:ins w:id="42" w:author="Sophie" w:date="2023-12-07T21:15:00Z">
        <w:r w:rsidR="007E2728">
          <w:t>(</w:t>
        </w:r>
        <w:r w:rsidR="007E2728">
          <w:fldChar w:fldCharType="begin"/>
        </w:r>
        <w:r w:rsidR="007E2728">
          <w:instrText xml:space="preserve"> REF _Ref152876159 \h </w:instrText>
        </w:r>
      </w:ins>
      <w:r w:rsidR="007E2728">
        <w:fldChar w:fldCharType="separate"/>
      </w:r>
      <w:r w:rsidR="00403D22">
        <w:t xml:space="preserve">Figure </w:t>
      </w:r>
      <w:r w:rsidR="00403D22">
        <w:rPr>
          <w:noProof/>
        </w:rPr>
        <w:t>24</w:t>
      </w:r>
      <w:r w:rsidR="00403D22">
        <w:t> : Learning Rate de 10^-4</w:t>
      </w:r>
      <w:ins w:id="43" w:author="Sophie" w:date="2023-12-07T21:15:00Z">
        <w:r w:rsidR="007E2728">
          <w:fldChar w:fldCharType="end"/>
        </w:r>
        <w:r w:rsidR="007E2728">
          <w:t>)</w:t>
        </w:r>
      </w:ins>
      <w:ins w:id="44"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w:t>
      </w:r>
      <w:ins w:id="45" w:author="Sophie" w:date="2023-12-07T21:38:00Z">
        <w:r w:rsidR="003A4CB2">
          <w:t xml:space="preserve"> (</w:t>
        </w:r>
        <w:r w:rsidR="003A4CB2">
          <w:fldChar w:fldCharType="begin"/>
        </w:r>
        <w:r w:rsidR="003A4CB2">
          <w:instrText xml:space="preserve"> REF _Ref152877538 \h </w:instrText>
        </w:r>
      </w:ins>
      <w:r w:rsidR="003A4CB2">
        <w:fldChar w:fldCharType="separate"/>
      </w:r>
      <w:r w:rsidR="00403D22" w:rsidRPr="00403D22">
        <w:t xml:space="preserve">Figure </w:t>
      </w:r>
      <w:r w:rsidR="00403D22" w:rsidRPr="00403D22">
        <w:rPr>
          <w:noProof/>
        </w:rPr>
        <w:t>25</w:t>
      </w:r>
      <w:r w:rsidR="00403D22" w:rsidRPr="00403D22">
        <w:t> : Learning rate dynamique avec callback</w:t>
      </w:r>
      <w:ins w:id="46"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023" cy="2344225"/>
                    </a:xfrm>
                    <a:prstGeom prst="rect">
                      <a:avLst/>
                    </a:prstGeom>
                  </pic:spPr>
                </pic:pic>
              </a:graphicData>
            </a:graphic>
          </wp:inline>
        </w:drawing>
      </w:r>
    </w:p>
    <w:p w14:paraId="2A638772" w14:textId="0AC4C641" w:rsidR="009A43E9" w:rsidRDefault="0002264D" w:rsidP="0002264D">
      <w:pPr>
        <w:pStyle w:val="Lgende"/>
        <w:rPr>
          <w:lang w:val="en-US"/>
        </w:rPr>
      </w:pPr>
      <w:bookmarkStart w:id="47"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403D22">
        <w:rPr>
          <w:noProof/>
          <w:lang w:val="en-US"/>
        </w:rPr>
        <w:t>25</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47"/>
    </w:p>
    <w:p w14:paraId="6EDF1A08" w14:textId="77777777" w:rsidR="0002264D" w:rsidRDefault="008339AC" w:rsidP="0002264D">
      <w:pPr>
        <w:keepNext/>
        <w:jc w:val="center"/>
      </w:pPr>
      <w:r>
        <w:rPr>
          <w:noProof/>
          <w:lang w:eastAsia="fr-FR"/>
        </w:rPr>
        <w:lastRenderedPageBreak/>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2001" cy="2406257"/>
                    </a:xfrm>
                    <a:prstGeom prst="rect">
                      <a:avLst/>
                    </a:prstGeom>
                  </pic:spPr>
                </pic:pic>
              </a:graphicData>
            </a:graphic>
          </wp:inline>
        </w:drawing>
      </w:r>
    </w:p>
    <w:p w14:paraId="330CA434" w14:textId="7C332798" w:rsidR="008339AC" w:rsidRPr="008339AC" w:rsidRDefault="0002264D" w:rsidP="0002264D">
      <w:pPr>
        <w:pStyle w:val="Lgende"/>
      </w:pPr>
      <w:r>
        <w:t xml:space="preserve">Figure </w:t>
      </w:r>
      <w:fldSimple w:instr=" SEQ Figure \* ARABIC ">
        <w:r w:rsidR="00403D22">
          <w:rPr>
            <w:noProof/>
          </w:rPr>
          <w:t>26</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5CE60C56" w:rsidR="00C53CF2" w:rsidRDefault="0002264D" w:rsidP="0002264D">
      <w:pPr>
        <w:pStyle w:val="Lgende"/>
      </w:pPr>
      <w:r>
        <w:t xml:space="preserve">Tableau </w:t>
      </w:r>
      <w:fldSimple w:instr=" SEQ Tableau \* ARABIC ">
        <w:r w:rsidR="00403D22">
          <w:rPr>
            <w:noProof/>
          </w:rPr>
          <w:t>13</w:t>
        </w:r>
      </w:fldSimple>
      <w:r>
        <w:t xml:space="preserve"> : </w:t>
      </w:r>
      <w:r w:rsidR="00056E1A">
        <w:t>Comparaison des fonctions d’activation</w:t>
      </w:r>
    </w:p>
    <w:p w14:paraId="1A901C43" w14:textId="542201EF"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0A2F6C">
        <w:t xml:space="preserve">Figure </w:t>
      </w:r>
      <w:r w:rsidR="000A2F6C">
        <w:rPr>
          <w:noProof/>
        </w:rPr>
        <w:t>27</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403D22">
        <w:t xml:space="preserve">Figure </w:t>
      </w:r>
      <w:r w:rsidR="00403D22">
        <w:rPr>
          <w:noProof/>
        </w:rPr>
        <w:t>27</w:t>
      </w:r>
      <w:r w:rsidR="0002264D">
        <w:fldChar w:fldCharType="end"/>
      </w:r>
      <w:r w:rsidR="0002264D">
        <w:t>-</w:t>
      </w:r>
      <w:r w:rsidR="0002264D">
        <w:fldChar w:fldCharType="begin"/>
      </w:r>
      <w:r w:rsidR="0002264D">
        <w:instrText xml:space="preserve"> REF _Ref152767577 \h </w:instrText>
      </w:r>
      <w:r w:rsidR="0002264D">
        <w:fldChar w:fldCharType="separate"/>
      </w:r>
      <w:r w:rsidR="00403D22">
        <w:t xml:space="preserve">Figure </w:t>
      </w:r>
      <w:r w:rsidR="00403D22">
        <w:rPr>
          <w:noProof/>
        </w:rPr>
        <w:t>28</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lastRenderedPageBreak/>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592" cy="2492239"/>
                    </a:xfrm>
                    <a:prstGeom prst="rect">
                      <a:avLst/>
                    </a:prstGeom>
                  </pic:spPr>
                </pic:pic>
              </a:graphicData>
            </a:graphic>
          </wp:inline>
        </w:drawing>
      </w:r>
    </w:p>
    <w:p w14:paraId="3C1B222B" w14:textId="5F393F25" w:rsidR="0045104F" w:rsidRDefault="0002264D" w:rsidP="0002264D">
      <w:pPr>
        <w:pStyle w:val="Lgende"/>
      </w:pPr>
      <w:bookmarkStart w:id="48" w:name="_Ref152767576"/>
      <w:bookmarkStart w:id="49" w:name="_Ref152767554"/>
      <w:r>
        <w:t xml:space="preserve">Figure </w:t>
      </w:r>
      <w:fldSimple w:instr=" SEQ Figure \* ARABIC ">
        <w:r w:rsidR="00403D22">
          <w:rPr>
            <w:noProof/>
          </w:rPr>
          <w:t>27</w:t>
        </w:r>
      </w:fldSimple>
      <w:bookmarkEnd w:id="48"/>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49"/>
      <w:proofErr w:type="spellEnd"/>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6716" cy="2499341"/>
                    </a:xfrm>
                    <a:prstGeom prst="rect">
                      <a:avLst/>
                    </a:prstGeom>
                  </pic:spPr>
                </pic:pic>
              </a:graphicData>
            </a:graphic>
          </wp:inline>
        </w:drawing>
      </w:r>
    </w:p>
    <w:p w14:paraId="11CEFB33" w14:textId="0664C360" w:rsidR="0045104F" w:rsidRDefault="0002264D" w:rsidP="0002264D">
      <w:pPr>
        <w:pStyle w:val="Lgende"/>
      </w:pPr>
      <w:bookmarkStart w:id="50" w:name="_Ref152767577"/>
      <w:bookmarkStart w:id="51" w:name="_Ref152767556"/>
      <w:r>
        <w:t xml:space="preserve">Figure </w:t>
      </w:r>
      <w:fldSimple w:instr=" SEQ Figure \* ARABIC ">
        <w:r w:rsidR="00403D22">
          <w:rPr>
            <w:noProof/>
          </w:rPr>
          <w:t>28</w:t>
        </w:r>
      </w:fldSimple>
      <w:bookmarkEnd w:id="50"/>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51"/>
      <w:proofErr w:type="spellEnd"/>
    </w:p>
    <w:p w14:paraId="709F82A3" w14:textId="4ADB0C96" w:rsidR="00184004" w:rsidRDefault="00184004" w:rsidP="00184004">
      <w:pPr>
        <w:pStyle w:val="Titre4"/>
      </w:pPr>
      <w:r>
        <w:t>Batch size</w:t>
      </w:r>
    </w:p>
    <w:p w14:paraId="507EA9A9" w14:textId="109B069C"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403D22">
        <w:t xml:space="preserve">Tableau </w:t>
      </w:r>
      <w:r w:rsidR="00403D22">
        <w:rPr>
          <w:noProof/>
        </w:rPr>
        <w:t>14</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362529E" w:rsidR="0002264D" w:rsidRDefault="0002264D">
      <w:pPr>
        <w:pStyle w:val="Lgende"/>
      </w:pPr>
      <w:bookmarkStart w:id="52" w:name="_Ref152767723"/>
      <w:r>
        <w:t xml:space="preserve">Tableau </w:t>
      </w:r>
      <w:fldSimple w:instr=" SEQ Tableau \* ARABIC ">
        <w:r w:rsidR="00403D22">
          <w:rPr>
            <w:noProof/>
          </w:rPr>
          <w:t>14</w:t>
        </w:r>
      </w:fldSimple>
      <w:bookmarkEnd w:id="52"/>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w:t>
      </w:r>
      <w:proofErr w:type="gramStart"/>
      <w:r>
        <w:t>Au final</w:t>
      </w:r>
      <w:proofErr w:type="gramEnd"/>
      <w:r>
        <w:t xml:space="preserve">,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1020" cy="2327506"/>
                    </a:xfrm>
                    <a:prstGeom prst="rect">
                      <a:avLst/>
                    </a:prstGeom>
                  </pic:spPr>
                </pic:pic>
              </a:graphicData>
            </a:graphic>
          </wp:inline>
        </w:drawing>
      </w:r>
    </w:p>
    <w:p w14:paraId="6A81D8C2" w14:textId="7E176507" w:rsidR="00D47C06" w:rsidRDefault="0088592C" w:rsidP="0088592C">
      <w:pPr>
        <w:pStyle w:val="Lgende"/>
      </w:pPr>
      <w:r>
        <w:t xml:space="preserve">Figure </w:t>
      </w:r>
      <w:fldSimple w:instr=" SEQ Figure \* ARABIC ">
        <w:r w:rsidR="00403D22">
          <w:rPr>
            <w:noProof/>
          </w:rPr>
          <w:t>29</w:t>
        </w:r>
      </w:fldSimple>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1A9DCC4E" w:rsidR="00867455" w:rsidRDefault="007902AA" w:rsidP="00A9622F">
      <w:r>
        <w:t>Maintenant que nous avons obtenu notre meilleur modèle de DNN</w:t>
      </w:r>
      <w:r w:rsidR="007E2728">
        <w:t xml:space="preserve"> (</w:t>
      </w:r>
      <w:proofErr w:type="spellStart"/>
      <w:r w:rsidR="007E2728">
        <w:t>learning</w:t>
      </w:r>
      <w:proofErr w:type="spellEnd"/>
      <w:r w:rsidR="007E2728">
        <w:t xml:space="preserve">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403D22">
        <w:t xml:space="preserve">Figure </w:t>
      </w:r>
      <w:r w:rsidR="00403D22">
        <w:rPr>
          <w:noProof/>
        </w:rPr>
        <w:t>30</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0900" cy="2228044"/>
                    </a:xfrm>
                    <a:prstGeom prst="rect">
                      <a:avLst/>
                    </a:prstGeom>
                  </pic:spPr>
                </pic:pic>
              </a:graphicData>
            </a:graphic>
          </wp:inline>
        </w:drawing>
      </w:r>
    </w:p>
    <w:p w14:paraId="506A97D4" w14:textId="7E37D34C" w:rsidR="005C12BD" w:rsidRDefault="0088592C" w:rsidP="0088592C">
      <w:pPr>
        <w:pStyle w:val="Lgende"/>
      </w:pPr>
      <w:bookmarkStart w:id="53" w:name="_Ref152768224"/>
      <w:r>
        <w:t xml:space="preserve">Figure </w:t>
      </w:r>
      <w:fldSimple w:instr=" SEQ Figure \* ARABIC ">
        <w:r w:rsidR="00403D22">
          <w:rPr>
            <w:noProof/>
          </w:rPr>
          <w:t>30</w:t>
        </w:r>
      </w:fldSimple>
      <w:bookmarkEnd w:id="53"/>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0564" cy="3134439"/>
                    </a:xfrm>
                    <a:prstGeom prst="rect">
                      <a:avLst/>
                    </a:prstGeom>
                  </pic:spPr>
                </pic:pic>
              </a:graphicData>
            </a:graphic>
          </wp:inline>
        </w:drawing>
      </w:r>
    </w:p>
    <w:p w14:paraId="51F316DE" w14:textId="1B1C13ED" w:rsidR="005C12BD" w:rsidRDefault="00001590" w:rsidP="00001590">
      <w:pPr>
        <w:pStyle w:val="Lgende"/>
      </w:pPr>
      <w:r>
        <w:t xml:space="preserve">Figure </w:t>
      </w:r>
      <w:fldSimple w:instr=" SEQ Figure \* ARABIC ">
        <w:r w:rsidR="00403D22">
          <w:rPr>
            <w:noProof/>
          </w:rPr>
          <w:t>31</w:t>
        </w:r>
      </w:fldSimple>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538" cy="4071106"/>
                    </a:xfrm>
                    <a:prstGeom prst="rect">
                      <a:avLst/>
                    </a:prstGeom>
                  </pic:spPr>
                </pic:pic>
              </a:graphicData>
            </a:graphic>
          </wp:inline>
        </w:drawing>
      </w:r>
    </w:p>
    <w:p w14:paraId="0137D82B" w14:textId="1C15E475" w:rsidR="00A81341" w:rsidRDefault="002333BD" w:rsidP="002333BD">
      <w:pPr>
        <w:pStyle w:val="Lgende"/>
      </w:pPr>
      <w:r>
        <w:t xml:space="preserve">Figure </w:t>
      </w:r>
      <w:fldSimple w:instr=" SEQ Figure \* ARABIC ">
        <w:r w:rsidR="00403D22">
          <w:rPr>
            <w:noProof/>
          </w:rPr>
          <w:t>32</w:t>
        </w:r>
      </w:fldSimple>
      <w:r w:rsidR="00376EF5">
        <w:rPr>
          <w:noProof/>
        </w:rPr>
        <w:t> : beeswarm des valeurs de Shapley de notre réseau dense</w:t>
      </w:r>
    </w:p>
    <w:p w14:paraId="2EB5B299" w14:textId="5CE1978F" w:rsidR="00026014" w:rsidRDefault="00026014" w:rsidP="00026014"/>
    <w:p w14:paraId="55802975" w14:textId="70563EA1"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403D22">
        <w:t xml:space="preserve">Figure </w:t>
      </w:r>
      <w:r w:rsidR="00403D22">
        <w:rPr>
          <w:noProof/>
        </w:rPr>
        <w:t>33</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46"/>
                    <a:stretch>
                      <a:fillRect/>
                    </a:stretch>
                  </pic:blipFill>
                  <pic:spPr>
                    <a:xfrm>
                      <a:off x="0" y="0"/>
                      <a:ext cx="6475730" cy="6666865"/>
                    </a:xfrm>
                    <a:prstGeom prst="rect">
                      <a:avLst/>
                    </a:prstGeom>
                  </pic:spPr>
                </pic:pic>
              </a:graphicData>
            </a:graphic>
          </wp:inline>
        </w:drawing>
      </w:r>
    </w:p>
    <w:p w14:paraId="2B967700" w14:textId="04AFB0B2" w:rsidR="00D56620" w:rsidRDefault="00D56620" w:rsidP="00D56620">
      <w:pPr>
        <w:pStyle w:val="Lgende"/>
      </w:pPr>
      <w:bookmarkStart w:id="54" w:name="_Ref152769236"/>
      <w:r>
        <w:t xml:space="preserve">Figure </w:t>
      </w:r>
      <w:fldSimple w:instr=" SEQ Figure \* ARABIC ">
        <w:r w:rsidR="00403D22">
          <w:rPr>
            <w:noProof/>
          </w:rPr>
          <w:t>33</w:t>
        </w:r>
      </w:fldSimple>
      <w:bookmarkEnd w:id="54"/>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55" w:name="_Toc152877708"/>
      <w:r>
        <w:t>RNN</w:t>
      </w:r>
      <w:bookmarkEnd w:id="55"/>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 xml:space="preserve">Dans le rapport final, nous développerons une modélisation RNN multivariée. Nous espérons que cette approche nous permettra non seulement de proposer des résultats satisfaisants, contrairement à l’approche </w:t>
      </w:r>
      <w:proofErr w:type="spellStart"/>
      <w:r>
        <w:t>monovariée</w:t>
      </w:r>
      <w:proofErr w:type="spellEnd"/>
      <w:r>
        <w:t>, mais aussi qu’elle nous fera bénéficier d’un gain significatif par rapport au DNN.</w:t>
      </w:r>
    </w:p>
    <w:p w14:paraId="05519A5E" w14:textId="30904A93" w:rsidR="00D54D51" w:rsidRDefault="00C56862" w:rsidP="00D54D51">
      <w:pPr>
        <w:pStyle w:val="Titre1"/>
      </w:pPr>
      <w:bookmarkStart w:id="56" w:name="_Toc152877709"/>
      <w:r>
        <w:t>Prédiction de la pluie à un horizon de temps</w:t>
      </w:r>
      <w:bookmarkEnd w:id="56"/>
    </w:p>
    <w:p w14:paraId="2BB70976" w14:textId="6FEBD514" w:rsidR="00B3510A" w:rsidRDefault="00B3510A" w:rsidP="00B3510A">
      <w:pPr>
        <w:pStyle w:val="Titre2"/>
      </w:pPr>
      <w:bookmarkStart w:id="57" w:name="_Toc152877710"/>
      <w:r>
        <w:t>Objectif et méthodologie</w:t>
      </w:r>
      <w:bookmarkEnd w:id="57"/>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58" w:name="_Toc152877711"/>
      <w:r>
        <w:t>Limite théorique</w:t>
      </w:r>
      <w:bookmarkEnd w:id="58"/>
    </w:p>
    <w:p w14:paraId="1CC25849" w14:textId="5F2B8822"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403D22">
        <w:t xml:space="preserve">Figure </w:t>
      </w:r>
      <w:r w:rsidR="00403D22">
        <w:rPr>
          <w:noProof/>
        </w:rPr>
        <w:t>34</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403D22">
        <w:t xml:space="preserve">Figure </w:t>
      </w:r>
      <w:r w:rsidR="00403D22">
        <w:rPr>
          <w:noProof/>
        </w:rPr>
        <w:t>35</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47"/>
                    <a:stretch>
                      <a:fillRect/>
                    </a:stretch>
                  </pic:blipFill>
                  <pic:spPr>
                    <a:xfrm>
                      <a:off x="0" y="0"/>
                      <a:ext cx="2951867" cy="1746174"/>
                    </a:xfrm>
                    <a:prstGeom prst="rect">
                      <a:avLst/>
                    </a:prstGeom>
                  </pic:spPr>
                </pic:pic>
              </a:graphicData>
            </a:graphic>
          </wp:inline>
        </w:drawing>
      </w:r>
    </w:p>
    <w:p w14:paraId="0CC8AC74" w14:textId="2584F252" w:rsidR="00E86D20" w:rsidRDefault="00E86D20" w:rsidP="00E86D20">
      <w:pPr>
        <w:pStyle w:val="Lgende"/>
        <w:rPr>
          <w:noProof/>
        </w:rPr>
      </w:pPr>
      <w:bookmarkStart w:id="59" w:name="_Ref152688132"/>
      <w:r>
        <w:t xml:space="preserve">Figure </w:t>
      </w:r>
      <w:fldSimple w:instr=" SEQ Figure \* ARABIC ">
        <w:r w:rsidR="00403D22">
          <w:rPr>
            <w:noProof/>
          </w:rPr>
          <w:t>34</w:t>
        </w:r>
      </w:fldSimple>
      <w:bookmarkEnd w:id="59"/>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2411" cy="1799735"/>
                    </a:xfrm>
                    <a:prstGeom prst="rect">
                      <a:avLst/>
                    </a:prstGeom>
                  </pic:spPr>
                </pic:pic>
              </a:graphicData>
            </a:graphic>
          </wp:inline>
        </w:drawing>
      </w:r>
    </w:p>
    <w:p w14:paraId="131D0D55" w14:textId="2D368DAD" w:rsidR="004C5660" w:rsidRDefault="00E86D20" w:rsidP="00E86D20">
      <w:pPr>
        <w:pStyle w:val="Lgende"/>
      </w:pPr>
      <w:bookmarkStart w:id="60" w:name="_Ref152688117"/>
      <w:r>
        <w:t xml:space="preserve">Figure </w:t>
      </w:r>
      <w:fldSimple w:instr=" SEQ Figure \* ARABIC ">
        <w:r w:rsidR="00403D22">
          <w:rPr>
            <w:noProof/>
          </w:rPr>
          <w:t>35</w:t>
        </w:r>
      </w:fldSimple>
      <w:bookmarkEnd w:id="60"/>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BA068F" w:rsidRPr="00DD00B1" w:rsidRDefault="00BA068F"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" stroked="f">
                <v:textbox style="mso-fit-shape-to-text:t" inset="0,0,0,0">
                  <w:txbxContent>
                    <w:p w14:paraId="59BE31A9" w14:textId="1297268E" w:rsidR="00BA068F" w:rsidRPr="00DD00B1" w:rsidRDefault="00BA068F"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193800"/>
                    </a:xfrm>
                    <a:prstGeom prst="rect">
                      <a:avLst/>
                    </a:prstGeom>
                  </pic:spPr>
                </pic:pic>
              </a:graphicData>
            </a:graphic>
          </wp:inline>
        </w:drawing>
      </w:r>
    </w:p>
    <w:p w14:paraId="3C1539A4" w14:textId="5DE0D78E" w:rsidR="00643E94" w:rsidRDefault="002333BD" w:rsidP="002333BD">
      <w:pPr>
        <w:pStyle w:val="Lgende"/>
      </w:pPr>
      <w:r>
        <w:t xml:space="preserve">Figure </w:t>
      </w:r>
      <w:fldSimple w:instr=" SEQ Figure \* ARABIC ">
        <w:r w:rsidR="00403D22">
          <w:rPr>
            <w:noProof/>
          </w:rPr>
          <w:t>36</w:t>
        </w:r>
      </w:fldSimple>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61" w:name="_Toc152877712"/>
      <w:r>
        <w:t>Comportement détaillé</w:t>
      </w:r>
      <w:bookmarkEnd w:id="61"/>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rsidRPr="00FE02CC">
        <w:rPr>
          <w:i/>
          <w:iCs/>
        </w:rPr>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62" w:name="_Toc152877713"/>
      <w:r>
        <w:t>Analyse par zone climatique</w:t>
      </w:r>
      <w:bookmarkEnd w:id="62"/>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5127625"/>
                    </a:xfrm>
                    <a:prstGeom prst="rect">
                      <a:avLst/>
                    </a:prstGeom>
                  </pic:spPr>
                </pic:pic>
              </a:graphicData>
            </a:graphic>
          </wp:inline>
        </w:drawing>
      </w:r>
    </w:p>
    <w:p w14:paraId="4811B784" w14:textId="0E2DBFE8" w:rsidR="007640EA" w:rsidRDefault="002333BD" w:rsidP="002333BD">
      <w:pPr>
        <w:pStyle w:val="Lgende"/>
      </w:pPr>
      <w:r>
        <w:t xml:space="preserve">Figure </w:t>
      </w:r>
      <w:fldSimple w:instr=" SEQ Figure \* ARABIC ">
        <w:r w:rsidR="00403D22">
          <w:rPr>
            <w:noProof/>
          </w:rPr>
          <w:t>37</w:t>
        </w:r>
      </w:fldSimple>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115BD6F8"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FE02CC">
        <w:t xml:space="preserve">Figure </w:t>
      </w:r>
      <w:r w:rsidR="00FE02CC">
        <w:rPr>
          <w:noProof/>
        </w:rPr>
        <w:t>38</w:t>
      </w:r>
      <w:r w:rsidR="00FE02CC">
        <w:fldChar w:fldCharType="end"/>
      </w:r>
      <w:ins w:id="63"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106670"/>
                    </a:xfrm>
                    <a:prstGeom prst="rect">
                      <a:avLst/>
                    </a:prstGeom>
                  </pic:spPr>
                </pic:pic>
              </a:graphicData>
            </a:graphic>
          </wp:inline>
        </w:drawing>
      </w:r>
    </w:p>
    <w:p w14:paraId="51AB3770" w14:textId="20737B57" w:rsidR="00CF0FA4" w:rsidRDefault="00ED5841" w:rsidP="00FE02CC">
      <w:pPr>
        <w:pStyle w:val="Lgende"/>
      </w:pPr>
      <w:bookmarkStart w:id="64" w:name="_Ref152922674"/>
      <w:bookmarkStart w:id="65" w:name="_Ref152876614"/>
      <w:r>
        <w:t xml:space="preserve">Figure </w:t>
      </w:r>
      <w:fldSimple w:instr=" SEQ Figure \* ARABIC ">
        <w:r w:rsidR="00403D22">
          <w:rPr>
            <w:noProof/>
          </w:rPr>
          <w:t>38</w:t>
        </w:r>
      </w:fldSimple>
      <w:bookmarkEnd w:id="64"/>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65"/>
    </w:p>
    <w:p w14:paraId="67EAE18A" w14:textId="10F9FFBF" w:rsidR="00077318" w:rsidRDefault="00D455CE" w:rsidP="00FC2D8F">
      <w:pPr>
        <w:pStyle w:val="Titre2"/>
      </w:pPr>
      <w:bookmarkStart w:id="66" w:name="_Toc152877714"/>
      <w:r>
        <w:t>Prédictions</w:t>
      </w:r>
      <w:bookmarkEnd w:id="66"/>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 xml:space="preserve">Les graphiques ci-après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730" cy="1122680"/>
                    </a:xfrm>
                    <a:prstGeom prst="rect">
                      <a:avLst/>
                    </a:prstGeom>
                  </pic:spPr>
                </pic:pic>
              </a:graphicData>
            </a:graphic>
          </wp:inline>
        </w:drawing>
      </w:r>
    </w:p>
    <w:p w14:paraId="7DCECEAF" w14:textId="094F6B56" w:rsidR="00175776" w:rsidRDefault="002333BD" w:rsidP="002333BD">
      <w:pPr>
        <w:pStyle w:val="Lgende"/>
      </w:pPr>
      <w:r>
        <w:t xml:space="preserve">Figure </w:t>
      </w:r>
      <w:fldSimple w:instr=" SEQ Figure \* ARABIC ">
        <w:r w:rsidR="00403D22">
          <w:rPr>
            <w:noProof/>
          </w:rPr>
          <w:t>39</w:t>
        </w:r>
      </w:fldSimple>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1122680"/>
                    </a:xfrm>
                    <a:prstGeom prst="rect">
                      <a:avLst/>
                    </a:prstGeom>
                  </pic:spPr>
                </pic:pic>
              </a:graphicData>
            </a:graphic>
          </wp:inline>
        </w:drawing>
      </w:r>
    </w:p>
    <w:p w14:paraId="580FE6D7" w14:textId="05E6C776" w:rsidR="00F07EEA" w:rsidRDefault="002333BD" w:rsidP="00FE02CC">
      <w:pPr>
        <w:pStyle w:val="Lgende"/>
      </w:pPr>
      <w:r>
        <w:t xml:space="preserve">Figure </w:t>
      </w:r>
      <w:fldSimple w:instr=" SEQ Figure \* ARABIC ">
        <w:r w:rsidR="00403D22">
          <w:rPr>
            <w:noProof/>
          </w:rPr>
          <w:t>40</w:t>
        </w:r>
      </w:fldSimple>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67" w:name="_Toc152877715"/>
      <w:r>
        <w:t>Interprétabilité</w:t>
      </w:r>
      <w:bookmarkEnd w:id="67"/>
    </w:p>
    <w:p w14:paraId="1CC1F66B" w14:textId="38C5DC86" w:rsidR="0075198F" w:rsidRDefault="008C5454" w:rsidP="007640EA">
      <w:r>
        <w:t xml:space="preserve">Nous avons vu que pour </w:t>
      </w:r>
      <w:proofErr w:type="spellStart"/>
      <w: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8535" cy="3459368"/>
                    </a:xfrm>
                    <a:prstGeom prst="rect">
                      <a:avLst/>
                    </a:prstGeom>
                  </pic:spPr>
                </pic:pic>
              </a:graphicData>
            </a:graphic>
          </wp:inline>
        </w:drawing>
      </w:r>
    </w:p>
    <w:p w14:paraId="77A4AA8B" w14:textId="017E9DFD" w:rsidR="00E14904" w:rsidRDefault="002333BD" w:rsidP="002333BD">
      <w:pPr>
        <w:pStyle w:val="Lgende"/>
      </w:pPr>
      <w:r>
        <w:t xml:space="preserve">Figure </w:t>
      </w:r>
      <w:fldSimple w:instr=" SEQ Figure \* ARABIC ">
        <w:r w:rsidR="00403D22">
          <w:rPr>
            <w:noProof/>
          </w:rPr>
          <w:t>41</w:t>
        </w:r>
      </w:fldSimple>
      <w:r w:rsidR="005A4E00">
        <w:t xml:space="preserve">: </w:t>
      </w:r>
      <w:proofErr w:type="spellStart"/>
      <w:r w:rsidR="005A4E00">
        <w:t>Feature</w:t>
      </w:r>
      <w:proofErr w:type="spellEnd"/>
      <w:r w:rsidR="005A4E00">
        <w:t xml:space="preserv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t>RainTomorrow</w:t>
      </w:r>
      <w:proofErr w:type="spellEnd"/>
      <w:r w:rsidR="00E46A85">
        <w:t>, semble bien plus marquée pour des prévisions plus lointaines.</w:t>
      </w:r>
    </w:p>
    <w:p w14:paraId="227AF91B" w14:textId="1FA0A6B3" w:rsidR="00E46A85" w:rsidRDefault="00E46A85" w:rsidP="00E46A85">
      <w:r>
        <w:t xml:space="preserve">De plus, si nous regardons cette fois les </w:t>
      </w:r>
      <w:proofErr w:type="spellStart"/>
      <w:r>
        <w:t>features</w:t>
      </w:r>
      <w:proofErr w:type="spellEnd"/>
      <w:r>
        <w:t xml:space="preserve"> exploitées sur un modèle micro</w:t>
      </w:r>
      <w:r w:rsidR="00FE02CC">
        <w:t xml:space="preserve"> (la </w:t>
      </w:r>
      <w:r w:rsidR="00FE02CC">
        <w:fldChar w:fldCharType="begin"/>
      </w:r>
      <w:r w:rsidR="00FE02CC">
        <w:instrText xml:space="preserve"> REF _Ref152922780 \h </w:instrText>
      </w:r>
      <w:r w:rsidR="00FE02CC">
        <w:fldChar w:fldCharType="separate"/>
      </w:r>
      <w:r w:rsidR="00FE02CC">
        <w:t xml:space="preserve">Figure </w:t>
      </w:r>
      <w:r w:rsidR="00FE02CC">
        <w:rPr>
          <w:noProof/>
        </w:rPr>
        <w:t>42</w:t>
      </w:r>
      <w:r w:rsidR="00FE02CC">
        <w:fldChar w:fldCharType="end"/>
      </w:r>
      <w:r w:rsidR="00FE02CC">
        <w:t>)</w:t>
      </w:r>
      <w:ins w:id="68" w:author="Sophie" w:date="2023-12-07T21:26:00Z">
        <w:r w:rsidR="006A4E21">
          <w:t xml:space="preserve"> </w:t>
        </w:r>
      </w:ins>
      <w:r>
        <w:t xml:space="preserve">nous verrons que des spécificités géographiques qui n’étaient pas déterminantes pour </w:t>
      </w:r>
      <w:proofErr w:type="spellStart"/>
      <w: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1735" cy="3949436"/>
                    </a:xfrm>
                    <a:prstGeom prst="rect">
                      <a:avLst/>
                    </a:prstGeom>
                  </pic:spPr>
                </pic:pic>
              </a:graphicData>
            </a:graphic>
          </wp:inline>
        </w:drawing>
      </w:r>
    </w:p>
    <w:p w14:paraId="1C201124" w14:textId="7DC63AB8" w:rsidR="005A4E00" w:rsidRDefault="002333BD" w:rsidP="005A4E00">
      <w:pPr>
        <w:pStyle w:val="Lgende"/>
      </w:pPr>
      <w:bookmarkStart w:id="69" w:name="_Ref152922780"/>
      <w:bookmarkStart w:id="70" w:name="_Ref152876841"/>
      <w:bookmarkStart w:id="71" w:name="_Ref152876886"/>
      <w:r>
        <w:t xml:space="preserve">Figure </w:t>
      </w:r>
      <w:fldSimple w:instr=" SEQ Figure \* ARABIC ">
        <w:r w:rsidR="00403D22">
          <w:rPr>
            <w:noProof/>
          </w:rPr>
          <w:t>42</w:t>
        </w:r>
      </w:fldSimple>
      <w:bookmarkEnd w:id="69"/>
      <w:r>
        <w:t> :</w:t>
      </w:r>
      <w:bookmarkEnd w:id="70"/>
      <w:r>
        <w:t xml:space="preserve"> </w:t>
      </w:r>
      <w:proofErr w:type="spellStart"/>
      <w:r w:rsidR="005A4E00">
        <w:t>Feature</w:t>
      </w:r>
      <w:proofErr w:type="spellEnd"/>
      <w:r w:rsidR="005A4E00">
        <w:t xml:space="preserve"> Importance de la prévision de la pluie à J+100 avec un modèle micro </w:t>
      </w:r>
      <w:proofErr w:type="gramStart"/>
      <w:r w:rsidR="005A4E00">
        <w:t>sur</w:t>
      </w:r>
      <w:proofErr w:type="gramEnd"/>
      <w:r w:rsidR="005A4E00">
        <w:t xml:space="preserve"> Darwin</w:t>
      </w:r>
      <w:bookmarkEnd w:id="71"/>
    </w:p>
    <w:p w14:paraId="133BB3E7" w14:textId="01A721DB" w:rsidR="004412D3" w:rsidRDefault="004412D3" w:rsidP="004412D3">
      <w:pPr>
        <w:pStyle w:val="Titre2"/>
      </w:pPr>
      <w:bookmarkStart w:id="72" w:name="_Toc152877716"/>
      <w:r>
        <w:t>Conclusions</w:t>
      </w:r>
      <w:bookmarkEnd w:id="72"/>
    </w:p>
    <w:p w14:paraId="03CA7646" w14:textId="77A9FF06"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73" w:name="_Toc152877717"/>
      <w:r>
        <w:t xml:space="preserve">Prédiction de la variable </w:t>
      </w:r>
      <w:proofErr w:type="spellStart"/>
      <w:r w:rsidR="00DD2E1D" w:rsidRPr="00563BD0">
        <w:rPr>
          <w:i/>
          <w:iCs/>
        </w:rPr>
        <w:t>MaxTemp</w:t>
      </w:r>
      <w:bookmarkEnd w:id="73"/>
      <w:proofErr w:type="spellEnd"/>
      <w:r w:rsidR="00DD2E1D">
        <w:tab/>
      </w:r>
    </w:p>
    <w:p w14:paraId="0756DB22" w14:textId="303D0277" w:rsidR="00DD2E1D" w:rsidRDefault="00887A5E" w:rsidP="00DD2E1D">
      <w:pPr>
        <w:pStyle w:val="Titre2"/>
      </w:pPr>
      <w:bookmarkStart w:id="74" w:name="_Toc152877718"/>
      <w:r>
        <w:t>Présentation</w:t>
      </w:r>
      <w:bookmarkEnd w:id="74"/>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75" w:name="_Toc152877719"/>
      <w:r>
        <w:t xml:space="preserve">Résultats de la régression par approches « classiques » via </w:t>
      </w:r>
      <w:proofErr w:type="spellStart"/>
      <w:r>
        <w:t>scikit-learn</w:t>
      </w:r>
      <w:bookmarkEnd w:id="75"/>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76" w:name="_Toc152877720"/>
      <w:r>
        <w:t>Séries Temporelles</w:t>
      </w:r>
      <w:r w:rsidR="001B7973">
        <w:t xml:space="preserve"> par SARIMAX</w:t>
      </w:r>
      <w:bookmarkEnd w:id="76"/>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0"/>
                    <a:stretch>
                      <a:fillRect/>
                    </a:stretch>
                  </pic:blipFill>
                  <pic:spPr>
                    <a:xfrm>
                      <a:off x="0" y="0"/>
                      <a:ext cx="4779257" cy="3185859"/>
                    </a:xfrm>
                    <a:prstGeom prst="rect">
                      <a:avLst/>
                    </a:prstGeom>
                  </pic:spPr>
                </pic:pic>
              </a:graphicData>
            </a:graphic>
          </wp:inline>
        </w:drawing>
      </w:r>
    </w:p>
    <w:p w14:paraId="3B7D88AE" w14:textId="7D6626A0" w:rsidR="003A291C" w:rsidRDefault="001D49BD" w:rsidP="001D49BD">
      <w:pPr>
        <w:pStyle w:val="Lgende"/>
      </w:pPr>
      <w:r>
        <w:t xml:space="preserve">Figure </w:t>
      </w:r>
      <w:fldSimple w:instr=" SEQ Figure \* ARABIC ">
        <w:r w:rsidR="00403D22">
          <w:rPr>
            <w:noProof/>
          </w:rPr>
          <w:t>43</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1"/>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xml:space="preserve"> : ACF et PACF – différenciation </w:t>
                            </w:r>
                            <w:r>
                              <w:t>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kmGgIAAD8EAAAOAAAAZHJzL2Uyb0RvYy54bWysU01v2zAMvQ/YfxB0X+xkSNE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26TbP53POJPluPs5j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" stroked="f">
                <v:textbox style="mso-fit-shape-to-text:t" inset="0,0,0,0">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5"/>
                    <a:stretch>
                      <a:fillRect/>
                    </a:stretch>
                  </pic:blipFill>
                  <pic:spPr>
                    <a:xfrm>
                      <a:off x="0" y="0"/>
                      <a:ext cx="2989279" cy="2044481"/>
                    </a:xfrm>
                    <a:prstGeom prst="rect">
                      <a:avLst/>
                    </a:prstGeom>
                  </pic:spPr>
                </pic:pic>
              </a:graphicData>
            </a:graphic>
          </wp:inline>
        </w:drawing>
      </w:r>
    </w:p>
    <w:p w14:paraId="295F9399" w14:textId="05156CB4" w:rsidR="003A291C" w:rsidRDefault="003015F0" w:rsidP="003015F0">
      <w:pPr>
        <w:pStyle w:val="Lgende"/>
      </w:pPr>
      <w:r>
        <w:t xml:space="preserve">Figure </w:t>
      </w:r>
      <w:fldSimple w:instr=" SEQ Figure \* ARABIC ">
        <w:r w:rsidR="00403D22">
          <w:rPr>
            <w:noProof/>
          </w:rPr>
          <w:t>45</w:t>
        </w:r>
      </w:fldSimple>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77" w:name="_Toc152877721"/>
      <w:r>
        <w:t>Deep Learning</w:t>
      </w:r>
      <w:bookmarkEnd w:id="77"/>
    </w:p>
    <w:p w14:paraId="21E693B3" w14:textId="198D2FE4" w:rsidR="00A672EB" w:rsidRDefault="00A672EB" w:rsidP="00A672EB">
      <w:pPr>
        <w:pStyle w:val="Titre3"/>
      </w:pPr>
      <w:bookmarkStart w:id="78" w:name="_Toc152877722"/>
      <w:r>
        <w:t>RNN</w:t>
      </w:r>
      <w:bookmarkEnd w:id="78"/>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2686" cy="2260480"/>
                    </a:xfrm>
                    <a:prstGeom prst="rect">
                      <a:avLst/>
                    </a:prstGeom>
                  </pic:spPr>
                </pic:pic>
              </a:graphicData>
            </a:graphic>
          </wp:inline>
        </w:drawing>
      </w:r>
    </w:p>
    <w:p w14:paraId="39120897" w14:textId="2880533E" w:rsidR="006B4AB2" w:rsidRDefault="00ED5841" w:rsidP="00ED5841">
      <w:pPr>
        <w:pStyle w:val="Lgende"/>
      </w:pPr>
      <w:r>
        <w:t xml:space="preserve">Figure </w:t>
      </w:r>
      <w:fldSimple w:instr=" SEQ Figure \* ARABIC ">
        <w:r w:rsidR="00403D22">
          <w:rPr>
            <w:noProof/>
          </w:rPr>
          <w:t>46</w:t>
        </w:r>
      </w:fldSimple>
      <w:r>
        <w:t xml:space="preserve"> : </w:t>
      </w:r>
      <w:proofErr w:type="spellStart"/>
      <w:r w:rsidR="00A12C5B">
        <w:t>Evolution</w:t>
      </w:r>
      <w:proofErr w:type="spellEnd"/>
      <w:r w:rsidR="00A12C5B">
        <w:t xml:space="preserve">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6081" cy="1791502"/>
                    </a:xfrm>
                    <a:prstGeom prst="rect">
                      <a:avLst/>
                    </a:prstGeom>
                  </pic:spPr>
                </pic:pic>
              </a:graphicData>
            </a:graphic>
          </wp:inline>
        </w:drawing>
      </w:r>
    </w:p>
    <w:p w14:paraId="5F4DC3C4" w14:textId="5E063E40" w:rsidR="00967A72" w:rsidRDefault="00ED5841" w:rsidP="00ED5841">
      <w:pPr>
        <w:pStyle w:val="Lgende"/>
      </w:pPr>
      <w:r>
        <w:t xml:space="preserve">Figure </w:t>
      </w:r>
      <w:fldSimple w:instr=" SEQ Figure \* ARABIC ">
        <w:r w:rsidR="00403D22">
          <w:rPr>
            <w:noProof/>
          </w:rPr>
          <w:t>47</w:t>
        </w:r>
      </w:fldSimple>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7874" cy="1912557"/>
                    </a:xfrm>
                    <a:prstGeom prst="rect">
                      <a:avLst/>
                    </a:prstGeom>
                  </pic:spPr>
                </pic:pic>
              </a:graphicData>
            </a:graphic>
          </wp:inline>
        </w:drawing>
      </w:r>
    </w:p>
    <w:p w14:paraId="0B7AF71C" w14:textId="3646679D" w:rsidR="001E70CF" w:rsidRDefault="00ED5841" w:rsidP="00ED5841">
      <w:pPr>
        <w:pStyle w:val="Lgende"/>
      </w:pPr>
      <w:r>
        <w:t xml:space="preserve">Figure </w:t>
      </w:r>
      <w:fldSimple w:instr=" SEQ Figure \* ARABIC ">
        <w:r w:rsidR="00403D22">
          <w:rPr>
            <w:noProof/>
          </w:rPr>
          <w:t>48</w:t>
        </w:r>
      </w:fldSimple>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772" cy="1899224"/>
                    </a:xfrm>
                    <a:prstGeom prst="rect">
                      <a:avLst/>
                    </a:prstGeom>
                  </pic:spPr>
                </pic:pic>
              </a:graphicData>
            </a:graphic>
          </wp:inline>
        </w:drawing>
      </w:r>
    </w:p>
    <w:p w14:paraId="5DE5631C" w14:textId="3D9F10E0" w:rsidR="001E70CF" w:rsidRDefault="00ED5841" w:rsidP="00ED5841">
      <w:pPr>
        <w:pStyle w:val="Lgende"/>
      </w:pPr>
      <w:r>
        <w:t xml:space="preserve">Figure </w:t>
      </w:r>
      <w:fldSimple w:instr=" SEQ Figure \* ARABIC ">
        <w:r w:rsidR="00403D22">
          <w:rPr>
            <w:noProof/>
          </w:rPr>
          <w:t>49</w:t>
        </w:r>
      </w:fldSimple>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8207" cy="1925876"/>
                    </a:xfrm>
                    <a:prstGeom prst="rect">
                      <a:avLst/>
                    </a:prstGeom>
                  </pic:spPr>
                </pic:pic>
              </a:graphicData>
            </a:graphic>
          </wp:inline>
        </w:drawing>
      </w:r>
    </w:p>
    <w:p w14:paraId="541E278A" w14:textId="0053662B" w:rsidR="001E70CF" w:rsidRDefault="00ED5841" w:rsidP="00ED5841">
      <w:pPr>
        <w:pStyle w:val="Lgende"/>
      </w:pPr>
      <w:r>
        <w:t xml:space="preserve">Figure </w:t>
      </w:r>
      <w:fldSimple w:instr=" SEQ Figure \* ARABIC ">
        <w:r w:rsidR="00403D22">
          <w:rPr>
            <w:noProof/>
          </w:rPr>
          <w:t>50</w:t>
        </w:r>
      </w:fldSimple>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9956" cy="1881170"/>
                    </a:xfrm>
                    <a:prstGeom prst="rect">
                      <a:avLst/>
                    </a:prstGeom>
                  </pic:spPr>
                </pic:pic>
              </a:graphicData>
            </a:graphic>
          </wp:inline>
        </w:drawing>
      </w:r>
    </w:p>
    <w:p w14:paraId="45E09D98" w14:textId="1FFD8A92" w:rsidR="001E70CF" w:rsidRDefault="00ED5841" w:rsidP="00ED5841">
      <w:pPr>
        <w:pStyle w:val="Lgende"/>
      </w:pPr>
      <w:r>
        <w:t xml:space="preserve">Figure </w:t>
      </w:r>
      <w:fldSimple w:instr=" SEQ Figure \* ARABIC ">
        <w:r w:rsidR="00403D22">
          <w:rPr>
            <w:noProof/>
          </w:rPr>
          <w:t>51</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w:t>
      </w:r>
      <w:proofErr w:type="gramStart"/>
      <w:r w:rsidR="00F2104C">
        <w:t>des températures basé</w:t>
      </w:r>
      <w:proofErr w:type="gramEnd"/>
      <w:r w:rsidR="00F2104C">
        <w:t xml:space="preserve"> sur un modèle univarié semble donc avoir un intérêt limité.</w:t>
      </w:r>
    </w:p>
    <w:p w14:paraId="09B55D92" w14:textId="77777777" w:rsidR="00DD2E1D" w:rsidRDefault="00DD2E1D" w:rsidP="00DD2E1D">
      <w:pPr>
        <w:pStyle w:val="Titre1"/>
      </w:pPr>
      <w:bookmarkStart w:id="79" w:name="_Toc152877723"/>
      <w:r>
        <w:t>Autres variables cibles</w:t>
      </w:r>
      <w:bookmarkEnd w:id="79"/>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80" w:name="_Toc145514463"/>
      <w:bookmarkStart w:id="81" w:name="_Toc145514464"/>
      <w:bookmarkStart w:id="82" w:name="_Toc145514465"/>
      <w:bookmarkStart w:id="83" w:name="_Toc145514466"/>
      <w:bookmarkStart w:id="84" w:name="_Toc145514467"/>
      <w:bookmarkStart w:id="85" w:name="_Toc145514468"/>
      <w:bookmarkStart w:id="86" w:name="_Toc145514469"/>
      <w:bookmarkStart w:id="87" w:name="_Toc145514470"/>
      <w:bookmarkStart w:id="88" w:name="_Toc152877724"/>
      <w:bookmarkEnd w:id="80"/>
      <w:bookmarkEnd w:id="81"/>
      <w:bookmarkEnd w:id="82"/>
      <w:bookmarkEnd w:id="83"/>
      <w:bookmarkEnd w:id="84"/>
      <w:bookmarkEnd w:id="85"/>
      <w:bookmarkEnd w:id="86"/>
      <w:bookmarkEnd w:id="87"/>
      <w:r>
        <w:t>Conclusion</w:t>
      </w:r>
      <w:bookmarkEnd w:id="88"/>
    </w:p>
    <w:p w14:paraId="5E301CF4" w14:textId="0CF7F004" w:rsidR="00BA068F" w:rsidRDefault="00B64478" w:rsidP="00383CF9">
      <w:pPr>
        <w:pStyle w:val="Titre2"/>
      </w:pPr>
      <w:r>
        <w:t>Constats</w:t>
      </w:r>
    </w:p>
    <w:p w14:paraId="1EBF8459" w14:textId="0E1007A9" w:rsidR="00B64478" w:rsidRDefault="00B64478" w:rsidP="00BA068F">
      <w:r>
        <w:t xml:space="preserve">Nos modélisations nous ont réservé plusieurs surprises lors de nos explorations. La première d’entre elle a été la robustesse et l’intérêt du </w:t>
      </w:r>
      <w:proofErr w:type="spellStart"/>
      <w:r>
        <w:t>XGBoost</w:t>
      </w:r>
      <w:proofErr w:type="spellEnd"/>
      <w:r>
        <w:t xml:space="preserve"> : pour notre problématique, ce modèle, très rapide à entraîner, rivalise y compris avec des réseaux de neurones bien plus complexes. </w:t>
      </w:r>
    </w:p>
    <w:p w14:paraId="18028476" w14:textId="5EA2AB22" w:rsidR="00B64478" w:rsidRDefault="00B64478" w:rsidP="00BA068F">
      <w:r>
        <w:t>La seconde surprise a été que malgré le fort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w:t>
      </w:r>
      <w:proofErr w:type="spellStart"/>
      <w:r w:rsidR="00726EC3">
        <w:t>feature</w:t>
      </w:r>
      <w:proofErr w:type="spellEnd"/>
      <w:r w:rsidR="00726EC3">
        <w:t xml:space="preserv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w:t>
      </w:r>
      <w:proofErr w:type="spellStart"/>
      <w:r w:rsidR="00726EC3">
        <w:t>feature</w:t>
      </w:r>
      <w:proofErr w:type="spellEnd"/>
      <w:r w:rsidR="00726EC3">
        <w:t xml:space="preserv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lastRenderedPageBreak/>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r>
        <w:t>Limites et perspectives</w:t>
      </w:r>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w:t>
      </w:r>
      <w:proofErr w:type="spellStart"/>
      <w:r w:rsidR="00AF0D01">
        <w:t>accuracy</w:t>
      </w:r>
      <w:proofErr w:type="spellEnd"/>
      <w:r w:rsidR="00AF0D01">
        <w:t xml:space="preserve"> de 86,6%,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w:t>
      </w:r>
      <w:proofErr w:type="spellStart"/>
      <w:r>
        <w:t>feature</w:t>
      </w:r>
      <w:proofErr w:type="spellEnd"/>
      <w:r>
        <w:t xml:space="preserv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proofErr w:type="spellStart"/>
      <w:r w:rsidRPr="00AA250C">
        <w:rPr>
          <w:i/>
        </w:rPr>
        <w:t>RainTomorrow</w:t>
      </w:r>
      <w:proofErr w:type="spellEnd"/>
      <w:r>
        <w:rPr>
          <w:i/>
        </w:rPr>
        <w:t> </w:t>
      </w:r>
      <w:r>
        <w:t xml:space="preserve">: contrairement aux autres variables, qui peuvent simplement être inexistantes pour une journée, </w:t>
      </w:r>
      <w:proofErr w:type="spellStart"/>
      <w: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w:t>
      </w:r>
      <w:proofErr w:type="spellStart"/>
      <w:r>
        <w:t>features</w:t>
      </w:r>
      <w:proofErr w:type="spellEnd"/>
      <w:r>
        <w:t xml:space="preserve">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w:t>
      </w:r>
      <w:proofErr w:type="spellStart"/>
      <w:r w:rsidR="009E6C62">
        <w:t>learning</w:t>
      </w:r>
      <w:proofErr w:type="spellEnd"/>
      <w:r w:rsidR="009E6C62">
        <w:t>. Il serait intéressant de pouvoir disposer de relevés sur une période de plusieurs décennies.</w:t>
      </w:r>
    </w:p>
    <w:p w14:paraId="256B8146" w14:textId="2BA22885"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40D7A8B" w:rsidR="009E6C62" w:rsidRDefault="00583B77" w:rsidP="00BA068F">
      <w:r>
        <w:t>Avant le rapport final, nous allons explorer les RNN multivariés, dont nous espérons beaucoup. En fonction du temps disponibles, nous expérimenterons peut-être des séries temporelles avec d’autres bibliothèques, voire une modélisation par Transformer.</w:t>
      </w:r>
    </w:p>
    <w:sectPr w:rsidR="009E6C62" w:rsidSect="009470D9">
      <w:headerReference w:type="even" r:id="rId73"/>
      <w:headerReference w:type="default" r:id="rId74"/>
      <w:footerReference w:type="even" r:id="rId75"/>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77804" w14:textId="77777777" w:rsidR="008F6890" w:rsidRDefault="008F6890">
      <w:r>
        <w:separator/>
      </w:r>
    </w:p>
  </w:endnote>
  <w:endnote w:type="continuationSeparator" w:id="0">
    <w:p w14:paraId="247DF4FA" w14:textId="77777777" w:rsidR="008F6890" w:rsidRDefault="008F6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BA068F" w:rsidRDefault="00BA068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BA068F" w:rsidRDefault="00BA068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54773" w14:textId="77777777" w:rsidR="008F6890" w:rsidRDefault="008F6890">
      <w:r>
        <w:separator/>
      </w:r>
    </w:p>
  </w:footnote>
  <w:footnote w:type="continuationSeparator" w:id="0">
    <w:p w14:paraId="59B4191F" w14:textId="77777777" w:rsidR="008F6890" w:rsidRDefault="008F6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BA068F" w:rsidRDefault="00BA068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BA068F" w:rsidRDefault="00BA068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BA068F" w:rsidRDefault="00BA068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BA068F" w14:paraId="60B10331" w14:textId="77777777" w:rsidTr="00FA57CC">
      <w:trPr>
        <w:trHeight w:val="145"/>
        <w:tblHeader/>
      </w:trPr>
      <w:tc>
        <w:tcPr>
          <w:tcW w:w="3012" w:type="dxa"/>
        </w:tcPr>
        <w:p w14:paraId="3AE96856" w14:textId="233D8DBA" w:rsidR="00BA068F" w:rsidRPr="009764C2" w:rsidRDefault="00BA068F" w:rsidP="000B0CB1">
          <w:pPr>
            <w:pStyle w:val="En-tte"/>
            <w:ind w:right="360"/>
            <w:rPr>
              <w:noProof/>
              <w:lang w:eastAsia="fr-FR"/>
            </w:rPr>
          </w:pPr>
        </w:p>
      </w:tc>
      <w:tc>
        <w:tcPr>
          <w:tcW w:w="6846" w:type="dxa"/>
          <w:vAlign w:val="center"/>
        </w:tcPr>
        <w:p w14:paraId="27548C0D" w14:textId="6BD0ED20" w:rsidR="00BA068F" w:rsidRDefault="00BA068F" w:rsidP="001558F2">
          <w:pPr>
            <w:pStyle w:val="En-tte"/>
            <w:tabs>
              <w:tab w:val="clear" w:pos="4703"/>
              <w:tab w:val="clear" w:pos="9406"/>
              <w:tab w:val="left" w:pos="1933"/>
            </w:tabs>
            <w:jc w:val="center"/>
            <w:rPr>
              <w:noProof/>
              <w:lang w:eastAsia="fr-FR"/>
            </w:rPr>
          </w:pPr>
        </w:p>
      </w:tc>
      <w:tc>
        <w:tcPr>
          <w:tcW w:w="665" w:type="dxa"/>
          <w:vAlign w:val="center"/>
        </w:tcPr>
        <w:p w14:paraId="718D9C45" w14:textId="12257708" w:rsidR="00BA068F" w:rsidRPr="006C40B7" w:rsidRDefault="00BA068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202644">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202644">
            <w:rPr>
              <w:rStyle w:val="Numrodepage"/>
              <w:noProof/>
              <w:sz w:val="20"/>
              <w:szCs w:val="20"/>
            </w:rPr>
            <w:t>54</w:t>
          </w:r>
          <w:r w:rsidRPr="006C40B7">
            <w:rPr>
              <w:rStyle w:val="Numrodepage"/>
              <w:sz w:val="20"/>
              <w:szCs w:val="20"/>
            </w:rPr>
            <w:fldChar w:fldCharType="end"/>
          </w:r>
        </w:p>
      </w:tc>
    </w:tr>
  </w:tbl>
  <w:p w14:paraId="01D46006" w14:textId="77777777" w:rsidR="00BA068F" w:rsidRDefault="00BA068F"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552956654">
    <w:abstractNumId w:val="25"/>
  </w:num>
  <w:num w:numId="2" w16cid:durableId="1294409814">
    <w:abstractNumId w:val="9"/>
  </w:num>
  <w:num w:numId="3" w16cid:durableId="758870966">
    <w:abstractNumId w:val="4"/>
  </w:num>
  <w:num w:numId="4" w16cid:durableId="4746962">
    <w:abstractNumId w:val="3"/>
  </w:num>
  <w:num w:numId="5" w16cid:durableId="169881761">
    <w:abstractNumId w:val="2"/>
  </w:num>
  <w:num w:numId="6" w16cid:durableId="291641651">
    <w:abstractNumId w:val="1"/>
  </w:num>
  <w:num w:numId="7" w16cid:durableId="104739002">
    <w:abstractNumId w:val="10"/>
  </w:num>
  <w:num w:numId="8" w16cid:durableId="1576087378">
    <w:abstractNumId w:val="8"/>
  </w:num>
  <w:num w:numId="9" w16cid:durableId="1761639860">
    <w:abstractNumId w:val="7"/>
  </w:num>
  <w:num w:numId="10" w16cid:durableId="1488520528">
    <w:abstractNumId w:val="6"/>
  </w:num>
  <w:num w:numId="11" w16cid:durableId="507521256">
    <w:abstractNumId w:val="5"/>
  </w:num>
  <w:num w:numId="12" w16cid:durableId="314141669">
    <w:abstractNumId w:val="11"/>
  </w:num>
  <w:num w:numId="13" w16cid:durableId="2111075899">
    <w:abstractNumId w:val="21"/>
  </w:num>
  <w:num w:numId="14" w16cid:durableId="1117290419">
    <w:abstractNumId w:val="14"/>
  </w:num>
  <w:num w:numId="15" w16cid:durableId="1685670106">
    <w:abstractNumId w:val="15"/>
  </w:num>
  <w:num w:numId="16" w16cid:durableId="766735807">
    <w:abstractNumId w:val="23"/>
  </w:num>
  <w:num w:numId="17" w16cid:durableId="658466915">
    <w:abstractNumId w:val="13"/>
  </w:num>
  <w:num w:numId="18" w16cid:durableId="967586210">
    <w:abstractNumId w:val="22"/>
  </w:num>
  <w:num w:numId="19" w16cid:durableId="82148999">
    <w:abstractNumId w:val="17"/>
  </w:num>
  <w:num w:numId="20" w16cid:durableId="1997758679">
    <w:abstractNumId w:val="0"/>
  </w:num>
  <w:num w:numId="21" w16cid:durableId="1399094519">
    <w:abstractNumId w:val="16"/>
  </w:num>
  <w:num w:numId="22" w16cid:durableId="1138063619">
    <w:abstractNumId w:val="24"/>
  </w:num>
  <w:num w:numId="23" w16cid:durableId="319427845">
    <w:abstractNumId w:val="18"/>
  </w:num>
  <w:num w:numId="24" w16cid:durableId="1765221613">
    <w:abstractNumId w:val="12"/>
  </w:num>
  <w:num w:numId="25" w16cid:durableId="973095824">
    <w:abstractNumId w:val="20"/>
  </w:num>
  <w:num w:numId="26" w16cid:durableId="31924069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3430"/>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3BB9"/>
    <w:rsid w:val="001F5209"/>
    <w:rsid w:val="001F5C23"/>
    <w:rsid w:val="001F6C18"/>
    <w:rsid w:val="001F6D37"/>
    <w:rsid w:val="00202644"/>
    <w:rsid w:val="00210A01"/>
    <w:rsid w:val="00212B54"/>
    <w:rsid w:val="00213411"/>
    <w:rsid w:val="00213F6E"/>
    <w:rsid w:val="00220992"/>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8F6890"/>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0F53"/>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BBF32-6C13-4340-AE69-877DCC92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54</Pages>
  <Words>12532</Words>
  <Characters>68930</Characters>
  <Application>Microsoft Office Word</Application>
  <DocSecurity>0</DocSecurity>
  <Lines>574</Lines>
  <Paragraphs>162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81300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Quyen THIEU</cp:lastModifiedBy>
  <cp:revision>3</cp:revision>
  <cp:lastPrinted>2023-12-08T07:49:00Z</cp:lastPrinted>
  <dcterms:created xsi:type="dcterms:W3CDTF">2023-12-08T09:22:00Z</dcterms:created>
  <dcterms:modified xsi:type="dcterms:W3CDTF">2023-12-08T09:23:00Z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