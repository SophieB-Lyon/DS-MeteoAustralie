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7C707E1B" w:rsidR="000A3F9E" w:rsidRDefault="000A3F9E" w:rsidP="00E53116">
      <w:pPr>
        <w:jc w:val="center"/>
        <w:rPr>
          <w:sz w:val="36"/>
          <w:szCs w:val="36"/>
        </w:rPr>
      </w:pPr>
      <w:r>
        <w:rPr>
          <w:sz w:val="36"/>
          <w:szCs w:val="36"/>
        </w:rPr>
        <w:t>Le</w:t>
      </w:r>
      <w:proofErr w:type="gramStart"/>
      <w:r>
        <w:rPr>
          <w:sz w:val="36"/>
          <w:szCs w:val="36"/>
        </w:rPr>
        <w:t xml:space="preserve"> </w:t>
      </w:r>
      <w:r w:rsidR="00981349">
        <w:rPr>
          <w:sz w:val="36"/>
          <w:szCs w:val="36"/>
        </w:rPr>
        <w:t>..</w:t>
      </w:r>
      <w:proofErr w:type="gramEnd"/>
      <w:r>
        <w:rPr>
          <w:sz w:val="36"/>
          <w:szCs w:val="36"/>
        </w:rPr>
        <w:t>/</w:t>
      </w:r>
      <w:r w:rsidR="00981349">
        <w:rPr>
          <w:sz w:val="36"/>
          <w:szCs w:val="36"/>
        </w:rPr>
        <w:t>..</w:t>
      </w:r>
      <w:r>
        <w:rPr>
          <w:sz w:val="36"/>
          <w:szCs w:val="36"/>
        </w:rPr>
        <w:t xml:space="preserve">/2023 </w:t>
      </w:r>
      <w:r w:rsidR="00981349">
        <w:rPr>
          <w:sz w:val="36"/>
          <w:szCs w:val="36"/>
        </w:rPr>
        <w:t>–</w:t>
      </w:r>
      <w:r>
        <w:rPr>
          <w:sz w:val="36"/>
          <w:szCs w:val="36"/>
        </w:rPr>
        <w:t xml:space="preserve"> </w:t>
      </w:r>
      <w:proofErr w:type="spellStart"/>
      <w:r w:rsidR="00981349">
        <w:rPr>
          <w:sz w:val="36"/>
          <w:szCs w:val="36"/>
        </w:rPr>
        <w:t>work</w:t>
      </w:r>
      <w:proofErr w:type="spellEnd"/>
      <w:r w:rsidR="00981349">
        <w:rPr>
          <w:sz w:val="36"/>
          <w:szCs w:val="36"/>
        </w:rPr>
        <w:t xml:space="preserve"> in </w:t>
      </w:r>
      <w:proofErr w:type="spellStart"/>
      <w:r w:rsidR="00981349">
        <w:rPr>
          <w:sz w:val="36"/>
          <w:szCs w:val="36"/>
        </w:rPr>
        <w:t>progress</w:t>
      </w:r>
      <w:proofErr w:type="spellEnd"/>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01DCFCC0" w14:textId="5AB0B2DD" w:rsidR="00387BB5"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2276799" w:history="1">
            <w:r w:rsidR="00387BB5" w:rsidRPr="00E91F40">
              <w:rPr>
                <w:rStyle w:val="Lienhypertexte"/>
                <w:noProof/>
              </w:rPr>
              <w:t>1</w:t>
            </w:r>
            <w:r w:rsidR="00387BB5">
              <w:rPr>
                <w:rFonts w:asciiTheme="minorHAnsi" w:eastAsiaTheme="minorEastAsia" w:hAnsiTheme="minorHAnsi"/>
                <w:noProof/>
                <w:sz w:val="22"/>
                <w:szCs w:val="22"/>
                <w:lang w:eastAsia="fr-FR"/>
              </w:rPr>
              <w:tab/>
            </w:r>
            <w:r w:rsidR="00387BB5" w:rsidRPr="00E91F40">
              <w:rPr>
                <w:rStyle w:val="Lienhypertexte"/>
                <w:noProof/>
              </w:rPr>
              <w:t>Introduction</w:t>
            </w:r>
            <w:r w:rsidR="00387BB5">
              <w:rPr>
                <w:noProof/>
                <w:webHidden/>
              </w:rPr>
              <w:tab/>
            </w:r>
            <w:r w:rsidR="00387BB5">
              <w:rPr>
                <w:noProof/>
                <w:webHidden/>
              </w:rPr>
              <w:fldChar w:fldCharType="begin"/>
            </w:r>
            <w:r w:rsidR="00387BB5">
              <w:rPr>
                <w:noProof/>
                <w:webHidden/>
              </w:rPr>
              <w:instrText xml:space="preserve"> PAGEREF _Toc152276799 \h </w:instrText>
            </w:r>
            <w:r w:rsidR="00387BB5">
              <w:rPr>
                <w:noProof/>
                <w:webHidden/>
              </w:rPr>
            </w:r>
            <w:r w:rsidR="00387BB5">
              <w:rPr>
                <w:noProof/>
                <w:webHidden/>
              </w:rPr>
              <w:fldChar w:fldCharType="separate"/>
            </w:r>
            <w:r w:rsidR="00387BB5">
              <w:rPr>
                <w:noProof/>
                <w:webHidden/>
              </w:rPr>
              <w:t>3</w:t>
            </w:r>
            <w:r w:rsidR="00387BB5">
              <w:rPr>
                <w:noProof/>
                <w:webHidden/>
              </w:rPr>
              <w:fldChar w:fldCharType="end"/>
            </w:r>
          </w:hyperlink>
        </w:p>
        <w:p w14:paraId="15D8F8B8" w14:textId="6F0A117F" w:rsidR="00387BB5" w:rsidRDefault="00387BB5">
          <w:pPr>
            <w:pStyle w:val="TM2"/>
            <w:rPr>
              <w:rFonts w:asciiTheme="minorHAnsi" w:eastAsiaTheme="minorEastAsia" w:hAnsiTheme="minorHAnsi"/>
              <w:noProof/>
              <w:sz w:val="22"/>
              <w:szCs w:val="22"/>
              <w:lang w:eastAsia="fr-FR"/>
            </w:rPr>
          </w:pPr>
          <w:hyperlink w:anchor="_Toc152276800" w:history="1">
            <w:r w:rsidRPr="00E91F40">
              <w:rPr>
                <w:rStyle w:val="Lienhypertexte"/>
                <w:noProof/>
              </w:rPr>
              <w:t>1.1</w:t>
            </w:r>
            <w:r>
              <w:rPr>
                <w:rFonts w:asciiTheme="minorHAnsi" w:eastAsiaTheme="minorEastAsia" w:hAnsiTheme="minorHAnsi"/>
                <w:noProof/>
                <w:sz w:val="22"/>
                <w:szCs w:val="22"/>
                <w:lang w:eastAsia="fr-FR"/>
              </w:rPr>
              <w:tab/>
            </w:r>
            <w:r w:rsidRPr="00E91F40">
              <w:rPr>
                <w:rStyle w:val="Lienhypertexte"/>
                <w:noProof/>
              </w:rPr>
              <w:t>Méthodologie</w:t>
            </w:r>
            <w:r>
              <w:rPr>
                <w:noProof/>
                <w:webHidden/>
              </w:rPr>
              <w:tab/>
            </w:r>
            <w:r>
              <w:rPr>
                <w:noProof/>
                <w:webHidden/>
              </w:rPr>
              <w:fldChar w:fldCharType="begin"/>
            </w:r>
            <w:r>
              <w:rPr>
                <w:noProof/>
                <w:webHidden/>
              </w:rPr>
              <w:instrText xml:space="preserve"> PAGEREF _Toc152276800 \h </w:instrText>
            </w:r>
            <w:r>
              <w:rPr>
                <w:noProof/>
                <w:webHidden/>
              </w:rPr>
            </w:r>
            <w:r>
              <w:rPr>
                <w:noProof/>
                <w:webHidden/>
              </w:rPr>
              <w:fldChar w:fldCharType="separate"/>
            </w:r>
            <w:r>
              <w:rPr>
                <w:noProof/>
                <w:webHidden/>
              </w:rPr>
              <w:t>3</w:t>
            </w:r>
            <w:r>
              <w:rPr>
                <w:noProof/>
                <w:webHidden/>
              </w:rPr>
              <w:fldChar w:fldCharType="end"/>
            </w:r>
          </w:hyperlink>
        </w:p>
        <w:p w14:paraId="3FCA6057" w14:textId="04213FE5" w:rsidR="00387BB5" w:rsidRDefault="00387BB5">
          <w:pPr>
            <w:pStyle w:val="TM2"/>
            <w:rPr>
              <w:rFonts w:asciiTheme="minorHAnsi" w:eastAsiaTheme="minorEastAsia" w:hAnsiTheme="minorHAnsi"/>
              <w:noProof/>
              <w:sz w:val="22"/>
              <w:szCs w:val="22"/>
              <w:lang w:eastAsia="fr-FR"/>
            </w:rPr>
          </w:pPr>
          <w:hyperlink w:anchor="_Toc152276801" w:history="1">
            <w:r w:rsidRPr="00E91F40">
              <w:rPr>
                <w:rStyle w:val="Lienhypertexte"/>
                <w:noProof/>
              </w:rPr>
              <w:t>1.2</w:t>
            </w:r>
            <w:r>
              <w:rPr>
                <w:rFonts w:asciiTheme="minorHAnsi" w:eastAsiaTheme="minorEastAsia" w:hAnsiTheme="minorHAnsi"/>
                <w:noProof/>
                <w:sz w:val="22"/>
                <w:szCs w:val="22"/>
                <w:lang w:eastAsia="fr-FR"/>
              </w:rPr>
              <w:tab/>
            </w:r>
            <w:r w:rsidRPr="00E91F40">
              <w:rPr>
                <w:rStyle w:val="Lienhypertexte"/>
                <w:noProof/>
              </w:rPr>
              <w:t>Approches</w:t>
            </w:r>
            <w:r>
              <w:rPr>
                <w:noProof/>
                <w:webHidden/>
              </w:rPr>
              <w:tab/>
            </w:r>
            <w:r>
              <w:rPr>
                <w:noProof/>
                <w:webHidden/>
              </w:rPr>
              <w:fldChar w:fldCharType="begin"/>
            </w:r>
            <w:r>
              <w:rPr>
                <w:noProof/>
                <w:webHidden/>
              </w:rPr>
              <w:instrText xml:space="preserve"> PAGEREF _Toc152276801 \h </w:instrText>
            </w:r>
            <w:r>
              <w:rPr>
                <w:noProof/>
                <w:webHidden/>
              </w:rPr>
            </w:r>
            <w:r>
              <w:rPr>
                <w:noProof/>
                <w:webHidden/>
              </w:rPr>
              <w:fldChar w:fldCharType="separate"/>
            </w:r>
            <w:r>
              <w:rPr>
                <w:noProof/>
                <w:webHidden/>
              </w:rPr>
              <w:t>3</w:t>
            </w:r>
            <w:r>
              <w:rPr>
                <w:noProof/>
                <w:webHidden/>
              </w:rPr>
              <w:fldChar w:fldCharType="end"/>
            </w:r>
          </w:hyperlink>
        </w:p>
        <w:p w14:paraId="51DEAFFB" w14:textId="34F0CC4B" w:rsidR="00387BB5" w:rsidRDefault="00387BB5">
          <w:pPr>
            <w:pStyle w:val="TM1"/>
            <w:rPr>
              <w:rFonts w:asciiTheme="minorHAnsi" w:eastAsiaTheme="minorEastAsia" w:hAnsiTheme="minorHAnsi"/>
              <w:noProof/>
              <w:sz w:val="22"/>
              <w:szCs w:val="22"/>
              <w:lang w:eastAsia="fr-FR"/>
            </w:rPr>
          </w:pPr>
          <w:hyperlink w:anchor="_Toc152276802" w:history="1">
            <w:r w:rsidRPr="00E91F40">
              <w:rPr>
                <w:rStyle w:val="Lienhypertexte"/>
                <w:noProof/>
              </w:rPr>
              <w:t>2</w:t>
            </w:r>
            <w:r>
              <w:rPr>
                <w:rFonts w:asciiTheme="minorHAnsi" w:eastAsiaTheme="minorEastAsia" w:hAnsiTheme="minorHAnsi"/>
                <w:noProof/>
                <w:sz w:val="22"/>
                <w:szCs w:val="22"/>
                <w:lang w:eastAsia="fr-FR"/>
              </w:rPr>
              <w:tab/>
            </w:r>
            <w:r w:rsidRPr="00E91F40">
              <w:rPr>
                <w:rStyle w:val="Lienhypertexte"/>
                <w:noProof/>
              </w:rPr>
              <w:t>RainTomorrow</w:t>
            </w:r>
            <w:r>
              <w:rPr>
                <w:noProof/>
                <w:webHidden/>
              </w:rPr>
              <w:tab/>
            </w:r>
            <w:r>
              <w:rPr>
                <w:noProof/>
                <w:webHidden/>
              </w:rPr>
              <w:fldChar w:fldCharType="begin"/>
            </w:r>
            <w:r>
              <w:rPr>
                <w:noProof/>
                <w:webHidden/>
              </w:rPr>
              <w:instrText xml:space="preserve"> PAGEREF _Toc152276802 \h </w:instrText>
            </w:r>
            <w:r>
              <w:rPr>
                <w:noProof/>
                <w:webHidden/>
              </w:rPr>
            </w:r>
            <w:r>
              <w:rPr>
                <w:noProof/>
                <w:webHidden/>
              </w:rPr>
              <w:fldChar w:fldCharType="separate"/>
            </w:r>
            <w:r>
              <w:rPr>
                <w:noProof/>
                <w:webHidden/>
              </w:rPr>
              <w:t>4</w:t>
            </w:r>
            <w:r>
              <w:rPr>
                <w:noProof/>
                <w:webHidden/>
              </w:rPr>
              <w:fldChar w:fldCharType="end"/>
            </w:r>
          </w:hyperlink>
        </w:p>
        <w:p w14:paraId="671217A8" w14:textId="248A3A66" w:rsidR="00387BB5" w:rsidRDefault="00387BB5">
          <w:pPr>
            <w:pStyle w:val="TM2"/>
            <w:rPr>
              <w:rFonts w:asciiTheme="minorHAnsi" w:eastAsiaTheme="minorEastAsia" w:hAnsiTheme="minorHAnsi"/>
              <w:noProof/>
              <w:sz w:val="22"/>
              <w:szCs w:val="22"/>
              <w:lang w:eastAsia="fr-FR"/>
            </w:rPr>
          </w:pPr>
          <w:hyperlink w:anchor="_Toc152276803" w:history="1">
            <w:r w:rsidRPr="00E91F40">
              <w:rPr>
                <w:rStyle w:val="Lienhypertexte"/>
                <w:noProof/>
              </w:rPr>
              <w:t>2.1</w:t>
            </w:r>
            <w:r>
              <w:rPr>
                <w:rFonts w:asciiTheme="minorHAnsi" w:eastAsiaTheme="minorEastAsia" w:hAnsiTheme="minorHAnsi"/>
                <w:noProof/>
                <w:sz w:val="22"/>
                <w:szCs w:val="22"/>
                <w:lang w:eastAsia="fr-FR"/>
              </w:rPr>
              <w:tab/>
            </w:r>
            <w:r w:rsidRPr="00E91F40">
              <w:rPr>
                <w:rStyle w:val="Lienhypertexte"/>
                <w:noProof/>
              </w:rPr>
              <w:t>Rappel sur déséquilibre</w:t>
            </w:r>
            <w:r>
              <w:rPr>
                <w:noProof/>
                <w:webHidden/>
              </w:rPr>
              <w:tab/>
            </w:r>
            <w:r>
              <w:rPr>
                <w:noProof/>
                <w:webHidden/>
              </w:rPr>
              <w:fldChar w:fldCharType="begin"/>
            </w:r>
            <w:r>
              <w:rPr>
                <w:noProof/>
                <w:webHidden/>
              </w:rPr>
              <w:instrText xml:space="preserve"> PAGEREF _Toc152276803 \h </w:instrText>
            </w:r>
            <w:r>
              <w:rPr>
                <w:noProof/>
                <w:webHidden/>
              </w:rPr>
            </w:r>
            <w:r>
              <w:rPr>
                <w:noProof/>
                <w:webHidden/>
              </w:rPr>
              <w:fldChar w:fldCharType="separate"/>
            </w:r>
            <w:r>
              <w:rPr>
                <w:noProof/>
                <w:webHidden/>
              </w:rPr>
              <w:t>4</w:t>
            </w:r>
            <w:r>
              <w:rPr>
                <w:noProof/>
                <w:webHidden/>
              </w:rPr>
              <w:fldChar w:fldCharType="end"/>
            </w:r>
          </w:hyperlink>
        </w:p>
        <w:p w14:paraId="3C228251" w14:textId="76DB4134" w:rsidR="00387BB5" w:rsidRDefault="00387BB5">
          <w:pPr>
            <w:pStyle w:val="TM2"/>
            <w:rPr>
              <w:rFonts w:asciiTheme="minorHAnsi" w:eastAsiaTheme="minorEastAsia" w:hAnsiTheme="minorHAnsi"/>
              <w:noProof/>
              <w:sz w:val="22"/>
              <w:szCs w:val="22"/>
              <w:lang w:eastAsia="fr-FR"/>
            </w:rPr>
          </w:pPr>
          <w:hyperlink w:anchor="_Toc152276804" w:history="1">
            <w:r w:rsidRPr="00E91F40">
              <w:rPr>
                <w:rStyle w:val="Lienhypertexte"/>
                <w:noProof/>
              </w:rPr>
              <w:t>2.2</w:t>
            </w:r>
            <w:r>
              <w:rPr>
                <w:rFonts w:asciiTheme="minorHAnsi" w:eastAsiaTheme="minorEastAsia" w:hAnsiTheme="minorHAnsi"/>
                <w:noProof/>
                <w:sz w:val="22"/>
                <w:szCs w:val="22"/>
                <w:lang w:eastAsia="fr-FR"/>
              </w:rPr>
              <w:tab/>
            </w:r>
            <w:r w:rsidRPr="00E91F40">
              <w:rPr>
                <w:rStyle w:val="Lienhypertexte"/>
                <w:noProof/>
              </w:rPr>
              <w:t>Métriques</w:t>
            </w:r>
            <w:r>
              <w:rPr>
                <w:noProof/>
                <w:webHidden/>
              </w:rPr>
              <w:tab/>
            </w:r>
            <w:r>
              <w:rPr>
                <w:noProof/>
                <w:webHidden/>
              </w:rPr>
              <w:fldChar w:fldCharType="begin"/>
            </w:r>
            <w:r>
              <w:rPr>
                <w:noProof/>
                <w:webHidden/>
              </w:rPr>
              <w:instrText xml:space="preserve"> PAGEREF _Toc152276804 \h </w:instrText>
            </w:r>
            <w:r>
              <w:rPr>
                <w:noProof/>
                <w:webHidden/>
              </w:rPr>
            </w:r>
            <w:r>
              <w:rPr>
                <w:noProof/>
                <w:webHidden/>
              </w:rPr>
              <w:fldChar w:fldCharType="separate"/>
            </w:r>
            <w:r>
              <w:rPr>
                <w:noProof/>
                <w:webHidden/>
              </w:rPr>
              <w:t>4</w:t>
            </w:r>
            <w:r>
              <w:rPr>
                <w:noProof/>
                <w:webHidden/>
              </w:rPr>
              <w:fldChar w:fldCharType="end"/>
            </w:r>
          </w:hyperlink>
        </w:p>
        <w:p w14:paraId="12EE21B0" w14:textId="4BAD868E" w:rsidR="00387BB5" w:rsidRDefault="00387BB5">
          <w:pPr>
            <w:pStyle w:val="TM2"/>
            <w:rPr>
              <w:rFonts w:asciiTheme="minorHAnsi" w:eastAsiaTheme="minorEastAsia" w:hAnsiTheme="minorHAnsi"/>
              <w:noProof/>
              <w:sz w:val="22"/>
              <w:szCs w:val="22"/>
              <w:lang w:eastAsia="fr-FR"/>
            </w:rPr>
          </w:pPr>
          <w:hyperlink w:anchor="_Toc152276805" w:history="1">
            <w:r w:rsidRPr="00E91F40">
              <w:rPr>
                <w:rStyle w:val="Lienhypertexte"/>
                <w:noProof/>
              </w:rPr>
              <w:t>2.3</w:t>
            </w:r>
            <w:r>
              <w:rPr>
                <w:rFonts w:asciiTheme="minorHAnsi" w:eastAsiaTheme="minorEastAsia" w:hAnsiTheme="minorHAnsi"/>
                <w:noProof/>
                <w:sz w:val="22"/>
                <w:szCs w:val="22"/>
                <w:lang w:eastAsia="fr-FR"/>
              </w:rPr>
              <w:tab/>
            </w:r>
            <w:r w:rsidRPr="00E91F40">
              <w:rPr>
                <w:rStyle w:val="Lienhypertexte"/>
                <w:noProof/>
              </w:rPr>
              <w:t>Résultats de la classification par approches « classiques » via scikit-learn</w:t>
            </w:r>
            <w:r>
              <w:rPr>
                <w:noProof/>
                <w:webHidden/>
              </w:rPr>
              <w:tab/>
            </w:r>
            <w:r>
              <w:rPr>
                <w:noProof/>
                <w:webHidden/>
              </w:rPr>
              <w:fldChar w:fldCharType="begin"/>
            </w:r>
            <w:r>
              <w:rPr>
                <w:noProof/>
                <w:webHidden/>
              </w:rPr>
              <w:instrText xml:space="preserve"> PAGEREF _Toc152276805 \h </w:instrText>
            </w:r>
            <w:r>
              <w:rPr>
                <w:noProof/>
                <w:webHidden/>
              </w:rPr>
            </w:r>
            <w:r>
              <w:rPr>
                <w:noProof/>
                <w:webHidden/>
              </w:rPr>
              <w:fldChar w:fldCharType="separate"/>
            </w:r>
            <w:r>
              <w:rPr>
                <w:noProof/>
                <w:webHidden/>
              </w:rPr>
              <w:t>5</w:t>
            </w:r>
            <w:r>
              <w:rPr>
                <w:noProof/>
                <w:webHidden/>
              </w:rPr>
              <w:fldChar w:fldCharType="end"/>
            </w:r>
          </w:hyperlink>
        </w:p>
        <w:p w14:paraId="548F229F" w14:textId="47A5A296" w:rsidR="00387BB5" w:rsidRDefault="00387BB5">
          <w:pPr>
            <w:pStyle w:val="TM3"/>
            <w:tabs>
              <w:tab w:val="left" w:pos="1320"/>
              <w:tab w:val="right" w:leader="dot" w:pos="10188"/>
            </w:tabs>
            <w:rPr>
              <w:rFonts w:asciiTheme="minorHAnsi" w:eastAsiaTheme="minorEastAsia" w:hAnsiTheme="minorHAnsi"/>
              <w:noProof/>
              <w:sz w:val="22"/>
              <w:szCs w:val="22"/>
              <w:lang w:eastAsia="fr-FR"/>
            </w:rPr>
          </w:pPr>
          <w:hyperlink w:anchor="_Toc152276806" w:history="1">
            <w:r w:rsidRPr="00E91F40">
              <w:rPr>
                <w:rStyle w:val="Lienhypertexte"/>
                <w:noProof/>
                <w:lang w:val="en-US"/>
              </w:rPr>
              <w:t>2.3.1</w:t>
            </w:r>
            <w:r>
              <w:rPr>
                <w:rFonts w:asciiTheme="minorHAnsi" w:eastAsiaTheme="minorEastAsia" w:hAnsiTheme="minorHAnsi"/>
                <w:noProof/>
                <w:sz w:val="22"/>
                <w:szCs w:val="22"/>
                <w:lang w:eastAsia="fr-FR"/>
              </w:rPr>
              <w:tab/>
            </w:r>
            <w:r w:rsidRPr="00E91F40">
              <w:rPr>
                <w:rStyle w:val="Lienhypertexte"/>
                <w:noProof/>
                <w:lang w:val="en-US"/>
              </w:rPr>
              <w:t>Modèles étudiés</w:t>
            </w:r>
            <w:r>
              <w:rPr>
                <w:noProof/>
                <w:webHidden/>
              </w:rPr>
              <w:tab/>
            </w:r>
            <w:r>
              <w:rPr>
                <w:noProof/>
                <w:webHidden/>
              </w:rPr>
              <w:fldChar w:fldCharType="begin"/>
            </w:r>
            <w:r>
              <w:rPr>
                <w:noProof/>
                <w:webHidden/>
              </w:rPr>
              <w:instrText xml:space="preserve"> PAGEREF _Toc152276806 \h </w:instrText>
            </w:r>
            <w:r>
              <w:rPr>
                <w:noProof/>
                <w:webHidden/>
              </w:rPr>
            </w:r>
            <w:r>
              <w:rPr>
                <w:noProof/>
                <w:webHidden/>
              </w:rPr>
              <w:fldChar w:fldCharType="separate"/>
            </w:r>
            <w:r>
              <w:rPr>
                <w:noProof/>
                <w:webHidden/>
              </w:rPr>
              <w:t>5</w:t>
            </w:r>
            <w:r>
              <w:rPr>
                <w:noProof/>
                <w:webHidden/>
              </w:rPr>
              <w:fldChar w:fldCharType="end"/>
            </w:r>
          </w:hyperlink>
        </w:p>
        <w:p w14:paraId="123004C2" w14:textId="4A4A3470" w:rsidR="00387BB5" w:rsidRDefault="00387BB5">
          <w:pPr>
            <w:pStyle w:val="TM3"/>
            <w:tabs>
              <w:tab w:val="left" w:pos="1320"/>
              <w:tab w:val="right" w:leader="dot" w:pos="10188"/>
            </w:tabs>
            <w:rPr>
              <w:rFonts w:asciiTheme="minorHAnsi" w:eastAsiaTheme="minorEastAsia" w:hAnsiTheme="minorHAnsi"/>
              <w:noProof/>
              <w:sz w:val="22"/>
              <w:szCs w:val="22"/>
              <w:lang w:eastAsia="fr-FR"/>
            </w:rPr>
          </w:pPr>
          <w:hyperlink w:anchor="_Toc152276807" w:history="1">
            <w:r w:rsidRPr="00E91F40">
              <w:rPr>
                <w:rStyle w:val="Lienhypertexte"/>
                <w:noProof/>
              </w:rPr>
              <w:t>2.3.2</w:t>
            </w:r>
            <w:r>
              <w:rPr>
                <w:rFonts w:asciiTheme="minorHAnsi" w:eastAsiaTheme="minorEastAsia" w:hAnsiTheme="minorHAnsi"/>
                <w:noProof/>
                <w:sz w:val="22"/>
                <w:szCs w:val="22"/>
                <w:lang w:eastAsia="fr-FR"/>
              </w:rPr>
              <w:tab/>
            </w:r>
            <w:r w:rsidRPr="00E91F40">
              <w:rPr>
                <w:rStyle w:val="Lienhypertexte"/>
                <w:noProof/>
              </w:rPr>
              <w:t>Optimisation de métriques</w:t>
            </w:r>
            <w:r>
              <w:rPr>
                <w:noProof/>
                <w:webHidden/>
              </w:rPr>
              <w:tab/>
            </w:r>
            <w:r>
              <w:rPr>
                <w:noProof/>
                <w:webHidden/>
              </w:rPr>
              <w:fldChar w:fldCharType="begin"/>
            </w:r>
            <w:r>
              <w:rPr>
                <w:noProof/>
                <w:webHidden/>
              </w:rPr>
              <w:instrText xml:space="preserve"> PAGEREF _Toc152276807 \h </w:instrText>
            </w:r>
            <w:r>
              <w:rPr>
                <w:noProof/>
                <w:webHidden/>
              </w:rPr>
            </w:r>
            <w:r>
              <w:rPr>
                <w:noProof/>
                <w:webHidden/>
              </w:rPr>
              <w:fldChar w:fldCharType="separate"/>
            </w:r>
            <w:r>
              <w:rPr>
                <w:noProof/>
                <w:webHidden/>
              </w:rPr>
              <w:t>5</w:t>
            </w:r>
            <w:r>
              <w:rPr>
                <w:noProof/>
                <w:webHidden/>
              </w:rPr>
              <w:fldChar w:fldCharType="end"/>
            </w:r>
          </w:hyperlink>
        </w:p>
        <w:p w14:paraId="57333588" w14:textId="51C8DE97" w:rsidR="00387BB5" w:rsidRDefault="00387BB5">
          <w:pPr>
            <w:pStyle w:val="TM3"/>
            <w:tabs>
              <w:tab w:val="left" w:pos="1320"/>
              <w:tab w:val="right" w:leader="dot" w:pos="10188"/>
            </w:tabs>
            <w:rPr>
              <w:rFonts w:asciiTheme="minorHAnsi" w:eastAsiaTheme="minorEastAsia" w:hAnsiTheme="minorHAnsi"/>
              <w:noProof/>
              <w:sz w:val="22"/>
              <w:szCs w:val="22"/>
              <w:lang w:eastAsia="fr-FR"/>
            </w:rPr>
          </w:pPr>
          <w:hyperlink w:anchor="_Toc152276808" w:history="1">
            <w:r w:rsidRPr="00E91F40">
              <w:rPr>
                <w:rStyle w:val="Lienhypertexte"/>
                <w:noProof/>
              </w:rPr>
              <w:t>2.3.3</w:t>
            </w:r>
            <w:r>
              <w:rPr>
                <w:rFonts w:asciiTheme="minorHAnsi" w:eastAsiaTheme="minorEastAsia" w:hAnsiTheme="minorHAnsi"/>
                <w:noProof/>
                <w:sz w:val="22"/>
                <w:szCs w:val="22"/>
                <w:lang w:eastAsia="fr-FR"/>
              </w:rPr>
              <w:tab/>
            </w:r>
            <w:r w:rsidRPr="00E91F40">
              <w:rPr>
                <w:rStyle w:val="Lienhypertexte"/>
                <w:noProof/>
              </w:rPr>
              <w:t>Impact du feature enginerring</w:t>
            </w:r>
            <w:r>
              <w:rPr>
                <w:noProof/>
                <w:webHidden/>
              </w:rPr>
              <w:tab/>
            </w:r>
            <w:r>
              <w:rPr>
                <w:noProof/>
                <w:webHidden/>
              </w:rPr>
              <w:fldChar w:fldCharType="begin"/>
            </w:r>
            <w:r>
              <w:rPr>
                <w:noProof/>
                <w:webHidden/>
              </w:rPr>
              <w:instrText xml:space="preserve"> PAGEREF _Toc152276808 \h </w:instrText>
            </w:r>
            <w:r>
              <w:rPr>
                <w:noProof/>
                <w:webHidden/>
              </w:rPr>
            </w:r>
            <w:r>
              <w:rPr>
                <w:noProof/>
                <w:webHidden/>
              </w:rPr>
              <w:fldChar w:fldCharType="separate"/>
            </w:r>
            <w:r>
              <w:rPr>
                <w:noProof/>
                <w:webHidden/>
              </w:rPr>
              <w:t>12</w:t>
            </w:r>
            <w:r>
              <w:rPr>
                <w:noProof/>
                <w:webHidden/>
              </w:rPr>
              <w:fldChar w:fldCharType="end"/>
            </w:r>
          </w:hyperlink>
        </w:p>
        <w:p w14:paraId="62997EF1" w14:textId="6EE27126" w:rsidR="00387BB5" w:rsidRDefault="00387BB5">
          <w:pPr>
            <w:pStyle w:val="TM3"/>
            <w:tabs>
              <w:tab w:val="left" w:pos="1320"/>
              <w:tab w:val="right" w:leader="dot" w:pos="10188"/>
            </w:tabs>
            <w:rPr>
              <w:rFonts w:asciiTheme="minorHAnsi" w:eastAsiaTheme="minorEastAsia" w:hAnsiTheme="minorHAnsi"/>
              <w:noProof/>
              <w:sz w:val="22"/>
              <w:szCs w:val="22"/>
              <w:lang w:eastAsia="fr-FR"/>
            </w:rPr>
          </w:pPr>
          <w:hyperlink w:anchor="_Toc152276809" w:history="1">
            <w:r w:rsidRPr="00E91F40">
              <w:rPr>
                <w:rStyle w:val="Lienhypertexte"/>
                <w:noProof/>
              </w:rPr>
              <w:t>2.3.4</w:t>
            </w:r>
            <w:r>
              <w:rPr>
                <w:rFonts w:asciiTheme="minorHAnsi" w:eastAsiaTheme="minorEastAsia" w:hAnsiTheme="minorHAnsi"/>
                <w:noProof/>
                <w:sz w:val="22"/>
                <w:szCs w:val="22"/>
                <w:lang w:eastAsia="fr-FR"/>
              </w:rPr>
              <w:tab/>
            </w:r>
            <w:r w:rsidRPr="00E91F40">
              <w:rPr>
                <w:rStyle w:val="Lienhypertexte"/>
                <w:noProof/>
              </w:rPr>
              <w:t>Seuil de probabilité</w:t>
            </w:r>
            <w:r>
              <w:rPr>
                <w:noProof/>
                <w:webHidden/>
              </w:rPr>
              <w:tab/>
            </w:r>
            <w:r>
              <w:rPr>
                <w:noProof/>
                <w:webHidden/>
              </w:rPr>
              <w:fldChar w:fldCharType="begin"/>
            </w:r>
            <w:r>
              <w:rPr>
                <w:noProof/>
                <w:webHidden/>
              </w:rPr>
              <w:instrText xml:space="preserve"> PAGEREF _Toc152276809 \h </w:instrText>
            </w:r>
            <w:r>
              <w:rPr>
                <w:noProof/>
                <w:webHidden/>
              </w:rPr>
            </w:r>
            <w:r>
              <w:rPr>
                <w:noProof/>
                <w:webHidden/>
              </w:rPr>
              <w:fldChar w:fldCharType="separate"/>
            </w:r>
            <w:r>
              <w:rPr>
                <w:noProof/>
                <w:webHidden/>
              </w:rPr>
              <w:t>13</w:t>
            </w:r>
            <w:r>
              <w:rPr>
                <w:noProof/>
                <w:webHidden/>
              </w:rPr>
              <w:fldChar w:fldCharType="end"/>
            </w:r>
          </w:hyperlink>
        </w:p>
        <w:p w14:paraId="35A7C9E7" w14:textId="7216DA84" w:rsidR="00387BB5" w:rsidRDefault="00387BB5">
          <w:pPr>
            <w:pStyle w:val="TM3"/>
            <w:tabs>
              <w:tab w:val="left" w:pos="1320"/>
              <w:tab w:val="right" w:leader="dot" w:pos="10188"/>
            </w:tabs>
            <w:rPr>
              <w:rFonts w:asciiTheme="minorHAnsi" w:eastAsiaTheme="minorEastAsia" w:hAnsiTheme="minorHAnsi"/>
              <w:noProof/>
              <w:sz w:val="22"/>
              <w:szCs w:val="22"/>
              <w:lang w:eastAsia="fr-FR"/>
            </w:rPr>
          </w:pPr>
          <w:hyperlink w:anchor="_Toc152276810" w:history="1">
            <w:r w:rsidRPr="00E91F40">
              <w:rPr>
                <w:rStyle w:val="Lienhypertexte"/>
                <w:noProof/>
              </w:rPr>
              <w:t>2.3.5</w:t>
            </w:r>
            <w:r>
              <w:rPr>
                <w:rFonts w:asciiTheme="minorHAnsi" w:eastAsiaTheme="minorEastAsia" w:hAnsiTheme="minorHAnsi"/>
                <w:noProof/>
                <w:sz w:val="22"/>
                <w:szCs w:val="22"/>
                <w:lang w:eastAsia="fr-FR"/>
              </w:rPr>
              <w:tab/>
            </w:r>
            <w:r w:rsidRPr="00E91F40">
              <w:rPr>
                <w:rStyle w:val="Lienhypertexte"/>
                <w:noProof/>
              </w:rPr>
              <w:t>Interprétabilité des modèles</w:t>
            </w:r>
            <w:r>
              <w:rPr>
                <w:noProof/>
                <w:webHidden/>
              </w:rPr>
              <w:tab/>
            </w:r>
            <w:r>
              <w:rPr>
                <w:noProof/>
                <w:webHidden/>
              </w:rPr>
              <w:fldChar w:fldCharType="begin"/>
            </w:r>
            <w:r>
              <w:rPr>
                <w:noProof/>
                <w:webHidden/>
              </w:rPr>
              <w:instrText xml:space="preserve"> PAGEREF _Toc152276810 \h </w:instrText>
            </w:r>
            <w:r>
              <w:rPr>
                <w:noProof/>
                <w:webHidden/>
              </w:rPr>
            </w:r>
            <w:r>
              <w:rPr>
                <w:noProof/>
                <w:webHidden/>
              </w:rPr>
              <w:fldChar w:fldCharType="separate"/>
            </w:r>
            <w:r>
              <w:rPr>
                <w:noProof/>
                <w:webHidden/>
              </w:rPr>
              <w:t>17</w:t>
            </w:r>
            <w:r>
              <w:rPr>
                <w:noProof/>
                <w:webHidden/>
              </w:rPr>
              <w:fldChar w:fldCharType="end"/>
            </w:r>
          </w:hyperlink>
        </w:p>
        <w:p w14:paraId="00F98168" w14:textId="6A67C569" w:rsidR="00387BB5" w:rsidRDefault="00387BB5">
          <w:pPr>
            <w:pStyle w:val="TM3"/>
            <w:tabs>
              <w:tab w:val="left" w:pos="1320"/>
              <w:tab w:val="right" w:leader="dot" w:pos="10188"/>
            </w:tabs>
            <w:rPr>
              <w:rFonts w:asciiTheme="minorHAnsi" w:eastAsiaTheme="minorEastAsia" w:hAnsiTheme="minorHAnsi"/>
              <w:noProof/>
              <w:sz w:val="22"/>
              <w:szCs w:val="22"/>
              <w:lang w:eastAsia="fr-FR"/>
            </w:rPr>
          </w:pPr>
          <w:hyperlink w:anchor="_Toc152276811" w:history="1">
            <w:r w:rsidRPr="00E91F40">
              <w:rPr>
                <w:rStyle w:val="Lienhypertexte"/>
                <w:noProof/>
              </w:rPr>
              <w:t>2.3.6</w:t>
            </w:r>
            <w:r>
              <w:rPr>
                <w:rFonts w:asciiTheme="minorHAnsi" w:eastAsiaTheme="minorEastAsia" w:hAnsiTheme="minorHAnsi"/>
                <w:noProof/>
                <w:sz w:val="22"/>
                <w:szCs w:val="22"/>
                <w:lang w:eastAsia="fr-FR"/>
              </w:rPr>
              <w:tab/>
            </w:r>
            <w:r w:rsidRPr="00E91F40">
              <w:rPr>
                <w:rStyle w:val="Lienhypertexte"/>
                <w:noProof/>
              </w:rPr>
              <w:t>Conclusions</w:t>
            </w:r>
            <w:r>
              <w:rPr>
                <w:noProof/>
                <w:webHidden/>
              </w:rPr>
              <w:tab/>
            </w:r>
            <w:r>
              <w:rPr>
                <w:noProof/>
                <w:webHidden/>
              </w:rPr>
              <w:fldChar w:fldCharType="begin"/>
            </w:r>
            <w:r>
              <w:rPr>
                <w:noProof/>
                <w:webHidden/>
              </w:rPr>
              <w:instrText xml:space="preserve"> PAGEREF _Toc152276811 \h </w:instrText>
            </w:r>
            <w:r>
              <w:rPr>
                <w:noProof/>
                <w:webHidden/>
              </w:rPr>
            </w:r>
            <w:r>
              <w:rPr>
                <w:noProof/>
                <w:webHidden/>
              </w:rPr>
              <w:fldChar w:fldCharType="separate"/>
            </w:r>
            <w:r>
              <w:rPr>
                <w:noProof/>
                <w:webHidden/>
              </w:rPr>
              <w:t>22</w:t>
            </w:r>
            <w:r>
              <w:rPr>
                <w:noProof/>
                <w:webHidden/>
              </w:rPr>
              <w:fldChar w:fldCharType="end"/>
            </w:r>
          </w:hyperlink>
        </w:p>
        <w:p w14:paraId="7EE62820" w14:textId="10C1C57B" w:rsidR="00387BB5" w:rsidRDefault="00387BB5">
          <w:pPr>
            <w:pStyle w:val="TM2"/>
            <w:rPr>
              <w:rFonts w:asciiTheme="minorHAnsi" w:eastAsiaTheme="minorEastAsia" w:hAnsiTheme="minorHAnsi"/>
              <w:noProof/>
              <w:sz w:val="22"/>
              <w:szCs w:val="22"/>
              <w:lang w:eastAsia="fr-FR"/>
            </w:rPr>
          </w:pPr>
          <w:hyperlink w:anchor="_Toc152276812" w:history="1">
            <w:r w:rsidRPr="00E91F40">
              <w:rPr>
                <w:rStyle w:val="Lienhypertexte"/>
                <w:noProof/>
                <w:lang w:val="en-US"/>
              </w:rPr>
              <w:t>2.4</w:t>
            </w:r>
            <w:r>
              <w:rPr>
                <w:rFonts w:asciiTheme="minorHAnsi" w:eastAsiaTheme="minorEastAsia" w:hAnsiTheme="minorHAnsi"/>
                <w:noProof/>
                <w:sz w:val="22"/>
                <w:szCs w:val="22"/>
                <w:lang w:eastAsia="fr-FR"/>
              </w:rPr>
              <w:tab/>
            </w:r>
            <w:r w:rsidRPr="00E91F40">
              <w:rPr>
                <w:rStyle w:val="Lienhypertexte"/>
                <w:noProof/>
                <w:lang w:val="en-US"/>
              </w:rPr>
              <w:t>Deep Learning avec Keras et TensorFlow</w:t>
            </w:r>
            <w:r>
              <w:rPr>
                <w:noProof/>
                <w:webHidden/>
              </w:rPr>
              <w:tab/>
            </w:r>
            <w:r>
              <w:rPr>
                <w:noProof/>
                <w:webHidden/>
              </w:rPr>
              <w:fldChar w:fldCharType="begin"/>
            </w:r>
            <w:r>
              <w:rPr>
                <w:noProof/>
                <w:webHidden/>
              </w:rPr>
              <w:instrText xml:space="preserve"> PAGEREF _Toc152276812 \h </w:instrText>
            </w:r>
            <w:r>
              <w:rPr>
                <w:noProof/>
                <w:webHidden/>
              </w:rPr>
            </w:r>
            <w:r>
              <w:rPr>
                <w:noProof/>
                <w:webHidden/>
              </w:rPr>
              <w:fldChar w:fldCharType="separate"/>
            </w:r>
            <w:r>
              <w:rPr>
                <w:noProof/>
                <w:webHidden/>
              </w:rPr>
              <w:t>24</w:t>
            </w:r>
            <w:r>
              <w:rPr>
                <w:noProof/>
                <w:webHidden/>
              </w:rPr>
              <w:fldChar w:fldCharType="end"/>
            </w:r>
          </w:hyperlink>
        </w:p>
        <w:p w14:paraId="5E9E606A" w14:textId="4646ED7C" w:rsidR="00387BB5" w:rsidRDefault="00387BB5">
          <w:pPr>
            <w:pStyle w:val="TM3"/>
            <w:tabs>
              <w:tab w:val="left" w:pos="1320"/>
              <w:tab w:val="right" w:leader="dot" w:pos="10188"/>
            </w:tabs>
            <w:rPr>
              <w:rFonts w:asciiTheme="minorHAnsi" w:eastAsiaTheme="minorEastAsia" w:hAnsiTheme="minorHAnsi"/>
              <w:noProof/>
              <w:sz w:val="22"/>
              <w:szCs w:val="22"/>
              <w:lang w:eastAsia="fr-FR"/>
            </w:rPr>
          </w:pPr>
          <w:hyperlink w:anchor="_Toc152276813" w:history="1">
            <w:r w:rsidRPr="00E91F40">
              <w:rPr>
                <w:rStyle w:val="Lienhypertexte"/>
                <w:noProof/>
              </w:rPr>
              <w:t>2.4.1</w:t>
            </w:r>
            <w:r>
              <w:rPr>
                <w:rFonts w:asciiTheme="minorHAnsi" w:eastAsiaTheme="minorEastAsia" w:hAnsiTheme="minorHAnsi"/>
                <w:noProof/>
                <w:sz w:val="22"/>
                <w:szCs w:val="22"/>
                <w:lang w:eastAsia="fr-FR"/>
              </w:rPr>
              <w:tab/>
            </w:r>
            <w:r w:rsidRPr="00E91F40">
              <w:rPr>
                <w:rStyle w:val="Lienhypertexte"/>
                <w:noProof/>
              </w:rPr>
              <w:t>DNN</w:t>
            </w:r>
            <w:r>
              <w:rPr>
                <w:noProof/>
                <w:webHidden/>
              </w:rPr>
              <w:tab/>
            </w:r>
            <w:r>
              <w:rPr>
                <w:noProof/>
                <w:webHidden/>
              </w:rPr>
              <w:fldChar w:fldCharType="begin"/>
            </w:r>
            <w:r>
              <w:rPr>
                <w:noProof/>
                <w:webHidden/>
              </w:rPr>
              <w:instrText xml:space="preserve"> PAGEREF _Toc152276813 \h </w:instrText>
            </w:r>
            <w:r>
              <w:rPr>
                <w:noProof/>
                <w:webHidden/>
              </w:rPr>
            </w:r>
            <w:r>
              <w:rPr>
                <w:noProof/>
                <w:webHidden/>
              </w:rPr>
              <w:fldChar w:fldCharType="separate"/>
            </w:r>
            <w:r>
              <w:rPr>
                <w:noProof/>
                <w:webHidden/>
              </w:rPr>
              <w:t>24</w:t>
            </w:r>
            <w:r>
              <w:rPr>
                <w:noProof/>
                <w:webHidden/>
              </w:rPr>
              <w:fldChar w:fldCharType="end"/>
            </w:r>
          </w:hyperlink>
        </w:p>
        <w:p w14:paraId="7CE5B392" w14:textId="7189E52B" w:rsidR="00387BB5" w:rsidRDefault="00387BB5">
          <w:pPr>
            <w:pStyle w:val="TM3"/>
            <w:tabs>
              <w:tab w:val="left" w:pos="1320"/>
              <w:tab w:val="right" w:leader="dot" w:pos="10188"/>
            </w:tabs>
            <w:rPr>
              <w:rFonts w:asciiTheme="minorHAnsi" w:eastAsiaTheme="minorEastAsia" w:hAnsiTheme="minorHAnsi"/>
              <w:noProof/>
              <w:sz w:val="22"/>
              <w:szCs w:val="22"/>
              <w:lang w:eastAsia="fr-FR"/>
            </w:rPr>
          </w:pPr>
          <w:hyperlink w:anchor="_Toc152276814" w:history="1">
            <w:r w:rsidRPr="00E91F40">
              <w:rPr>
                <w:rStyle w:val="Lienhypertexte"/>
                <w:noProof/>
              </w:rPr>
              <w:t>2.4.2</w:t>
            </w:r>
            <w:r>
              <w:rPr>
                <w:rFonts w:asciiTheme="minorHAnsi" w:eastAsiaTheme="minorEastAsia" w:hAnsiTheme="minorHAnsi"/>
                <w:noProof/>
                <w:sz w:val="22"/>
                <w:szCs w:val="22"/>
                <w:lang w:eastAsia="fr-FR"/>
              </w:rPr>
              <w:tab/>
            </w:r>
            <w:r w:rsidRPr="00E91F40">
              <w:rPr>
                <w:rStyle w:val="Lienhypertexte"/>
                <w:noProof/>
              </w:rPr>
              <w:t>RNN</w:t>
            </w:r>
            <w:r>
              <w:rPr>
                <w:noProof/>
                <w:webHidden/>
              </w:rPr>
              <w:tab/>
            </w:r>
            <w:r>
              <w:rPr>
                <w:noProof/>
                <w:webHidden/>
              </w:rPr>
              <w:fldChar w:fldCharType="begin"/>
            </w:r>
            <w:r>
              <w:rPr>
                <w:noProof/>
                <w:webHidden/>
              </w:rPr>
              <w:instrText xml:space="preserve"> PAGEREF _Toc152276814 \h </w:instrText>
            </w:r>
            <w:r>
              <w:rPr>
                <w:noProof/>
                <w:webHidden/>
              </w:rPr>
            </w:r>
            <w:r>
              <w:rPr>
                <w:noProof/>
                <w:webHidden/>
              </w:rPr>
              <w:fldChar w:fldCharType="separate"/>
            </w:r>
            <w:r>
              <w:rPr>
                <w:noProof/>
                <w:webHidden/>
              </w:rPr>
              <w:t>26</w:t>
            </w:r>
            <w:r>
              <w:rPr>
                <w:noProof/>
                <w:webHidden/>
              </w:rPr>
              <w:fldChar w:fldCharType="end"/>
            </w:r>
          </w:hyperlink>
        </w:p>
        <w:p w14:paraId="1326EBEA" w14:textId="28E2C29D" w:rsidR="00387BB5" w:rsidRDefault="00387BB5">
          <w:pPr>
            <w:pStyle w:val="TM2"/>
            <w:rPr>
              <w:rFonts w:asciiTheme="minorHAnsi" w:eastAsiaTheme="minorEastAsia" w:hAnsiTheme="minorHAnsi"/>
              <w:noProof/>
              <w:sz w:val="22"/>
              <w:szCs w:val="22"/>
              <w:lang w:eastAsia="fr-FR"/>
            </w:rPr>
          </w:pPr>
          <w:hyperlink w:anchor="_Toc152276815" w:history="1">
            <w:r w:rsidRPr="00E91F40">
              <w:rPr>
                <w:rStyle w:val="Lienhypertexte"/>
                <w:noProof/>
              </w:rPr>
              <w:t>2.5</w:t>
            </w:r>
            <w:r>
              <w:rPr>
                <w:rFonts w:asciiTheme="minorHAnsi" w:eastAsiaTheme="minorEastAsia" w:hAnsiTheme="minorHAnsi"/>
                <w:noProof/>
                <w:sz w:val="22"/>
                <w:szCs w:val="22"/>
                <w:lang w:eastAsia="fr-FR"/>
              </w:rPr>
              <w:tab/>
            </w:r>
            <w:r w:rsidRPr="00E91F40">
              <w:rPr>
                <w:rStyle w:val="Lienhypertexte"/>
                <w:noProof/>
              </w:rPr>
              <w:t>Exploitabilité et limites</w:t>
            </w:r>
            <w:r>
              <w:rPr>
                <w:noProof/>
                <w:webHidden/>
              </w:rPr>
              <w:tab/>
            </w:r>
            <w:r>
              <w:rPr>
                <w:noProof/>
                <w:webHidden/>
              </w:rPr>
              <w:fldChar w:fldCharType="begin"/>
            </w:r>
            <w:r>
              <w:rPr>
                <w:noProof/>
                <w:webHidden/>
              </w:rPr>
              <w:instrText xml:space="preserve"> PAGEREF _Toc152276815 \h </w:instrText>
            </w:r>
            <w:r>
              <w:rPr>
                <w:noProof/>
                <w:webHidden/>
              </w:rPr>
            </w:r>
            <w:r>
              <w:rPr>
                <w:noProof/>
                <w:webHidden/>
              </w:rPr>
              <w:fldChar w:fldCharType="separate"/>
            </w:r>
            <w:r>
              <w:rPr>
                <w:noProof/>
                <w:webHidden/>
              </w:rPr>
              <w:t>27</w:t>
            </w:r>
            <w:r>
              <w:rPr>
                <w:noProof/>
                <w:webHidden/>
              </w:rPr>
              <w:fldChar w:fldCharType="end"/>
            </w:r>
          </w:hyperlink>
        </w:p>
        <w:p w14:paraId="57353DDB" w14:textId="21423B40" w:rsidR="00387BB5" w:rsidRDefault="00387BB5">
          <w:pPr>
            <w:pStyle w:val="TM1"/>
            <w:rPr>
              <w:rFonts w:asciiTheme="minorHAnsi" w:eastAsiaTheme="minorEastAsia" w:hAnsiTheme="minorHAnsi"/>
              <w:noProof/>
              <w:sz w:val="22"/>
              <w:szCs w:val="22"/>
              <w:lang w:eastAsia="fr-FR"/>
            </w:rPr>
          </w:pPr>
          <w:hyperlink w:anchor="_Toc152276816" w:history="1">
            <w:r w:rsidRPr="00E91F40">
              <w:rPr>
                <w:rStyle w:val="Lienhypertexte"/>
                <w:noProof/>
              </w:rPr>
              <w:t>3</w:t>
            </w:r>
            <w:r>
              <w:rPr>
                <w:rFonts w:asciiTheme="minorHAnsi" w:eastAsiaTheme="minorEastAsia" w:hAnsiTheme="minorHAnsi"/>
                <w:noProof/>
                <w:sz w:val="22"/>
                <w:szCs w:val="22"/>
                <w:lang w:eastAsia="fr-FR"/>
              </w:rPr>
              <w:tab/>
            </w:r>
            <w:r w:rsidRPr="00E91F40">
              <w:rPr>
                <w:rStyle w:val="Lienhypertexte"/>
                <w:noProof/>
              </w:rPr>
              <w:t>Extension à Rain+J</w:t>
            </w:r>
            <w:r>
              <w:rPr>
                <w:noProof/>
                <w:webHidden/>
              </w:rPr>
              <w:tab/>
            </w:r>
            <w:r>
              <w:rPr>
                <w:noProof/>
                <w:webHidden/>
              </w:rPr>
              <w:fldChar w:fldCharType="begin"/>
            </w:r>
            <w:r>
              <w:rPr>
                <w:noProof/>
                <w:webHidden/>
              </w:rPr>
              <w:instrText xml:space="preserve"> PAGEREF _Toc152276816 \h </w:instrText>
            </w:r>
            <w:r>
              <w:rPr>
                <w:noProof/>
                <w:webHidden/>
              </w:rPr>
            </w:r>
            <w:r>
              <w:rPr>
                <w:noProof/>
                <w:webHidden/>
              </w:rPr>
              <w:fldChar w:fldCharType="separate"/>
            </w:r>
            <w:r>
              <w:rPr>
                <w:noProof/>
                <w:webHidden/>
              </w:rPr>
              <w:t>27</w:t>
            </w:r>
            <w:r>
              <w:rPr>
                <w:noProof/>
                <w:webHidden/>
              </w:rPr>
              <w:fldChar w:fldCharType="end"/>
            </w:r>
          </w:hyperlink>
        </w:p>
        <w:p w14:paraId="3092F033" w14:textId="7F867E3C" w:rsidR="00387BB5" w:rsidRDefault="00387BB5">
          <w:pPr>
            <w:pStyle w:val="TM1"/>
            <w:rPr>
              <w:rFonts w:asciiTheme="minorHAnsi" w:eastAsiaTheme="minorEastAsia" w:hAnsiTheme="minorHAnsi"/>
              <w:noProof/>
              <w:sz w:val="22"/>
              <w:szCs w:val="22"/>
              <w:lang w:eastAsia="fr-FR"/>
            </w:rPr>
          </w:pPr>
          <w:hyperlink w:anchor="_Toc152276817" w:history="1">
            <w:r w:rsidRPr="00E91F40">
              <w:rPr>
                <w:rStyle w:val="Lienhypertexte"/>
                <w:noProof/>
              </w:rPr>
              <w:t>4</w:t>
            </w:r>
            <w:r>
              <w:rPr>
                <w:rFonts w:asciiTheme="minorHAnsi" w:eastAsiaTheme="minorEastAsia" w:hAnsiTheme="minorHAnsi"/>
                <w:noProof/>
                <w:sz w:val="22"/>
                <w:szCs w:val="22"/>
                <w:lang w:eastAsia="fr-FR"/>
              </w:rPr>
              <w:tab/>
            </w:r>
            <w:r w:rsidRPr="00E91F40">
              <w:rPr>
                <w:rStyle w:val="Lienhypertexte"/>
                <w:noProof/>
              </w:rPr>
              <w:t>MaxTemp</w:t>
            </w:r>
            <w:r>
              <w:rPr>
                <w:noProof/>
                <w:webHidden/>
              </w:rPr>
              <w:tab/>
            </w:r>
            <w:r>
              <w:rPr>
                <w:noProof/>
                <w:webHidden/>
              </w:rPr>
              <w:fldChar w:fldCharType="begin"/>
            </w:r>
            <w:r>
              <w:rPr>
                <w:noProof/>
                <w:webHidden/>
              </w:rPr>
              <w:instrText xml:space="preserve"> PAGEREF _Toc152276817 \h </w:instrText>
            </w:r>
            <w:r>
              <w:rPr>
                <w:noProof/>
                <w:webHidden/>
              </w:rPr>
            </w:r>
            <w:r>
              <w:rPr>
                <w:noProof/>
                <w:webHidden/>
              </w:rPr>
              <w:fldChar w:fldCharType="separate"/>
            </w:r>
            <w:r>
              <w:rPr>
                <w:noProof/>
                <w:webHidden/>
              </w:rPr>
              <w:t>28</w:t>
            </w:r>
            <w:r>
              <w:rPr>
                <w:noProof/>
                <w:webHidden/>
              </w:rPr>
              <w:fldChar w:fldCharType="end"/>
            </w:r>
          </w:hyperlink>
        </w:p>
        <w:p w14:paraId="10158EC0" w14:textId="6E72E364" w:rsidR="00387BB5" w:rsidRDefault="00387BB5">
          <w:pPr>
            <w:pStyle w:val="TM2"/>
            <w:rPr>
              <w:rFonts w:asciiTheme="minorHAnsi" w:eastAsiaTheme="minorEastAsia" w:hAnsiTheme="minorHAnsi"/>
              <w:noProof/>
              <w:sz w:val="22"/>
              <w:szCs w:val="22"/>
              <w:lang w:eastAsia="fr-FR"/>
            </w:rPr>
          </w:pPr>
          <w:hyperlink w:anchor="_Toc152276818" w:history="1">
            <w:r w:rsidRPr="00E91F40">
              <w:rPr>
                <w:rStyle w:val="Lienhypertexte"/>
                <w:noProof/>
              </w:rPr>
              <w:t>4.1</w:t>
            </w:r>
            <w:r>
              <w:rPr>
                <w:rFonts w:asciiTheme="minorHAnsi" w:eastAsiaTheme="minorEastAsia" w:hAnsiTheme="minorHAnsi"/>
                <w:noProof/>
                <w:sz w:val="22"/>
                <w:szCs w:val="22"/>
                <w:lang w:eastAsia="fr-FR"/>
              </w:rPr>
              <w:tab/>
            </w:r>
            <w:r w:rsidRPr="00E91F40">
              <w:rPr>
                <w:rStyle w:val="Lienhypertexte"/>
                <w:noProof/>
              </w:rPr>
              <w:t>Présentation</w:t>
            </w:r>
            <w:r>
              <w:rPr>
                <w:noProof/>
                <w:webHidden/>
              </w:rPr>
              <w:tab/>
            </w:r>
            <w:r>
              <w:rPr>
                <w:noProof/>
                <w:webHidden/>
              </w:rPr>
              <w:fldChar w:fldCharType="begin"/>
            </w:r>
            <w:r>
              <w:rPr>
                <w:noProof/>
                <w:webHidden/>
              </w:rPr>
              <w:instrText xml:space="preserve"> PAGEREF _Toc152276818 \h </w:instrText>
            </w:r>
            <w:r>
              <w:rPr>
                <w:noProof/>
                <w:webHidden/>
              </w:rPr>
            </w:r>
            <w:r>
              <w:rPr>
                <w:noProof/>
                <w:webHidden/>
              </w:rPr>
              <w:fldChar w:fldCharType="separate"/>
            </w:r>
            <w:r>
              <w:rPr>
                <w:noProof/>
                <w:webHidden/>
              </w:rPr>
              <w:t>28</w:t>
            </w:r>
            <w:r>
              <w:rPr>
                <w:noProof/>
                <w:webHidden/>
              </w:rPr>
              <w:fldChar w:fldCharType="end"/>
            </w:r>
          </w:hyperlink>
        </w:p>
        <w:p w14:paraId="26121466" w14:textId="54CD360F" w:rsidR="00387BB5" w:rsidRDefault="00387BB5">
          <w:pPr>
            <w:pStyle w:val="TM2"/>
            <w:rPr>
              <w:rFonts w:asciiTheme="minorHAnsi" w:eastAsiaTheme="minorEastAsia" w:hAnsiTheme="minorHAnsi"/>
              <w:noProof/>
              <w:sz w:val="22"/>
              <w:szCs w:val="22"/>
              <w:lang w:eastAsia="fr-FR"/>
            </w:rPr>
          </w:pPr>
          <w:hyperlink w:anchor="_Toc152276819" w:history="1">
            <w:r w:rsidRPr="00E91F40">
              <w:rPr>
                <w:rStyle w:val="Lienhypertexte"/>
                <w:noProof/>
              </w:rPr>
              <w:t>4.2</w:t>
            </w:r>
            <w:r>
              <w:rPr>
                <w:rFonts w:asciiTheme="minorHAnsi" w:eastAsiaTheme="minorEastAsia" w:hAnsiTheme="minorHAnsi"/>
                <w:noProof/>
                <w:sz w:val="22"/>
                <w:szCs w:val="22"/>
                <w:lang w:eastAsia="fr-FR"/>
              </w:rPr>
              <w:tab/>
            </w:r>
            <w:r w:rsidRPr="00E91F40">
              <w:rPr>
                <w:rStyle w:val="Lienhypertexte"/>
                <w:noProof/>
              </w:rPr>
              <w:t>Résultats de la régression par approches « classiques » via scikit-learn</w:t>
            </w:r>
            <w:r>
              <w:rPr>
                <w:noProof/>
                <w:webHidden/>
              </w:rPr>
              <w:tab/>
            </w:r>
            <w:r>
              <w:rPr>
                <w:noProof/>
                <w:webHidden/>
              </w:rPr>
              <w:fldChar w:fldCharType="begin"/>
            </w:r>
            <w:r>
              <w:rPr>
                <w:noProof/>
                <w:webHidden/>
              </w:rPr>
              <w:instrText xml:space="preserve"> PAGEREF _Toc152276819 \h </w:instrText>
            </w:r>
            <w:r>
              <w:rPr>
                <w:noProof/>
                <w:webHidden/>
              </w:rPr>
            </w:r>
            <w:r>
              <w:rPr>
                <w:noProof/>
                <w:webHidden/>
              </w:rPr>
              <w:fldChar w:fldCharType="separate"/>
            </w:r>
            <w:r>
              <w:rPr>
                <w:noProof/>
                <w:webHidden/>
              </w:rPr>
              <w:t>29</w:t>
            </w:r>
            <w:r>
              <w:rPr>
                <w:noProof/>
                <w:webHidden/>
              </w:rPr>
              <w:fldChar w:fldCharType="end"/>
            </w:r>
          </w:hyperlink>
        </w:p>
        <w:p w14:paraId="1EA54CD2" w14:textId="653298AD" w:rsidR="00387BB5" w:rsidRDefault="00387BB5">
          <w:pPr>
            <w:pStyle w:val="TM2"/>
            <w:rPr>
              <w:rFonts w:asciiTheme="minorHAnsi" w:eastAsiaTheme="minorEastAsia" w:hAnsiTheme="minorHAnsi"/>
              <w:noProof/>
              <w:sz w:val="22"/>
              <w:szCs w:val="22"/>
              <w:lang w:eastAsia="fr-FR"/>
            </w:rPr>
          </w:pPr>
          <w:hyperlink w:anchor="_Toc152276820" w:history="1">
            <w:r w:rsidRPr="00E91F40">
              <w:rPr>
                <w:rStyle w:val="Lienhypertexte"/>
                <w:noProof/>
              </w:rPr>
              <w:t>4.3</w:t>
            </w:r>
            <w:r>
              <w:rPr>
                <w:rFonts w:asciiTheme="minorHAnsi" w:eastAsiaTheme="minorEastAsia" w:hAnsiTheme="minorHAnsi"/>
                <w:noProof/>
                <w:sz w:val="22"/>
                <w:szCs w:val="22"/>
                <w:lang w:eastAsia="fr-FR"/>
              </w:rPr>
              <w:tab/>
            </w:r>
            <w:r w:rsidRPr="00E91F40">
              <w:rPr>
                <w:rStyle w:val="Lienhypertexte"/>
                <w:noProof/>
              </w:rPr>
              <w:t>Séries Temporelles</w:t>
            </w:r>
            <w:r>
              <w:rPr>
                <w:noProof/>
                <w:webHidden/>
              </w:rPr>
              <w:tab/>
            </w:r>
            <w:r>
              <w:rPr>
                <w:noProof/>
                <w:webHidden/>
              </w:rPr>
              <w:fldChar w:fldCharType="begin"/>
            </w:r>
            <w:r>
              <w:rPr>
                <w:noProof/>
                <w:webHidden/>
              </w:rPr>
              <w:instrText xml:space="preserve"> PAGEREF _Toc152276820 \h </w:instrText>
            </w:r>
            <w:r>
              <w:rPr>
                <w:noProof/>
                <w:webHidden/>
              </w:rPr>
            </w:r>
            <w:r>
              <w:rPr>
                <w:noProof/>
                <w:webHidden/>
              </w:rPr>
              <w:fldChar w:fldCharType="separate"/>
            </w:r>
            <w:r>
              <w:rPr>
                <w:noProof/>
                <w:webHidden/>
              </w:rPr>
              <w:t>29</w:t>
            </w:r>
            <w:r>
              <w:rPr>
                <w:noProof/>
                <w:webHidden/>
              </w:rPr>
              <w:fldChar w:fldCharType="end"/>
            </w:r>
          </w:hyperlink>
        </w:p>
        <w:p w14:paraId="4680DDDE" w14:textId="1F28CCDF" w:rsidR="00387BB5" w:rsidRDefault="00387BB5">
          <w:pPr>
            <w:pStyle w:val="TM2"/>
            <w:rPr>
              <w:rFonts w:asciiTheme="minorHAnsi" w:eastAsiaTheme="minorEastAsia" w:hAnsiTheme="minorHAnsi"/>
              <w:noProof/>
              <w:sz w:val="22"/>
              <w:szCs w:val="22"/>
              <w:lang w:eastAsia="fr-FR"/>
            </w:rPr>
          </w:pPr>
          <w:hyperlink w:anchor="_Toc152276821" w:history="1">
            <w:r w:rsidRPr="00E91F40">
              <w:rPr>
                <w:rStyle w:val="Lienhypertexte"/>
                <w:noProof/>
              </w:rPr>
              <w:t>4.4</w:t>
            </w:r>
            <w:r>
              <w:rPr>
                <w:rFonts w:asciiTheme="minorHAnsi" w:eastAsiaTheme="minorEastAsia" w:hAnsiTheme="minorHAnsi"/>
                <w:noProof/>
                <w:sz w:val="22"/>
                <w:szCs w:val="22"/>
                <w:lang w:eastAsia="fr-FR"/>
              </w:rPr>
              <w:tab/>
            </w:r>
            <w:r w:rsidRPr="00E91F40">
              <w:rPr>
                <w:rStyle w:val="Lienhypertexte"/>
                <w:noProof/>
              </w:rPr>
              <w:t>Deep Learning</w:t>
            </w:r>
            <w:r>
              <w:rPr>
                <w:noProof/>
                <w:webHidden/>
              </w:rPr>
              <w:tab/>
            </w:r>
            <w:r>
              <w:rPr>
                <w:noProof/>
                <w:webHidden/>
              </w:rPr>
              <w:fldChar w:fldCharType="begin"/>
            </w:r>
            <w:r>
              <w:rPr>
                <w:noProof/>
                <w:webHidden/>
              </w:rPr>
              <w:instrText xml:space="preserve"> PAGEREF _Toc152276821 \h </w:instrText>
            </w:r>
            <w:r>
              <w:rPr>
                <w:noProof/>
                <w:webHidden/>
              </w:rPr>
            </w:r>
            <w:r>
              <w:rPr>
                <w:noProof/>
                <w:webHidden/>
              </w:rPr>
              <w:fldChar w:fldCharType="separate"/>
            </w:r>
            <w:r>
              <w:rPr>
                <w:noProof/>
                <w:webHidden/>
              </w:rPr>
              <w:t>29</w:t>
            </w:r>
            <w:r>
              <w:rPr>
                <w:noProof/>
                <w:webHidden/>
              </w:rPr>
              <w:fldChar w:fldCharType="end"/>
            </w:r>
          </w:hyperlink>
        </w:p>
        <w:p w14:paraId="58CC75B9" w14:textId="6B0DA6C6" w:rsidR="00387BB5" w:rsidRDefault="00387BB5">
          <w:pPr>
            <w:pStyle w:val="TM3"/>
            <w:tabs>
              <w:tab w:val="left" w:pos="1320"/>
              <w:tab w:val="right" w:leader="dot" w:pos="10188"/>
            </w:tabs>
            <w:rPr>
              <w:rFonts w:asciiTheme="minorHAnsi" w:eastAsiaTheme="minorEastAsia" w:hAnsiTheme="minorHAnsi"/>
              <w:noProof/>
              <w:sz w:val="22"/>
              <w:szCs w:val="22"/>
              <w:lang w:eastAsia="fr-FR"/>
            </w:rPr>
          </w:pPr>
          <w:hyperlink w:anchor="_Toc152276822" w:history="1">
            <w:r w:rsidRPr="00E91F40">
              <w:rPr>
                <w:rStyle w:val="Lienhypertexte"/>
                <w:noProof/>
              </w:rPr>
              <w:t>4.4.1</w:t>
            </w:r>
            <w:r>
              <w:rPr>
                <w:rFonts w:asciiTheme="minorHAnsi" w:eastAsiaTheme="minorEastAsia" w:hAnsiTheme="minorHAnsi"/>
                <w:noProof/>
                <w:sz w:val="22"/>
                <w:szCs w:val="22"/>
                <w:lang w:eastAsia="fr-FR"/>
              </w:rPr>
              <w:tab/>
            </w:r>
            <w:r w:rsidRPr="00E91F40">
              <w:rPr>
                <w:rStyle w:val="Lienhypertexte"/>
                <w:noProof/>
              </w:rPr>
              <w:t>DNN</w:t>
            </w:r>
            <w:r>
              <w:rPr>
                <w:noProof/>
                <w:webHidden/>
              </w:rPr>
              <w:tab/>
            </w:r>
            <w:r>
              <w:rPr>
                <w:noProof/>
                <w:webHidden/>
              </w:rPr>
              <w:fldChar w:fldCharType="begin"/>
            </w:r>
            <w:r>
              <w:rPr>
                <w:noProof/>
                <w:webHidden/>
              </w:rPr>
              <w:instrText xml:space="preserve"> PAGEREF _Toc152276822 \h </w:instrText>
            </w:r>
            <w:r>
              <w:rPr>
                <w:noProof/>
                <w:webHidden/>
              </w:rPr>
            </w:r>
            <w:r>
              <w:rPr>
                <w:noProof/>
                <w:webHidden/>
              </w:rPr>
              <w:fldChar w:fldCharType="separate"/>
            </w:r>
            <w:r>
              <w:rPr>
                <w:noProof/>
                <w:webHidden/>
              </w:rPr>
              <w:t>29</w:t>
            </w:r>
            <w:r>
              <w:rPr>
                <w:noProof/>
                <w:webHidden/>
              </w:rPr>
              <w:fldChar w:fldCharType="end"/>
            </w:r>
          </w:hyperlink>
        </w:p>
        <w:p w14:paraId="36CD1F83" w14:textId="07BD5DD9" w:rsidR="00387BB5" w:rsidRDefault="00387BB5">
          <w:pPr>
            <w:pStyle w:val="TM3"/>
            <w:tabs>
              <w:tab w:val="left" w:pos="1320"/>
              <w:tab w:val="right" w:leader="dot" w:pos="10188"/>
            </w:tabs>
            <w:rPr>
              <w:rFonts w:asciiTheme="minorHAnsi" w:eastAsiaTheme="minorEastAsia" w:hAnsiTheme="minorHAnsi"/>
              <w:noProof/>
              <w:sz w:val="22"/>
              <w:szCs w:val="22"/>
              <w:lang w:eastAsia="fr-FR"/>
            </w:rPr>
          </w:pPr>
          <w:hyperlink w:anchor="_Toc152276823" w:history="1">
            <w:r w:rsidRPr="00E91F40">
              <w:rPr>
                <w:rStyle w:val="Lienhypertexte"/>
                <w:noProof/>
              </w:rPr>
              <w:t>4.4.2</w:t>
            </w:r>
            <w:r>
              <w:rPr>
                <w:rFonts w:asciiTheme="minorHAnsi" w:eastAsiaTheme="minorEastAsia" w:hAnsiTheme="minorHAnsi"/>
                <w:noProof/>
                <w:sz w:val="22"/>
                <w:szCs w:val="22"/>
                <w:lang w:eastAsia="fr-FR"/>
              </w:rPr>
              <w:tab/>
            </w:r>
            <w:r w:rsidRPr="00E91F40">
              <w:rPr>
                <w:rStyle w:val="Lienhypertexte"/>
                <w:noProof/>
              </w:rPr>
              <w:t>RNN</w:t>
            </w:r>
            <w:r>
              <w:rPr>
                <w:noProof/>
                <w:webHidden/>
              </w:rPr>
              <w:tab/>
            </w:r>
            <w:r>
              <w:rPr>
                <w:noProof/>
                <w:webHidden/>
              </w:rPr>
              <w:fldChar w:fldCharType="begin"/>
            </w:r>
            <w:r>
              <w:rPr>
                <w:noProof/>
                <w:webHidden/>
              </w:rPr>
              <w:instrText xml:space="preserve"> PAGEREF _Toc152276823 \h </w:instrText>
            </w:r>
            <w:r>
              <w:rPr>
                <w:noProof/>
                <w:webHidden/>
              </w:rPr>
            </w:r>
            <w:r>
              <w:rPr>
                <w:noProof/>
                <w:webHidden/>
              </w:rPr>
              <w:fldChar w:fldCharType="separate"/>
            </w:r>
            <w:r>
              <w:rPr>
                <w:noProof/>
                <w:webHidden/>
              </w:rPr>
              <w:t>29</w:t>
            </w:r>
            <w:r>
              <w:rPr>
                <w:noProof/>
                <w:webHidden/>
              </w:rPr>
              <w:fldChar w:fldCharType="end"/>
            </w:r>
          </w:hyperlink>
        </w:p>
        <w:p w14:paraId="763EAE3E" w14:textId="59ABF3E2" w:rsidR="00387BB5" w:rsidRDefault="00387BB5">
          <w:pPr>
            <w:pStyle w:val="TM2"/>
            <w:rPr>
              <w:rFonts w:asciiTheme="minorHAnsi" w:eastAsiaTheme="minorEastAsia" w:hAnsiTheme="minorHAnsi"/>
              <w:noProof/>
              <w:sz w:val="22"/>
              <w:szCs w:val="22"/>
              <w:lang w:eastAsia="fr-FR"/>
            </w:rPr>
          </w:pPr>
          <w:hyperlink w:anchor="_Toc152276824" w:history="1">
            <w:r w:rsidRPr="00E91F40">
              <w:rPr>
                <w:rStyle w:val="Lienhypertexte"/>
                <w:noProof/>
              </w:rPr>
              <w:t>4.5</w:t>
            </w:r>
            <w:r>
              <w:rPr>
                <w:rFonts w:asciiTheme="minorHAnsi" w:eastAsiaTheme="minorEastAsia" w:hAnsiTheme="minorHAnsi"/>
                <w:noProof/>
                <w:sz w:val="22"/>
                <w:szCs w:val="22"/>
                <w:lang w:eastAsia="fr-FR"/>
              </w:rPr>
              <w:tab/>
            </w:r>
            <w:r w:rsidRPr="00E91F40">
              <w:rPr>
                <w:rStyle w:val="Lienhypertexte"/>
                <w:noProof/>
              </w:rPr>
              <w:t>Interprétabilité des modèles</w:t>
            </w:r>
            <w:r>
              <w:rPr>
                <w:noProof/>
                <w:webHidden/>
              </w:rPr>
              <w:tab/>
            </w:r>
            <w:r>
              <w:rPr>
                <w:noProof/>
                <w:webHidden/>
              </w:rPr>
              <w:fldChar w:fldCharType="begin"/>
            </w:r>
            <w:r>
              <w:rPr>
                <w:noProof/>
                <w:webHidden/>
              </w:rPr>
              <w:instrText xml:space="preserve"> PAGEREF _Toc152276824 \h </w:instrText>
            </w:r>
            <w:r>
              <w:rPr>
                <w:noProof/>
                <w:webHidden/>
              </w:rPr>
            </w:r>
            <w:r>
              <w:rPr>
                <w:noProof/>
                <w:webHidden/>
              </w:rPr>
              <w:fldChar w:fldCharType="separate"/>
            </w:r>
            <w:r>
              <w:rPr>
                <w:noProof/>
                <w:webHidden/>
              </w:rPr>
              <w:t>30</w:t>
            </w:r>
            <w:r>
              <w:rPr>
                <w:noProof/>
                <w:webHidden/>
              </w:rPr>
              <w:fldChar w:fldCharType="end"/>
            </w:r>
          </w:hyperlink>
        </w:p>
        <w:p w14:paraId="5DAF6F91" w14:textId="5869E7D0" w:rsidR="00387BB5" w:rsidRDefault="00387BB5">
          <w:pPr>
            <w:pStyle w:val="TM2"/>
            <w:rPr>
              <w:rFonts w:asciiTheme="minorHAnsi" w:eastAsiaTheme="minorEastAsia" w:hAnsiTheme="minorHAnsi"/>
              <w:noProof/>
              <w:sz w:val="22"/>
              <w:szCs w:val="22"/>
              <w:lang w:eastAsia="fr-FR"/>
            </w:rPr>
          </w:pPr>
          <w:hyperlink w:anchor="_Toc152276825" w:history="1">
            <w:r w:rsidRPr="00E91F40">
              <w:rPr>
                <w:rStyle w:val="Lienhypertexte"/>
                <w:noProof/>
              </w:rPr>
              <w:t>4.6</w:t>
            </w:r>
            <w:r>
              <w:rPr>
                <w:rFonts w:asciiTheme="minorHAnsi" w:eastAsiaTheme="minorEastAsia" w:hAnsiTheme="minorHAnsi"/>
                <w:noProof/>
                <w:sz w:val="22"/>
                <w:szCs w:val="22"/>
                <w:lang w:eastAsia="fr-FR"/>
              </w:rPr>
              <w:tab/>
            </w:r>
            <w:r w:rsidRPr="00E91F40">
              <w:rPr>
                <w:rStyle w:val="Lienhypertexte"/>
                <w:noProof/>
              </w:rPr>
              <w:t>Exploitabilité et limites</w:t>
            </w:r>
            <w:r>
              <w:rPr>
                <w:noProof/>
                <w:webHidden/>
              </w:rPr>
              <w:tab/>
            </w:r>
            <w:r>
              <w:rPr>
                <w:noProof/>
                <w:webHidden/>
              </w:rPr>
              <w:fldChar w:fldCharType="begin"/>
            </w:r>
            <w:r>
              <w:rPr>
                <w:noProof/>
                <w:webHidden/>
              </w:rPr>
              <w:instrText xml:space="preserve"> PAGEREF _Toc152276825 \h </w:instrText>
            </w:r>
            <w:r>
              <w:rPr>
                <w:noProof/>
                <w:webHidden/>
              </w:rPr>
            </w:r>
            <w:r>
              <w:rPr>
                <w:noProof/>
                <w:webHidden/>
              </w:rPr>
              <w:fldChar w:fldCharType="separate"/>
            </w:r>
            <w:r>
              <w:rPr>
                <w:noProof/>
                <w:webHidden/>
              </w:rPr>
              <w:t>30</w:t>
            </w:r>
            <w:r>
              <w:rPr>
                <w:noProof/>
                <w:webHidden/>
              </w:rPr>
              <w:fldChar w:fldCharType="end"/>
            </w:r>
          </w:hyperlink>
        </w:p>
        <w:p w14:paraId="2E57EF02" w14:textId="49618B5C" w:rsidR="00387BB5" w:rsidRDefault="00387BB5">
          <w:pPr>
            <w:pStyle w:val="TM1"/>
            <w:rPr>
              <w:rFonts w:asciiTheme="minorHAnsi" w:eastAsiaTheme="minorEastAsia" w:hAnsiTheme="minorHAnsi"/>
              <w:noProof/>
              <w:sz w:val="22"/>
              <w:szCs w:val="22"/>
              <w:lang w:eastAsia="fr-FR"/>
            </w:rPr>
          </w:pPr>
          <w:hyperlink w:anchor="_Toc152276826" w:history="1">
            <w:r w:rsidRPr="00E91F40">
              <w:rPr>
                <w:rStyle w:val="Lienhypertexte"/>
                <w:noProof/>
              </w:rPr>
              <w:t>5</w:t>
            </w:r>
            <w:r>
              <w:rPr>
                <w:rFonts w:asciiTheme="minorHAnsi" w:eastAsiaTheme="minorEastAsia" w:hAnsiTheme="minorHAnsi"/>
                <w:noProof/>
                <w:sz w:val="22"/>
                <w:szCs w:val="22"/>
                <w:lang w:eastAsia="fr-FR"/>
              </w:rPr>
              <w:tab/>
            </w:r>
            <w:r w:rsidRPr="00E91F40">
              <w:rPr>
                <w:rStyle w:val="Lienhypertexte"/>
                <w:noProof/>
              </w:rPr>
              <w:t>Extension à MaxTemp+J (pas sûre qu’on ait le temps de le développer et que ça soit utile)</w:t>
            </w:r>
            <w:r>
              <w:rPr>
                <w:noProof/>
                <w:webHidden/>
              </w:rPr>
              <w:tab/>
            </w:r>
            <w:r>
              <w:rPr>
                <w:noProof/>
                <w:webHidden/>
              </w:rPr>
              <w:fldChar w:fldCharType="begin"/>
            </w:r>
            <w:r>
              <w:rPr>
                <w:noProof/>
                <w:webHidden/>
              </w:rPr>
              <w:instrText xml:space="preserve"> PAGEREF _Toc152276826 \h </w:instrText>
            </w:r>
            <w:r>
              <w:rPr>
                <w:noProof/>
                <w:webHidden/>
              </w:rPr>
            </w:r>
            <w:r>
              <w:rPr>
                <w:noProof/>
                <w:webHidden/>
              </w:rPr>
              <w:fldChar w:fldCharType="separate"/>
            </w:r>
            <w:r>
              <w:rPr>
                <w:noProof/>
                <w:webHidden/>
              </w:rPr>
              <w:t>30</w:t>
            </w:r>
            <w:r>
              <w:rPr>
                <w:noProof/>
                <w:webHidden/>
              </w:rPr>
              <w:fldChar w:fldCharType="end"/>
            </w:r>
          </w:hyperlink>
        </w:p>
        <w:p w14:paraId="7E78F7B0" w14:textId="3260382A" w:rsidR="00387BB5" w:rsidRDefault="00387BB5">
          <w:pPr>
            <w:pStyle w:val="TM1"/>
            <w:rPr>
              <w:rFonts w:asciiTheme="minorHAnsi" w:eastAsiaTheme="minorEastAsia" w:hAnsiTheme="minorHAnsi"/>
              <w:noProof/>
              <w:sz w:val="22"/>
              <w:szCs w:val="22"/>
              <w:lang w:eastAsia="fr-FR"/>
            </w:rPr>
          </w:pPr>
          <w:hyperlink w:anchor="_Toc152276827" w:history="1">
            <w:r w:rsidRPr="00E91F40">
              <w:rPr>
                <w:rStyle w:val="Lienhypertexte"/>
                <w:noProof/>
              </w:rPr>
              <w:t>6</w:t>
            </w:r>
            <w:r>
              <w:rPr>
                <w:rFonts w:asciiTheme="minorHAnsi" w:eastAsiaTheme="minorEastAsia" w:hAnsiTheme="minorHAnsi"/>
                <w:noProof/>
                <w:sz w:val="22"/>
                <w:szCs w:val="22"/>
                <w:lang w:eastAsia="fr-FR"/>
              </w:rPr>
              <w:tab/>
            </w:r>
            <w:r w:rsidRPr="00E91F40">
              <w:rPr>
                <w:rStyle w:val="Lienhypertexte"/>
                <w:noProof/>
              </w:rPr>
              <w:t>Autres variables cibles</w:t>
            </w:r>
            <w:r>
              <w:rPr>
                <w:noProof/>
                <w:webHidden/>
              </w:rPr>
              <w:tab/>
            </w:r>
            <w:r>
              <w:rPr>
                <w:noProof/>
                <w:webHidden/>
              </w:rPr>
              <w:fldChar w:fldCharType="begin"/>
            </w:r>
            <w:r>
              <w:rPr>
                <w:noProof/>
                <w:webHidden/>
              </w:rPr>
              <w:instrText xml:space="preserve"> PAGEREF _Toc152276827 \h </w:instrText>
            </w:r>
            <w:r>
              <w:rPr>
                <w:noProof/>
                <w:webHidden/>
              </w:rPr>
            </w:r>
            <w:r>
              <w:rPr>
                <w:noProof/>
                <w:webHidden/>
              </w:rPr>
              <w:fldChar w:fldCharType="separate"/>
            </w:r>
            <w:r>
              <w:rPr>
                <w:noProof/>
                <w:webHidden/>
              </w:rPr>
              <w:t>30</w:t>
            </w:r>
            <w:r>
              <w:rPr>
                <w:noProof/>
                <w:webHidden/>
              </w:rPr>
              <w:fldChar w:fldCharType="end"/>
            </w:r>
          </w:hyperlink>
        </w:p>
        <w:p w14:paraId="01C32496" w14:textId="2A5CB279" w:rsidR="00387BB5" w:rsidRDefault="00387BB5">
          <w:pPr>
            <w:pStyle w:val="TM1"/>
            <w:rPr>
              <w:rFonts w:asciiTheme="minorHAnsi" w:eastAsiaTheme="minorEastAsia" w:hAnsiTheme="minorHAnsi"/>
              <w:noProof/>
              <w:sz w:val="22"/>
              <w:szCs w:val="22"/>
              <w:lang w:eastAsia="fr-FR"/>
            </w:rPr>
          </w:pPr>
          <w:hyperlink w:anchor="_Toc152276828" w:history="1">
            <w:r w:rsidRPr="00E91F40">
              <w:rPr>
                <w:rStyle w:val="Lienhypertexte"/>
                <w:noProof/>
              </w:rPr>
              <w:t>7</w:t>
            </w:r>
            <w:r>
              <w:rPr>
                <w:rFonts w:asciiTheme="minorHAnsi" w:eastAsiaTheme="minorEastAsia" w:hAnsiTheme="minorHAnsi"/>
                <w:noProof/>
                <w:sz w:val="22"/>
                <w:szCs w:val="22"/>
                <w:lang w:eastAsia="fr-FR"/>
              </w:rPr>
              <w:tab/>
            </w:r>
            <w:r w:rsidRPr="00E91F40">
              <w:rPr>
                <w:rStyle w:val="Lienhypertexte"/>
                <w:noProof/>
              </w:rPr>
              <w:t>Conclusion</w:t>
            </w:r>
            <w:r>
              <w:rPr>
                <w:noProof/>
                <w:webHidden/>
              </w:rPr>
              <w:tab/>
            </w:r>
            <w:r>
              <w:rPr>
                <w:noProof/>
                <w:webHidden/>
              </w:rPr>
              <w:fldChar w:fldCharType="begin"/>
            </w:r>
            <w:r>
              <w:rPr>
                <w:noProof/>
                <w:webHidden/>
              </w:rPr>
              <w:instrText xml:space="preserve"> PAGEREF _Toc152276828 \h </w:instrText>
            </w:r>
            <w:r>
              <w:rPr>
                <w:noProof/>
                <w:webHidden/>
              </w:rPr>
            </w:r>
            <w:r>
              <w:rPr>
                <w:noProof/>
                <w:webHidden/>
              </w:rPr>
              <w:fldChar w:fldCharType="separate"/>
            </w:r>
            <w:r>
              <w:rPr>
                <w:noProof/>
                <w:webHidden/>
              </w:rPr>
              <w:t>30</w:t>
            </w:r>
            <w:r>
              <w:rPr>
                <w:noProof/>
                <w:webHidden/>
              </w:rPr>
              <w:fldChar w:fldCharType="end"/>
            </w:r>
          </w:hyperlink>
        </w:p>
        <w:p w14:paraId="11DA634F" w14:textId="01BB19E4" w:rsidR="005E7FD6" w:rsidRDefault="005E7FD6">
          <w:r>
            <w:rPr>
              <w:b/>
              <w:bCs/>
            </w:rPr>
            <w:fldChar w:fldCharType="end"/>
          </w:r>
        </w:p>
      </w:sdtContent>
    </w:sdt>
    <w:p w14:paraId="02208646" w14:textId="77777777" w:rsidR="007D214F" w:rsidRDefault="006522F0" w:rsidP="00EA78A9">
      <w:r>
        <w:br w:type="page"/>
      </w:r>
    </w:p>
    <w:p w14:paraId="74CD38E0" w14:textId="45AB4894" w:rsidR="00B63582" w:rsidRDefault="009B4D1B" w:rsidP="009B4D1B">
      <w:pPr>
        <w:pStyle w:val="Titre1"/>
      </w:pPr>
      <w:bookmarkStart w:id="0" w:name="_Toc152276799"/>
      <w:r w:rsidRPr="009B4D1B">
        <w:lastRenderedPageBreak/>
        <w:t>Introduction</w:t>
      </w:r>
      <w:bookmarkEnd w:id="0"/>
    </w:p>
    <w:p w14:paraId="19F2A3C9" w14:textId="4CA5C1FA" w:rsidR="00D8463C" w:rsidRDefault="00D8463C" w:rsidP="00D8463C">
      <w:pPr>
        <w:pStyle w:val="Titre2"/>
      </w:pPr>
      <w:bookmarkStart w:id="1" w:name="_Toc152276800"/>
      <w:r>
        <w:t>Méthodologie</w:t>
      </w:r>
      <w:bookmarkEnd w:id="1"/>
    </w:p>
    <w:p w14:paraId="661E8AA1" w14:textId="5DD1C91A" w:rsidR="00D8463C" w:rsidDel="008F46C5" w:rsidRDefault="00D8463C" w:rsidP="00DD2E1D">
      <w:pPr>
        <w:rPr>
          <w:del w:id="2" w:author="Quyen THIEU" w:date="2023-11-28T13:16:00Z"/>
        </w:rPr>
      </w:pPr>
    </w:p>
    <w:p w14:paraId="1B2641C0" w14:textId="3371959E" w:rsidR="00124A32" w:rsidRPr="00B1564A" w:rsidRDefault="00124A32" w:rsidP="00124A32">
      <w:pPr>
        <w:rPr>
          <w:rFonts w:cs="Times New Roman"/>
        </w:rPr>
      </w:pPr>
      <w:r>
        <w:t>L’objectif principal est ici de prédire le mieux possible la variable ‘</w:t>
      </w:r>
      <w:r w:rsidRPr="00DE2FF3">
        <w:rPr>
          <w:i/>
          <w:iCs/>
        </w:rPr>
        <w:t>RainTomorrow</w:t>
      </w:r>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w:t>
      </w:r>
      <w:proofErr w:type="spellStart"/>
      <w:r>
        <w:t>feature</w:t>
      </w:r>
      <w:proofErr w:type="spellEnd"/>
      <w:r>
        <w:t xml:space="preserv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r>
        <w:rPr>
          <w:rFonts w:cs="Times New Roman"/>
        </w:rPr>
        <w:t xml:space="preserve">XGBoost, mais également des modèles de </w:t>
      </w:r>
      <w:proofErr w:type="spellStart"/>
      <w:r>
        <w:rPr>
          <w:rFonts w:cs="Times New Roman"/>
        </w:rPr>
        <w:t>Deep</w:t>
      </w:r>
      <w:proofErr w:type="spellEnd"/>
      <w:r>
        <w:rPr>
          <w:rFonts w:cs="Times New Roman"/>
        </w:rPr>
        <w:t xml:space="preserve">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l’accuracy, la précision, le recall,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696A6FDE" w14:textId="49105F57" w:rsidR="00124A32" w:rsidDel="008F46C5" w:rsidRDefault="00124A32" w:rsidP="00DD2E1D">
      <w:pPr>
        <w:rPr>
          <w:del w:id="3" w:author="Quyen THIEU" w:date="2023-11-28T13:20:00Z"/>
        </w:rPr>
      </w:pPr>
    </w:p>
    <w:p w14:paraId="7BC7BF8D" w14:textId="594AC38A" w:rsidR="00124A32" w:rsidRDefault="00124A32" w:rsidP="00DD2E1D">
      <w:r>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4BB91E95" w14:textId="611FDBDC" w:rsidR="00124A32" w:rsidDel="008F46C5" w:rsidRDefault="00124A32" w:rsidP="00DD2E1D">
      <w:pPr>
        <w:rPr>
          <w:del w:id="4" w:author="Quyen THIEU" w:date="2023-11-28T13:20:00Z"/>
        </w:rPr>
      </w:pPr>
    </w:p>
    <w:p w14:paraId="7C9D4085" w14:textId="4F782E10" w:rsidR="00D8463C" w:rsidRDefault="00D8463C" w:rsidP="00D8463C">
      <w:pPr>
        <w:pStyle w:val="Titre2"/>
      </w:pPr>
      <w:bookmarkStart w:id="5" w:name="_Toc152276801"/>
      <w:r>
        <w:t>Approches</w:t>
      </w:r>
      <w:bookmarkEnd w:id="5"/>
    </w:p>
    <w:p w14:paraId="32D61590" w14:textId="4DD84A2A" w:rsidR="00D8463C" w:rsidDel="008F46C5" w:rsidRDefault="00D8463C" w:rsidP="00DD2E1D">
      <w:pPr>
        <w:rPr>
          <w:del w:id="6" w:author="Quyen THIEU" w:date="2023-11-28T13:20:00Z"/>
        </w:rPr>
      </w:pPr>
    </w:p>
    <w:p w14:paraId="1F2E7C44" w14:textId="3DAC1922" w:rsidR="001D10E9" w:rsidRDefault="0012385A" w:rsidP="00DD2E1D">
      <w:r>
        <w:t xml:space="preserve">La phase de </w:t>
      </w:r>
      <w:proofErr w:type="spellStart"/>
      <w:r>
        <w:t>feature</w:t>
      </w:r>
      <w:proofErr w:type="spellEnd"/>
      <w:r>
        <w:t xml:space="preserv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features et transformer ces variables en quantitatives. </w:t>
      </w:r>
    </w:p>
    <w:p w14:paraId="73F35F6F" w14:textId="7E5F6707" w:rsidR="00756CC8" w:rsidDel="008F46C5" w:rsidRDefault="00756CC8" w:rsidP="00DD2E1D">
      <w:pPr>
        <w:rPr>
          <w:del w:id="7" w:author="Quyen THIEU" w:date="2023-11-28T13:21:00Z"/>
        </w:rPr>
      </w:pP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260838D5" w:rsidR="00573A75" w:rsidRDefault="00573A75" w:rsidP="00573A75">
      <w:pPr>
        <w:pStyle w:val="Paragraphedeliste"/>
        <w:numPr>
          <w:ilvl w:val="0"/>
          <w:numId w:val="25"/>
        </w:numPr>
      </w:pPr>
      <w:r>
        <w:lastRenderedPageBreak/>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3BC07F63" w:rsidR="00B0627A" w:rsidRDefault="00B0627A" w:rsidP="00573A75">
      <w:r>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w:t>
      </w:r>
      <w:proofErr w:type="spellStart"/>
      <w:r>
        <w:t>clusterisation</w:t>
      </w:r>
      <w:proofErr w:type="spellEnd"/>
      <w:r>
        <w:t xml:space="preserve">. </w:t>
      </w:r>
    </w:p>
    <w:p w14:paraId="7F5E91D1" w14:textId="679C5DBF" w:rsidR="00446059" w:rsidRDefault="00446059" w:rsidP="00573A75">
      <w:r>
        <w:t>Dans un souci de synthèse et de lisibilité, nous ne déclinerons pas systématiquement par la suite chaque modélisation selon chacune des approches évoquée ci-dessus et nous attacherons plutôt à restituer une représentation assez variée des types d’analyses, en reprenant les résultats les plus intéressants.</w:t>
      </w:r>
    </w:p>
    <w:p w14:paraId="73C0E53A" w14:textId="1E5B15F4" w:rsidR="00756CC8" w:rsidDel="008F46C5" w:rsidRDefault="00756CC8" w:rsidP="00573A75">
      <w:pPr>
        <w:rPr>
          <w:del w:id="8" w:author="Quyen THIEU" w:date="2023-11-28T13:25:00Z"/>
        </w:rPr>
      </w:pPr>
    </w:p>
    <w:p w14:paraId="74C55375" w14:textId="3A4915C0" w:rsidR="00756CC8" w:rsidRDefault="00756CC8" w:rsidP="00573A75">
      <w:r>
        <w:t>Une force de notre groupe a donc été d’avoir des idées très complémentaires sur les pistes à explorer. Nous nous efforcerons dans ce rapport de conclure sur les intérêts et limites de chaque approche.</w:t>
      </w:r>
    </w:p>
    <w:p w14:paraId="66DE9AC3" w14:textId="77777777" w:rsidR="00DD2E1D" w:rsidRDefault="00DD2E1D" w:rsidP="00DD2E1D">
      <w:pPr>
        <w:pStyle w:val="Titre1"/>
      </w:pPr>
      <w:bookmarkStart w:id="9" w:name="_Toc152276802"/>
      <w:r>
        <w:t>RainTomorrow</w:t>
      </w:r>
      <w:bookmarkEnd w:id="9"/>
      <w:r>
        <w:tab/>
      </w:r>
    </w:p>
    <w:p w14:paraId="09D628A3" w14:textId="77777777" w:rsidR="00124A32" w:rsidRDefault="00124A32" w:rsidP="00124A32">
      <w:pPr>
        <w:pStyle w:val="Titre2"/>
      </w:pPr>
      <w:bookmarkStart w:id="10" w:name="_Toc152276803"/>
      <w:r>
        <w:t>Rappel sur déséquilibre</w:t>
      </w:r>
      <w:bookmarkEnd w:id="10"/>
    </w:p>
    <w:p w14:paraId="291FAADC" w14:textId="56D427CE" w:rsidR="00124A32" w:rsidRDefault="00327EAB" w:rsidP="00124A32">
      <w:r>
        <w:t xml:space="preserve">Il est primordial de garder à l’esprit que les deux classes de RainTomorrow sont déséquilibrées, puisque, sur l’ensemble du </w:t>
      </w:r>
      <w:proofErr w:type="spellStart"/>
      <w:r>
        <w:t>dataset</w:t>
      </w:r>
      <w:proofErr w:type="spellEnd"/>
      <w:r>
        <w:t xml:space="preserve">, seules 22,4% des observations sont positives (= « il pleuvra demain ») et donc </w:t>
      </w:r>
      <w:commentRangeStart w:id="11"/>
      <w:r>
        <w:t xml:space="preserve">77,6% </w:t>
      </w:r>
      <w:commentRangeEnd w:id="11"/>
      <w:r w:rsidR="00EF44C2">
        <w:rPr>
          <w:rStyle w:val="Marquedecommentaire"/>
        </w:rPr>
        <w:commentReference w:id="11"/>
      </w:r>
      <w:r>
        <w:t>sont négatives (= « il ne pleuvra pas demain »).</w:t>
      </w:r>
    </w:p>
    <w:p w14:paraId="2407F895" w14:textId="08A686EC" w:rsidR="00970597" w:rsidRDefault="00970597" w:rsidP="00124A32">
      <w:pPr>
        <w:rPr>
          <w:ins w:id="12" w:author="Sophie" w:date="2023-11-30T19:20:00Z"/>
        </w:rPr>
      </w:pPr>
      <w:r>
        <w:t xml:space="preserve">Ce constat nous a amené dans un premier temps à effectuer un rééquilibrage des données par </w:t>
      </w:r>
      <w:proofErr w:type="spellStart"/>
      <w:r>
        <w:t>oversampling</w:t>
      </w:r>
      <w:proofErr w:type="spellEnd"/>
      <w:r>
        <w:t xml:space="preserve">. Cependant, </w:t>
      </w:r>
      <w:commentRangeStart w:id="13"/>
      <w:r>
        <w:t xml:space="preserve">les résultats obtenus n’ont pas indiqué de différence significative </w:t>
      </w:r>
      <w:commentRangeEnd w:id="13"/>
      <w:r w:rsidR="00EF44C2">
        <w:rPr>
          <w:rStyle w:val="Marquedecommentaire"/>
        </w:rPr>
        <w:commentReference w:id="13"/>
      </w:r>
      <w:r>
        <w:t xml:space="preserve">sur les performances obtenues. Nous avons donc finalement conservé les données sans </w:t>
      </w:r>
      <w:proofErr w:type="spellStart"/>
      <w:r>
        <w:t>oversampling</w:t>
      </w:r>
      <w:proofErr w:type="spellEnd"/>
      <w:r>
        <w:t>.</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Change w:id="14">
          <w:tblGrid>
            <w:gridCol w:w="2640"/>
            <w:gridCol w:w="1400"/>
            <w:gridCol w:w="1091"/>
            <w:gridCol w:w="1462"/>
            <w:gridCol w:w="1091"/>
            <w:gridCol w:w="1097"/>
          </w:tblGrid>
        </w:tblGridChange>
      </w:tblGrid>
      <w:tr w:rsidR="00E9089F" w:rsidRPr="004B32D5" w14:paraId="0DEE76FB" w14:textId="77777777" w:rsidTr="007E004F">
        <w:trPr>
          <w:trHeight w:val="380"/>
          <w:ins w:id="15" w:author="Sophie" w:date="2023-11-30T19:20:00Z"/>
        </w:trPr>
        <w:tc>
          <w:tcPr>
            <w:tcW w:w="8781" w:type="dxa"/>
            <w:gridSpan w:val="6"/>
            <w:tcBorders>
              <w:top w:val="nil"/>
              <w:left w:val="nil"/>
              <w:bottom w:val="nil"/>
              <w:right w:val="nil"/>
            </w:tcBorders>
            <w:shd w:val="clear" w:color="000000" w:fill="A9D08E"/>
            <w:noWrap/>
            <w:vAlign w:val="bottom"/>
            <w:hideMark/>
          </w:tcPr>
          <w:p w14:paraId="26CFD36B" w14:textId="04E661B9" w:rsidR="00E9089F" w:rsidRPr="004B32D5" w:rsidRDefault="00E9089F" w:rsidP="007E004F">
            <w:pPr>
              <w:spacing w:after="0"/>
              <w:jc w:val="center"/>
              <w:rPr>
                <w:ins w:id="16" w:author="Sophie" w:date="2023-11-30T19:20:00Z"/>
                <w:rFonts w:eastAsia="Times New Roman" w:cs="Times New Roman"/>
                <w:b/>
                <w:bCs/>
                <w:color w:val="000000"/>
                <w:sz w:val="28"/>
                <w:szCs w:val="28"/>
                <w:lang w:eastAsia="fr-FR"/>
              </w:rPr>
            </w:pPr>
            <w:ins w:id="17" w:author="Sophie" w:date="2023-11-30T19:21:00Z">
              <w:r>
                <w:rPr>
                  <w:rFonts w:eastAsia="Times New Roman" w:cs="Times New Roman"/>
                  <w:b/>
                  <w:bCs/>
                  <w:color w:val="000000"/>
                  <w:sz w:val="28"/>
                  <w:szCs w:val="28"/>
                  <w:lang w:eastAsia="fr-FR"/>
                </w:rPr>
                <w:t>Comparaison des modèles selon l’</w:t>
              </w:r>
              <w:proofErr w:type="spellStart"/>
              <w:r>
                <w:rPr>
                  <w:rFonts w:eastAsia="Times New Roman" w:cs="Times New Roman"/>
                  <w:b/>
                  <w:bCs/>
                  <w:color w:val="000000"/>
                  <w:sz w:val="28"/>
                  <w:szCs w:val="28"/>
                  <w:lang w:eastAsia="fr-FR"/>
                </w:rPr>
                <w:t>oversampling</w:t>
              </w:r>
            </w:ins>
            <w:proofErr w:type="spellEnd"/>
          </w:p>
        </w:tc>
      </w:tr>
      <w:tr w:rsidR="00E9089F" w:rsidRPr="004B32D5" w14:paraId="554A64F7" w14:textId="77777777" w:rsidTr="007E004F">
        <w:trPr>
          <w:trHeight w:val="320"/>
          <w:ins w:id="18" w:author="Sophie" w:date="2023-11-30T19:20:00Z"/>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0573D20" w14:textId="77777777" w:rsidR="00E9089F" w:rsidRPr="004B32D5" w:rsidRDefault="00E9089F" w:rsidP="007E004F">
            <w:pPr>
              <w:spacing w:after="0"/>
              <w:jc w:val="center"/>
              <w:rPr>
                <w:ins w:id="19" w:author="Sophie" w:date="2023-11-30T19:20:00Z"/>
                <w:rFonts w:eastAsia="Times New Roman" w:cs="Times New Roman"/>
                <w:b/>
                <w:bCs/>
                <w:color w:val="FFFFFF"/>
                <w:lang w:eastAsia="fr-FR"/>
              </w:rPr>
            </w:pPr>
            <w:ins w:id="20" w:author="Sophie" w:date="2023-11-30T19:20:00Z">
              <w:r w:rsidRPr="004B32D5">
                <w:rPr>
                  <w:rFonts w:eastAsia="Times New Roman" w:cs="Times New Roman"/>
                  <w:b/>
                  <w:bCs/>
                  <w:color w:val="FFFFFF"/>
                  <w:lang w:eastAsia="fr-FR"/>
                </w:rPr>
                <w:t> </w:t>
              </w:r>
            </w:ins>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7DD0A21A" w14:textId="77777777" w:rsidR="00E9089F" w:rsidRPr="004B32D5" w:rsidRDefault="00E9089F" w:rsidP="007E004F">
            <w:pPr>
              <w:spacing w:after="0"/>
              <w:jc w:val="center"/>
              <w:rPr>
                <w:ins w:id="21" w:author="Sophie" w:date="2023-11-30T19:20:00Z"/>
                <w:rFonts w:eastAsia="Times New Roman" w:cs="Times New Roman"/>
                <w:b/>
                <w:bCs/>
                <w:color w:val="FFFFFF"/>
                <w:lang w:eastAsia="fr-FR"/>
              </w:rPr>
            </w:pPr>
            <w:ins w:id="22" w:author="Sophie" w:date="2023-11-30T19:20:00Z">
              <w:r w:rsidRPr="004B32D5">
                <w:rPr>
                  <w:rFonts w:eastAsia="Times New Roman" w:cs="Times New Roman"/>
                  <w:b/>
                  <w:bCs/>
                  <w:color w:val="FFFFFF"/>
                  <w:lang w:eastAsia="fr-FR"/>
                </w:rPr>
                <w:t>accuracy</w:t>
              </w:r>
            </w:ins>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47E7C977" w14:textId="77777777" w:rsidR="00E9089F" w:rsidRPr="004B32D5" w:rsidRDefault="00E9089F" w:rsidP="007E004F">
            <w:pPr>
              <w:spacing w:after="0"/>
              <w:jc w:val="center"/>
              <w:rPr>
                <w:ins w:id="23" w:author="Sophie" w:date="2023-11-30T19:20:00Z"/>
                <w:rFonts w:eastAsia="Times New Roman" w:cs="Times New Roman"/>
                <w:b/>
                <w:bCs/>
                <w:color w:val="FFFFFF"/>
                <w:lang w:eastAsia="fr-FR"/>
              </w:rPr>
            </w:pPr>
            <w:ins w:id="24" w:author="Sophie" w:date="2023-11-30T19:20:00Z">
              <w:r w:rsidRPr="004B32D5">
                <w:rPr>
                  <w:rFonts w:eastAsia="Times New Roman" w:cs="Times New Roman"/>
                  <w:b/>
                  <w:bCs/>
                  <w:color w:val="FFFFFF"/>
                  <w:lang w:eastAsia="fr-FR"/>
                </w:rPr>
                <w:t>recall</w:t>
              </w:r>
            </w:ins>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2228A430" w14:textId="77777777" w:rsidR="00E9089F" w:rsidRPr="004B32D5" w:rsidRDefault="00E9089F" w:rsidP="007E004F">
            <w:pPr>
              <w:spacing w:after="0"/>
              <w:jc w:val="center"/>
              <w:rPr>
                <w:ins w:id="25" w:author="Sophie" w:date="2023-11-30T19:20:00Z"/>
                <w:rFonts w:eastAsia="Times New Roman" w:cs="Times New Roman"/>
                <w:b/>
                <w:bCs/>
                <w:color w:val="FFFFFF"/>
                <w:lang w:eastAsia="fr-FR"/>
              </w:rPr>
            </w:pPr>
            <w:proofErr w:type="spellStart"/>
            <w:ins w:id="26" w:author="Sophie" w:date="2023-11-30T19:20:00Z">
              <w:r w:rsidRPr="004B32D5">
                <w:rPr>
                  <w:rFonts w:eastAsia="Times New Roman" w:cs="Times New Roman"/>
                  <w:b/>
                  <w:bCs/>
                  <w:color w:val="FFFFFF"/>
                  <w:lang w:eastAsia="fr-FR"/>
                </w:rPr>
                <w:t>precision</w:t>
              </w:r>
              <w:proofErr w:type="spellEnd"/>
            </w:ins>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C2F83A2" w14:textId="77777777" w:rsidR="00E9089F" w:rsidRPr="004B32D5" w:rsidRDefault="00E9089F" w:rsidP="007E004F">
            <w:pPr>
              <w:spacing w:after="0"/>
              <w:jc w:val="center"/>
              <w:rPr>
                <w:ins w:id="27" w:author="Sophie" w:date="2023-11-30T19:20:00Z"/>
                <w:rFonts w:eastAsia="Times New Roman" w:cs="Times New Roman"/>
                <w:b/>
                <w:bCs/>
                <w:color w:val="FFFFFF"/>
                <w:lang w:eastAsia="fr-FR"/>
              </w:rPr>
            </w:pPr>
            <w:ins w:id="28" w:author="Sophie" w:date="2023-11-30T19:20:00Z">
              <w:r w:rsidRPr="004B32D5">
                <w:rPr>
                  <w:rFonts w:eastAsia="Times New Roman" w:cs="Times New Roman"/>
                  <w:b/>
                  <w:bCs/>
                  <w:color w:val="FFFFFF"/>
                  <w:lang w:eastAsia="fr-FR"/>
                </w:rPr>
                <w:t>f1</w:t>
              </w:r>
            </w:ins>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15D98830" w14:textId="77777777" w:rsidR="00E9089F" w:rsidRPr="004B32D5" w:rsidRDefault="00E9089F" w:rsidP="007E004F">
            <w:pPr>
              <w:spacing w:after="0"/>
              <w:jc w:val="center"/>
              <w:rPr>
                <w:ins w:id="29" w:author="Sophie" w:date="2023-11-30T19:20:00Z"/>
                <w:rFonts w:eastAsia="Times New Roman" w:cs="Times New Roman"/>
                <w:b/>
                <w:bCs/>
                <w:color w:val="FFFFFF"/>
                <w:lang w:eastAsia="fr-FR"/>
              </w:rPr>
            </w:pPr>
            <w:proofErr w:type="spellStart"/>
            <w:ins w:id="30" w:author="Sophie" w:date="2023-11-30T19:20:00Z">
              <w:r w:rsidRPr="004B32D5">
                <w:rPr>
                  <w:rFonts w:eastAsia="Times New Roman" w:cs="Times New Roman"/>
                  <w:b/>
                  <w:bCs/>
                  <w:color w:val="FFFFFF"/>
                  <w:lang w:eastAsia="fr-FR"/>
                </w:rPr>
                <w:t>auc</w:t>
              </w:r>
              <w:proofErr w:type="spellEnd"/>
            </w:ins>
          </w:p>
        </w:tc>
      </w:tr>
      <w:tr w:rsidR="00E9089F" w:rsidRPr="004B32D5" w14:paraId="546F66C9" w14:textId="77777777" w:rsidTr="00E9089F">
        <w:tblPrEx>
          <w:tblW w:w="8781" w:type="dxa"/>
          <w:tblCellMar>
            <w:left w:w="70" w:type="dxa"/>
            <w:right w:w="70" w:type="dxa"/>
          </w:tblCellMar>
          <w:tblPrExChange w:id="31" w:author="Sophie" w:date="2023-11-30T19:21:00Z">
            <w:tblPrEx>
              <w:tblW w:w="8781" w:type="dxa"/>
              <w:tblCellMar>
                <w:left w:w="70" w:type="dxa"/>
                <w:right w:w="70" w:type="dxa"/>
              </w:tblCellMar>
            </w:tblPrEx>
          </w:tblPrExChange>
        </w:tblPrEx>
        <w:trPr>
          <w:trHeight w:val="320"/>
          <w:ins w:id="32" w:author="Sophie" w:date="2023-11-30T19:20:00Z"/>
          <w:trPrChange w:id="33" w:author="Sophie" w:date="2023-11-30T19:21:00Z">
            <w:trPr>
              <w:trHeight w:val="320"/>
            </w:trPr>
          </w:trPrChange>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Change w:id="34" w:author="Sophie" w:date="2023-11-30T19:21:00Z">
              <w:tcPr>
                <w:tcW w:w="2640" w:type="dxa"/>
                <w:tcBorders>
                  <w:top w:val="nil"/>
                  <w:left w:val="single" w:sz="4" w:space="0" w:color="FFFFFF"/>
                  <w:bottom w:val="single" w:sz="4" w:space="0" w:color="FFFFFF"/>
                  <w:right w:val="single" w:sz="4" w:space="0" w:color="FFFFFF"/>
                </w:tcBorders>
                <w:shd w:val="clear" w:color="000000" w:fill="9BC2E6"/>
                <w:noWrap/>
                <w:vAlign w:val="bottom"/>
                <w:hideMark/>
              </w:tcPr>
            </w:tcPrChange>
          </w:tcPr>
          <w:p w14:paraId="2210352B" w14:textId="5A4F0CC2" w:rsidR="00E9089F" w:rsidRPr="004B32D5" w:rsidRDefault="00E9089F" w:rsidP="00E9089F">
            <w:pPr>
              <w:spacing w:after="0"/>
              <w:jc w:val="left"/>
              <w:rPr>
                <w:ins w:id="35" w:author="Sophie" w:date="2023-11-30T19:20:00Z"/>
                <w:rFonts w:eastAsia="Times New Roman" w:cs="Times New Roman"/>
                <w:color w:val="000000"/>
                <w:lang w:eastAsia="fr-FR"/>
              </w:rPr>
            </w:pPr>
            <w:ins w:id="36" w:author="Sophie" w:date="2023-11-30T19:20:00Z">
              <w:r>
                <w:rPr>
                  <w:rFonts w:eastAsia="Times New Roman" w:cs="Times New Roman"/>
                  <w:color w:val="000000"/>
                  <w:lang w:eastAsia="fr-FR"/>
                </w:rPr>
                <w:t xml:space="preserve">sans </w:t>
              </w:r>
              <w:proofErr w:type="spellStart"/>
              <w:r>
                <w:rPr>
                  <w:rFonts w:eastAsia="Times New Roman" w:cs="Times New Roman"/>
                  <w:color w:val="000000"/>
                  <w:lang w:eastAsia="fr-FR"/>
                </w:rPr>
                <w:t>oversampling</w:t>
              </w:r>
              <w:proofErr w:type="spellEnd"/>
            </w:ins>
          </w:p>
        </w:tc>
        <w:tc>
          <w:tcPr>
            <w:tcW w:w="1400" w:type="dxa"/>
            <w:tcBorders>
              <w:top w:val="nil"/>
              <w:left w:val="nil"/>
              <w:bottom w:val="single" w:sz="4" w:space="0" w:color="FFFFFF"/>
              <w:right w:val="single" w:sz="4" w:space="0" w:color="FFFFFF"/>
            </w:tcBorders>
            <w:shd w:val="clear" w:color="000000" w:fill="DDEBF7"/>
            <w:noWrap/>
            <w:vAlign w:val="bottom"/>
            <w:tcPrChange w:id="37" w:author="Sophie" w:date="2023-11-30T19:21:00Z">
              <w:tcPr>
                <w:tcW w:w="1400" w:type="dxa"/>
                <w:tcBorders>
                  <w:top w:val="nil"/>
                  <w:left w:val="nil"/>
                  <w:bottom w:val="single" w:sz="4" w:space="0" w:color="FFFFFF"/>
                  <w:right w:val="single" w:sz="4" w:space="0" w:color="FFFFFF"/>
                </w:tcBorders>
                <w:shd w:val="clear" w:color="000000" w:fill="DDEBF7"/>
                <w:noWrap/>
                <w:vAlign w:val="bottom"/>
              </w:tcPr>
            </w:tcPrChange>
          </w:tcPr>
          <w:p w14:paraId="62D47980" w14:textId="7B56DFC0" w:rsidR="00E9089F" w:rsidRPr="004B32D5" w:rsidRDefault="00E9089F" w:rsidP="00E9089F">
            <w:pPr>
              <w:spacing w:after="0"/>
              <w:jc w:val="right"/>
              <w:rPr>
                <w:ins w:id="38" w:author="Sophie" w:date="2023-11-30T19:20:00Z"/>
                <w:rFonts w:eastAsia="Times New Roman" w:cs="Times New Roman"/>
                <w:color w:val="000000"/>
                <w:lang w:eastAsia="fr-FR"/>
              </w:rPr>
            </w:pPr>
            <w:ins w:id="39" w:author="Sophie" w:date="2023-11-30T19:22:00Z">
              <w:r>
                <w:rPr>
                  <w:rFonts w:eastAsia="Times New Roman" w:cs="Times New Roman"/>
                  <w:color w:val="000000"/>
                  <w:lang w:eastAsia="fr-FR"/>
                </w:rPr>
                <w:t>0.8658</w:t>
              </w:r>
            </w:ins>
          </w:p>
        </w:tc>
        <w:tc>
          <w:tcPr>
            <w:tcW w:w="1091" w:type="dxa"/>
            <w:tcBorders>
              <w:top w:val="nil"/>
              <w:left w:val="nil"/>
              <w:bottom w:val="single" w:sz="4" w:space="0" w:color="FFFFFF"/>
              <w:right w:val="single" w:sz="4" w:space="0" w:color="FFFFFF"/>
            </w:tcBorders>
            <w:shd w:val="clear" w:color="000000" w:fill="DDEBF7"/>
            <w:noWrap/>
            <w:vAlign w:val="bottom"/>
            <w:tcPrChange w:id="40" w:author="Sophie" w:date="2023-11-30T19:21:00Z">
              <w:tcPr>
                <w:tcW w:w="1091" w:type="dxa"/>
                <w:tcBorders>
                  <w:top w:val="nil"/>
                  <w:left w:val="nil"/>
                  <w:bottom w:val="single" w:sz="4" w:space="0" w:color="FFFFFF"/>
                  <w:right w:val="single" w:sz="4" w:space="0" w:color="FFFFFF"/>
                </w:tcBorders>
                <w:shd w:val="clear" w:color="000000" w:fill="DDEBF7"/>
                <w:noWrap/>
                <w:vAlign w:val="bottom"/>
              </w:tcPr>
            </w:tcPrChange>
          </w:tcPr>
          <w:p w14:paraId="0C461D43" w14:textId="4ED2B386" w:rsidR="00E9089F" w:rsidRPr="004B32D5" w:rsidRDefault="00E9089F" w:rsidP="00E9089F">
            <w:pPr>
              <w:spacing w:after="0"/>
              <w:jc w:val="right"/>
              <w:rPr>
                <w:ins w:id="41" w:author="Sophie" w:date="2023-11-30T19:20:00Z"/>
                <w:rFonts w:eastAsia="Times New Roman" w:cs="Times New Roman"/>
                <w:color w:val="000000"/>
                <w:lang w:eastAsia="fr-FR"/>
              </w:rPr>
            </w:pPr>
            <w:ins w:id="42" w:author="Sophie" w:date="2023-11-30T19:22:00Z">
              <w:r>
                <w:rPr>
                  <w:rFonts w:eastAsia="Times New Roman" w:cs="Times New Roman"/>
                  <w:color w:val="000000"/>
                  <w:lang w:eastAsia="fr-FR"/>
                </w:rPr>
                <w:t>0.5585</w:t>
              </w:r>
            </w:ins>
          </w:p>
        </w:tc>
        <w:tc>
          <w:tcPr>
            <w:tcW w:w="1462" w:type="dxa"/>
            <w:tcBorders>
              <w:top w:val="nil"/>
              <w:left w:val="nil"/>
              <w:bottom w:val="single" w:sz="4" w:space="0" w:color="FFFFFF"/>
              <w:right w:val="single" w:sz="4" w:space="0" w:color="FFFFFF"/>
            </w:tcBorders>
            <w:shd w:val="clear" w:color="000000" w:fill="DDEBF7"/>
            <w:noWrap/>
            <w:vAlign w:val="bottom"/>
            <w:tcPrChange w:id="43" w:author="Sophie" w:date="2023-11-30T19:21:00Z">
              <w:tcPr>
                <w:tcW w:w="1462" w:type="dxa"/>
                <w:tcBorders>
                  <w:top w:val="nil"/>
                  <w:left w:val="nil"/>
                  <w:bottom w:val="single" w:sz="4" w:space="0" w:color="FFFFFF"/>
                  <w:right w:val="single" w:sz="4" w:space="0" w:color="FFFFFF"/>
                </w:tcBorders>
                <w:shd w:val="clear" w:color="000000" w:fill="DDEBF7"/>
                <w:noWrap/>
                <w:vAlign w:val="bottom"/>
              </w:tcPr>
            </w:tcPrChange>
          </w:tcPr>
          <w:p w14:paraId="78DD4D2E" w14:textId="043DEF61" w:rsidR="00E9089F" w:rsidRPr="004B32D5" w:rsidRDefault="00E9089F" w:rsidP="00E9089F">
            <w:pPr>
              <w:spacing w:after="0"/>
              <w:jc w:val="right"/>
              <w:rPr>
                <w:ins w:id="44" w:author="Sophie" w:date="2023-11-30T19:20:00Z"/>
                <w:rFonts w:eastAsia="Times New Roman" w:cs="Times New Roman"/>
                <w:color w:val="000000"/>
                <w:lang w:eastAsia="fr-FR"/>
              </w:rPr>
            </w:pPr>
            <w:ins w:id="45" w:author="Sophie" w:date="2023-11-30T19:22:00Z">
              <w:r>
                <w:rPr>
                  <w:rFonts w:eastAsia="Times New Roman" w:cs="Times New Roman"/>
                  <w:color w:val="000000"/>
                  <w:lang w:eastAsia="fr-FR"/>
                </w:rPr>
                <w:t>0.7635</w:t>
              </w:r>
            </w:ins>
          </w:p>
        </w:tc>
        <w:tc>
          <w:tcPr>
            <w:tcW w:w="1091" w:type="dxa"/>
            <w:tcBorders>
              <w:top w:val="nil"/>
              <w:left w:val="nil"/>
              <w:bottom w:val="single" w:sz="4" w:space="0" w:color="FFFFFF"/>
              <w:right w:val="single" w:sz="4" w:space="0" w:color="FFFFFF"/>
            </w:tcBorders>
            <w:shd w:val="clear" w:color="000000" w:fill="DDEBF7"/>
            <w:noWrap/>
            <w:vAlign w:val="bottom"/>
            <w:tcPrChange w:id="46" w:author="Sophie" w:date="2023-11-30T19:21:00Z">
              <w:tcPr>
                <w:tcW w:w="1091" w:type="dxa"/>
                <w:tcBorders>
                  <w:top w:val="nil"/>
                  <w:left w:val="nil"/>
                  <w:bottom w:val="single" w:sz="4" w:space="0" w:color="FFFFFF"/>
                  <w:right w:val="single" w:sz="4" w:space="0" w:color="FFFFFF"/>
                </w:tcBorders>
                <w:shd w:val="clear" w:color="000000" w:fill="DDEBF7"/>
                <w:noWrap/>
                <w:vAlign w:val="bottom"/>
              </w:tcPr>
            </w:tcPrChange>
          </w:tcPr>
          <w:p w14:paraId="5CE6E69A" w14:textId="57150B98" w:rsidR="00E9089F" w:rsidRPr="004B32D5" w:rsidRDefault="00E9089F" w:rsidP="00E9089F">
            <w:pPr>
              <w:spacing w:after="0"/>
              <w:jc w:val="right"/>
              <w:rPr>
                <w:ins w:id="47" w:author="Sophie" w:date="2023-11-30T19:20:00Z"/>
                <w:rFonts w:eastAsia="Times New Roman" w:cs="Times New Roman"/>
                <w:color w:val="000000"/>
                <w:lang w:eastAsia="fr-FR"/>
              </w:rPr>
            </w:pPr>
            <w:ins w:id="48" w:author="Sophie" w:date="2023-11-30T19:22:00Z">
              <w:r>
                <w:rPr>
                  <w:rFonts w:eastAsia="Times New Roman" w:cs="Times New Roman"/>
                  <w:color w:val="000000"/>
                  <w:lang w:eastAsia="fr-FR"/>
                </w:rPr>
                <w:t>0.6451</w:t>
              </w:r>
            </w:ins>
          </w:p>
        </w:tc>
        <w:tc>
          <w:tcPr>
            <w:tcW w:w="1097" w:type="dxa"/>
            <w:tcBorders>
              <w:top w:val="nil"/>
              <w:left w:val="nil"/>
              <w:bottom w:val="single" w:sz="4" w:space="0" w:color="FFFFFF"/>
              <w:right w:val="single" w:sz="4" w:space="0" w:color="FFFFFF"/>
            </w:tcBorders>
            <w:shd w:val="clear" w:color="000000" w:fill="DDEBF7"/>
            <w:noWrap/>
            <w:vAlign w:val="bottom"/>
            <w:tcPrChange w:id="49" w:author="Sophie" w:date="2023-11-30T19:21:00Z">
              <w:tcPr>
                <w:tcW w:w="1097" w:type="dxa"/>
                <w:tcBorders>
                  <w:top w:val="nil"/>
                  <w:left w:val="nil"/>
                  <w:bottom w:val="single" w:sz="4" w:space="0" w:color="FFFFFF"/>
                  <w:right w:val="single" w:sz="4" w:space="0" w:color="FFFFFF"/>
                </w:tcBorders>
                <w:shd w:val="clear" w:color="000000" w:fill="DDEBF7"/>
                <w:noWrap/>
                <w:vAlign w:val="bottom"/>
              </w:tcPr>
            </w:tcPrChange>
          </w:tcPr>
          <w:p w14:paraId="21299CC1" w14:textId="5D6A9844" w:rsidR="00E9089F" w:rsidRPr="004B32D5" w:rsidRDefault="00E9089F" w:rsidP="00E9089F">
            <w:pPr>
              <w:spacing w:after="0"/>
              <w:jc w:val="right"/>
              <w:rPr>
                <w:ins w:id="50" w:author="Sophie" w:date="2023-11-30T19:20:00Z"/>
                <w:rFonts w:eastAsia="Times New Roman" w:cs="Times New Roman"/>
                <w:color w:val="000000"/>
                <w:lang w:eastAsia="fr-FR"/>
              </w:rPr>
            </w:pPr>
            <w:ins w:id="51" w:author="Sophie" w:date="2023-11-30T19:22:00Z">
              <w:r w:rsidRPr="00734F1A">
                <w:rPr>
                  <w:rFonts w:eastAsia="Times New Roman" w:cs="Times New Roman"/>
                  <w:bCs/>
                  <w:color w:val="000000"/>
                  <w:lang w:eastAsia="fr-FR"/>
                </w:rPr>
                <w:t>0.8</w:t>
              </w:r>
              <w:r>
                <w:rPr>
                  <w:rFonts w:eastAsia="Times New Roman" w:cs="Times New Roman"/>
                  <w:bCs/>
                  <w:color w:val="000000"/>
                  <w:lang w:eastAsia="fr-FR"/>
                </w:rPr>
                <w:t>976</w:t>
              </w:r>
            </w:ins>
          </w:p>
        </w:tc>
      </w:tr>
      <w:tr w:rsidR="00E9089F" w:rsidRPr="004B32D5" w14:paraId="35D69334" w14:textId="77777777" w:rsidTr="00E9089F">
        <w:tblPrEx>
          <w:tblW w:w="8781" w:type="dxa"/>
          <w:tblCellMar>
            <w:left w:w="70" w:type="dxa"/>
            <w:right w:w="70" w:type="dxa"/>
          </w:tblCellMar>
          <w:tblPrExChange w:id="52" w:author="Sophie" w:date="2023-11-30T19:21:00Z">
            <w:tblPrEx>
              <w:tblW w:w="8781" w:type="dxa"/>
              <w:tblCellMar>
                <w:left w:w="70" w:type="dxa"/>
                <w:right w:w="70" w:type="dxa"/>
              </w:tblCellMar>
            </w:tblPrEx>
          </w:tblPrExChange>
        </w:tblPrEx>
        <w:trPr>
          <w:trHeight w:val="320"/>
          <w:ins w:id="53" w:author="Sophie" w:date="2023-11-30T19:20:00Z"/>
          <w:trPrChange w:id="54" w:author="Sophie" w:date="2023-11-30T19:21:00Z">
            <w:trPr>
              <w:trHeight w:val="320"/>
            </w:trPr>
          </w:trPrChange>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Change w:id="55" w:author="Sophie" w:date="2023-11-30T19:21:00Z">
              <w:tcPr>
                <w:tcW w:w="2640" w:type="dxa"/>
                <w:tcBorders>
                  <w:top w:val="nil"/>
                  <w:left w:val="single" w:sz="4" w:space="0" w:color="FFFFFF"/>
                  <w:bottom w:val="single" w:sz="4" w:space="0" w:color="FFFFFF"/>
                  <w:right w:val="single" w:sz="4" w:space="0" w:color="FFFFFF"/>
                </w:tcBorders>
                <w:shd w:val="clear" w:color="000000" w:fill="9BC2E6"/>
                <w:noWrap/>
                <w:vAlign w:val="bottom"/>
                <w:hideMark/>
              </w:tcPr>
            </w:tcPrChange>
          </w:tcPr>
          <w:p w14:paraId="50C72295" w14:textId="73CB76A6" w:rsidR="00E9089F" w:rsidRPr="004B32D5" w:rsidRDefault="00E9089F" w:rsidP="00E9089F">
            <w:pPr>
              <w:spacing w:after="0"/>
              <w:jc w:val="left"/>
              <w:rPr>
                <w:ins w:id="56" w:author="Sophie" w:date="2023-11-30T19:20:00Z"/>
                <w:rFonts w:eastAsia="Times New Roman" w:cs="Times New Roman"/>
                <w:color w:val="000000"/>
                <w:lang w:eastAsia="fr-FR"/>
              </w:rPr>
            </w:pPr>
            <w:proofErr w:type="spellStart"/>
            <w:ins w:id="57" w:author="Sophie" w:date="2023-11-30T19:20:00Z">
              <w:r>
                <w:rPr>
                  <w:rFonts w:eastAsia="Times New Roman" w:cs="Times New Roman"/>
                  <w:color w:val="000000"/>
                  <w:lang w:eastAsia="fr-FR"/>
                </w:rPr>
                <w:t>R</w:t>
              </w:r>
            </w:ins>
            <w:ins w:id="58" w:author="Sophie" w:date="2023-11-30T19:21:00Z">
              <w:r>
                <w:rPr>
                  <w:rFonts w:eastAsia="Times New Roman" w:cs="Times New Roman"/>
                  <w:color w:val="000000"/>
                  <w:lang w:eastAsia="fr-FR"/>
                </w:rPr>
                <w:t>andomOverSampler</w:t>
              </w:r>
            </w:ins>
            <w:proofErr w:type="spellEnd"/>
          </w:p>
        </w:tc>
        <w:tc>
          <w:tcPr>
            <w:tcW w:w="1400" w:type="dxa"/>
            <w:tcBorders>
              <w:top w:val="nil"/>
              <w:left w:val="nil"/>
              <w:bottom w:val="single" w:sz="4" w:space="0" w:color="FFFFFF"/>
              <w:right w:val="single" w:sz="4" w:space="0" w:color="FFFFFF"/>
            </w:tcBorders>
            <w:shd w:val="clear" w:color="000000" w:fill="DDEBF7"/>
            <w:noWrap/>
            <w:vAlign w:val="bottom"/>
            <w:tcPrChange w:id="59" w:author="Sophie" w:date="2023-11-30T19:21:00Z">
              <w:tcPr>
                <w:tcW w:w="1400" w:type="dxa"/>
                <w:tcBorders>
                  <w:top w:val="nil"/>
                  <w:left w:val="nil"/>
                  <w:bottom w:val="single" w:sz="4" w:space="0" w:color="FFFFFF"/>
                  <w:right w:val="single" w:sz="4" w:space="0" w:color="FFFFFF"/>
                </w:tcBorders>
                <w:shd w:val="clear" w:color="000000" w:fill="DDEBF7"/>
                <w:noWrap/>
                <w:vAlign w:val="bottom"/>
              </w:tcPr>
            </w:tcPrChange>
          </w:tcPr>
          <w:p w14:paraId="028687BF" w14:textId="6570CB04" w:rsidR="00E9089F" w:rsidRPr="004B32D5" w:rsidRDefault="00E9089F" w:rsidP="00E9089F">
            <w:pPr>
              <w:spacing w:after="0"/>
              <w:jc w:val="right"/>
              <w:rPr>
                <w:ins w:id="60" w:author="Sophie" w:date="2023-11-30T19:20:00Z"/>
                <w:rFonts w:eastAsia="Times New Roman" w:cs="Times New Roman"/>
                <w:color w:val="000000"/>
                <w:lang w:eastAsia="fr-FR"/>
              </w:rPr>
            </w:pPr>
            <w:ins w:id="61" w:author="Sophie" w:date="2023-11-30T19:23:00Z">
              <w:r>
                <w:rPr>
                  <w:rFonts w:eastAsia="Times New Roman" w:cs="Times New Roman"/>
                  <w:color w:val="000000"/>
                  <w:lang w:eastAsia="fr-FR"/>
                </w:rPr>
                <w:t>0.8207</w:t>
              </w:r>
            </w:ins>
          </w:p>
        </w:tc>
        <w:tc>
          <w:tcPr>
            <w:tcW w:w="1091" w:type="dxa"/>
            <w:tcBorders>
              <w:top w:val="nil"/>
              <w:left w:val="nil"/>
              <w:bottom w:val="single" w:sz="4" w:space="0" w:color="FFFFFF"/>
              <w:right w:val="single" w:sz="4" w:space="0" w:color="FFFFFF"/>
            </w:tcBorders>
            <w:shd w:val="clear" w:color="000000" w:fill="DDEBF7"/>
            <w:noWrap/>
            <w:vAlign w:val="bottom"/>
            <w:tcPrChange w:id="62" w:author="Sophie" w:date="2023-11-30T19:21:00Z">
              <w:tcPr>
                <w:tcW w:w="1091" w:type="dxa"/>
                <w:tcBorders>
                  <w:top w:val="nil"/>
                  <w:left w:val="nil"/>
                  <w:bottom w:val="single" w:sz="4" w:space="0" w:color="FFFFFF"/>
                  <w:right w:val="single" w:sz="4" w:space="0" w:color="FFFFFF"/>
                </w:tcBorders>
                <w:shd w:val="clear" w:color="000000" w:fill="DDEBF7"/>
                <w:noWrap/>
                <w:vAlign w:val="bottom"/>
              </w:tcPr>
            </w:tcPrChange>
          </w:tcPr>
          <w:p w14:paraId="7E126726" w14:textId="1C2675E5" w:rsidR="00E9089F" w:rsidRPr="004B32D5" w:rsidRDefault="00E9089F" w:rsidP="00E9089F">
            <w:pPr>
              <w:spacing w:after="0"/>
              <w:jc w:val="right"/>
              <w:rPr>
                <w:ins w:id="63" w:author="Sophie" w:date="2023-11-30T19:20:00Z"/>
                <w:rFonts w:eastAsia="Times New Roman" w:cs="Times New Roman"/>
                <w:color w:val="000000"/>
                <w:lang w:eastAsia="fr-FR"/>
              </w:rPr>
            </w:pPr>
            <w:ins w:id="64" w:author="Sophie" w:date="2023-11-30T19:23:00Z">
              <w:r>
                <w:rPr>
                  <w:rFonts w:eastAsia="Times New Roman" w:cs="Times New Roman"/>
                  <w:color w:val="000000"/>
                  <w:lang w:eastAsia="fr-FR"/>
                </w:rPr>
                <w:t>0.7934</w:t>
              </w:r>
            </w:ins>
          </w:p>
        </w:tc>
        <w:tc>
          <w:tcPr>
            <w:tcW w:w="1462" w:type="dxa"/>
            <w:tcBorders>
              <w:top w:val="nil"/>
              <w:left w:val="nil"/>
              <w:bottom w:val="single" w:sz="4" w:space="0" w:color="FFFFFF"/>
              <w:right w:val="single" w:sz="4" w:space="0" w:color="FFFFFF"/>
            </w:tcBorders>
            <w:shd w:val="clear" w:color="000000" w:fill="DDEBF7"/>
            <w:noWrap/>
            <w:vAlign w:val="bottom"/>
            <w:tcPrChange w:id="65" w:author="Sophie" w:date="2023-11-30T19:21:00Z">
              <w:tcPr>
                <w:tcW w:w="1462" w:type="dxa"/>
                <w:tcBorders>
                  <w:top w:val="nil"/>
                  <w:left w:val="nil"/>
                  <w:bottom w:val="single" w:sz="4" w:space="0" w:color="FFFFFF"/>
                  <w:right w:val="single" w:sz="4" w:space="0" w:color="FFFFFF"/>
                </w:tcBorders>
                <w:shd w:val="clear" w:color="000000" w:fill="DDEBF7"/>
                <w:noWrap/>
                <w:vAlign w:val="bottom"/>
              </w:tcPr>
            </w:tcPrChange>
          </w:tcPr>
          <w:p w14:paraId="230C28ED" w14:textId="45DC751F" w:rsidR="00E9089F" w:rsidRPr="004B32D5" w:rsidRDefault="00E9089F" w:rsidP="00E9089F">
            <w:pPr>
              <w:spacing w:after="0"/>
              <w:jc w:val="right"/>
              <w:rPr>
                <w:ins w:id="66" w:author="Sophie" w:date="2023-11-30T19:20:00Z"/>
                <w:rFonts w:eastAsia="Times New Roman" w:cs="Times New Roman"/>
                <w:color w:val="000000"/>
                <w:lang w:eastAsia="fr-FR"/>
              </w:rPr>
            </w:pPr>
            <w:ins w:id="67" w:author="Sophie" w:date="2023-11-30T19:23:00Z">
              <w:r>
                <w:rPr>
                  <w:rFonts w:eastAsia="Times New Roman" w:cs="Times New Roman"/>
                  <w:color w:val="000000"/>
                  <w:lang w:eastAsia="fr-FR"/>
                </w:rPr>
                <w:t>0.5637</w:t>
              </w:r>
            </w:ins>
          </w:p>
        </w:tc>
        <w:tc>
          <w:tcPr>
            <w:tcW w:w="1091" w:type="dxa"/>
            <w:tcBorders>
              <w:top w:val="nil"/>
              <w:left w:val="nil"/>
              <w:bottom w:val="single" w:sz="4" w:space="0" w:color="FFFFFF"/>
              <w:right w:val="single" w:sz="4" w:space="0" w:color="FFFFFF"/>
            </w:tcBorders>
            <w:shd w:val="clear" w:color="000000" w:fill="DDEBF7"/>
            <w:noWrap/>
            <w:vAlign w:val="bottom"/>
            <w:tcPrChange w:id="68" w:author="Sophie" w:date="2023-11-30T19:21:00Z">
              <w:tcPr>
                <w:tcW w:w="1091" w:type="dxa"/>
                <w:tcBorders>
                  <w:top w:val="nil"/>
                  <w:left w:val="nil"/>
                  <w:bottom w:val="single" w:sz="4" w:space="0" w:color="FFFFFF"/>
                  <w:right w:val="single" w:sz="4" w:space="0" w:color="FFFFFF"/>
                </w:tcBorders>
                <w:shd w:val="clear" w:color="000000" w:fill="DDEBF7"/>
                <w:noWrap/>
                <w:vAlign w:val="bottom"/>
              </w:tcPr>
            </w:tcPrChange>
          </w:tcPr>
          <w:p w14:paraId="248AC9EA" w14:textId="2D6D1AAB" w:rsidR="00E9089F" w:rsidRPr="004B32D5" w:rsidRDefault="00E9089F" w:rsidP="00E9089F">
            <w:pPr>
              <w:spacing w:after="0"/>
              <w:jc w:val="right"/>
              <w:rPr>
                <w:ins w:id="69" w:author="Sophie" w:date="2023-11-30T19:20:00Z"/>
                <w:rFonts w:eastAsia="Times New Roman" w:cs="Times New Roman"/>
                <w:color w:val="000000"/>
                <w:lang w:eastAsia="fr-FR"/>
              </w:rPr>
            </w:pPr>
            <w:ins w:id="70" w:author="Sophie" w:date="2023-11-30T19:23:00Z">
              <w:r>
                <w:rPr>
                  <w:rFonts w:eastAsia="Times New Roman" w:cs="Times New Roman"/>
                  <w:color w:val="000000"/>
                  <w:lang w:eastAsia="fr-FR"/>
                </w:rPr>
                <w:t>0.6591</w:t>
              </w:r>
            </w:ins>
          </w:p>
        </w:tc>
        <w:tc>
          <w:tcPr>
            <w:tcW w:w="1097" w:type="dxa"/>
            <w:tcBorders>
              <w:top w:val="nil"/>
              <w:left w:val="nil"/>
              <w:bottom w:val="single" w:sz="4" w:space="0" w:color="FFFFFF"/>
              <w:right w:val="single" w:sz="4" w:space="0" w:color="FFFFFF"/>
            </w:tcBorders>
            <w:shd w:val="clear" w:color="000000" w:fill="DDEBF7"/>
            <w:noWrap/>
            <w:vAlign w:val="bottom"/>
            <w:tcPrChange w:id="71" w:author="Sophie" w:date="2023-11-30T19:21:00Z">
              <w:tcPr>
                <w:tcW w:w="1097" w:type="dxa"/>
                <w:tcBorders>
                  <w:top w:val="nil"/>
                  <w:left w:val="nil"/>
                  <w:bottom w:val="single" w:sz="4" w:space="0" w:color="FFFFFF"/>
                  <w:right w:val="single" w:sz="4" w:space="0" w:color="FFFFFF"/>
                </w:tcBorders>
                <w:shd w:val="clear" w:color="000000" w:fill="DDEBF7"/>
                <w:noWrap/>
                <w:vAlign w:val="bottom"/>
              </w:tcPr>
            </w:tcPrChange>
          </w:tcPr>
          <w:p w14:paraId="7B70EA39" w14:textId="2A7C254A" w:rsidR="00E9089F" w:rsidRPr="004B32D5" w:rsidRDefault="00E9089F" w:rsidP="00E9089F">
            <w:pPr>
              <w:spacing w:after="0"/>
              <w:jc w:val="right"/>
              <w:rPr>
                <w:ins w:id="72" w:author="Sophie" w:date="2023-11-30T19:20:00Z"/>
                <w:rFonts w:eastAsia="Times New Roman" w:cs="Times New Roman"/>
                <w:color w:val="000000"/>
                <w:lang w:eastAsia="fr-FR"/>
              </w:rPr>
            </w:pPr>
            <w:ins w:id="73" w:author="Sophie" w:date="2023-11-30T19:24:00Z">
              <w:r>
                <w:rPr>
                  <w:rFonts w:eastAsia="Times New Roman" w:cs="Times New Roman"/>
                  <w:color w:val="000000"/>
                  <w:lang w:eastAsia="fr-FR"/>
                </w:rPr>
                <w:t>0.8960</w:t>
              </w:r>
            </w:ins>
          </w:p>
        </w:tc>
      </w:tr>
      <w:tr w:rsidR="00E9089F" w:rsidRPr="004B32D5" w14:paraId="5BBF2CC0" w14:textId="77777777" w:rsidTr="00E9089F">
        <w:tblPrEx>
          <w:tblW w:w="8781" w:type="dxa"/>
          <w:tblCellMar>
            <w:left w:w="70" w:type="dxa"/>
            <w:right w:w="70" w:type="dxa"/>
          </w:tblCellMar>
          <w:tblPrExChange w:id="74" w:author="Sophie" w:date="2023-11-30T19:21:00Z">
            <w:tblPrEx>
              <w:tblW w:w="8781" w:type="dxa"/>
              <w:tblCellMar>
                <w:left w:w="70" w:type="dxa"/>
                <w:right w:w="70" w:type="dxa"/>
              </w:tblCellMar>
            </w:tblPrEx>
          </w:tblPrExChange>
        </w:tblPrEx>
        <w:trPr>
          <w:trHeight w:val="320"/>
          <w:ins w:id="75" w:author="Sophie" w:date="2023-11-30T19:20:00Z"/>
          <w:trPrChange w:id="76" w:author="Sophie" w:date="2023-11-30T19:21:00Z">
            <w:trPr>
              <w:trHeight w:val="320"/>
            </w:trPr>
          </w:trPrChange>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Change w:id="77" w:author="Sophie" w:date="2023-11-30T19:21:00Z">
              <w:tcPr>
                <w:tcW w:w="2640" w:type="dxa"/>
                <w:tcBorders>
                  <w:top w:val="nil"/>
                  <w:left w:val="single" w:sz="4" w:space="0" w:color="FFFFFF"/>
                  <w:bottom w:val="single" w:sz="4" w:space="0" w:color="FFFFFF"/>
                  <w:right w:val="single" w:sz="4" w:space="0" w:color="FFFFFF"/>
                </w:tcBorders>
                <w:shd w:val="clear" w:color="000000" w:fill="9BC2E6"/>
                <w:noWrap/>
                <w:vAlign w:val="bottom"/>
                <w:hideMark/>
              </w:tcPr>
            </w:tcPrChange>
          </w:tcPr>
          <w:p w14:paraId="03DA0D88" w14:textId="39B9F1BE" w:rsidR="00E9089F" w:rsidRPr="004B32D5" w:rsidRDefault="00E9089F" w:rsidP="00E9089F">
            <w:pPr>
              <w:spacing w:after="0"/>
              <w:jc w:val="left"/>
              <w:rPr>
                <w:ins w:id="78" w:author="Sophie" w:date="2023-11-30T19:20:00Z"/>
                <w:rFonts w:eastAsia="Times New Roman" w:cs="Times New Roman"/>
                <w:color w:val="000000"/>
                <w:lang w:eastAsia="fr-FR"/>
              </w:rPr>
            </w:pPr>
            <w:ins w:id="79" w:author="Sophie" w:date="2023-11-30T19:21:00Z">
              <w:r>
                <w:rPr>
                  <w:rFonts w:eastAsia="Times New Roman" w:cs="Times New Roman"/>
                  <w:color w:val="000000"/>
                  <w:lang w:eastAsia="fr-FR"/>
                </w:rPr>
                <w:t>SMOTE</w:t>
              </w:r>
            </w:ins>
          </w:p>
        </w:tc>
        <w:tc>
          <w:tcPr>
            <w:tcW w:w="1400" w:type="dxa"/>
            <w:tcBorders>
              <w:top w:val="nil"/>
              <w:left w:val="nil"/>
              <w:bottom w:val="single" w:sz="4" w:space="0" w:color="FFFFFF"/>
              <w:right w:val="single" w:sz="4" w:space="0" w:color="FFFFFF"/>
            </w:tcBorders>
            <w:shd w:val="clear" w:color="000000" w:fill="DDEBF7"/>
            <w:noWrap/>
            <w:vAlign w:val="bottom"/>
            <w:tcPrChange w:id="80" w:author="Sophie" w:date="2023-11-30T19:21:00Z">
              <w:tcPr>
                <w:tcW w:w="1400" w:type="dxa"/>
                <w:tcBorders>
                  <w:top w:val="nil"/>
                  <w:left w:val="nil"/>
                  <w:bottom w:val="single" w:sz="4" w:space="0" w:color="FFFFFF"/>
                  <w:right w:val="single" w:sz="4" w:space="0" w:color="FFFFFF"/>
                </w:tcBorders>
                <w:shd w:val="clear" w:color="000000" w:fill="DDEBF7"/>
                <w:noWrap/>
                <w:vAlign w:val="bottom"/>
              </w:tcPr>
            </w:tcPrChange>
          </w:tcPr>
          <w:p w14:paraId="5F45D380" w14:textId="031FF871" w:rsidR="00E9089F" w:rsidRPr="004B32D5" w:rsidRDefault="00E9089F" w:rsidP="00E9089F">
            <w:pPr>
              <w:spacing w:after="0"/>
              <w:jc w:val="right"/>
              <w:rPr>
                <w:ins w:id="81" w:author="Sophie" w:date="2023-11-30T19:20:00Z"/>
                <w:rFonts w:eastAsia="Times New Roman" w:cs="Times New Roman"/>
                <w:color w:val="000000"/>
                <w:lang w:eastAsia="fr-FR"/>
              </w:rPr>
            </w:pPr>
            <w:ins w:id="82" w:author="Sophie" w:date="2023-11-30T19:22:00Z">
              <w:r>
                <w:rPr>
                  <w:rFonts w:eastAsia="Times New Roman" w:cs="Times New Roman"/>
                  <w:color w:val="000000"/>
                  <w:lang w:eastAsia="fr-FR"/>
                </w:rPr>
                <w:t>0.8464</w:t>
              </w:r>
            </w:ins>
          </w:p>
        </w:tc>
        <w:tc>
          <w:tcPr>
            <w:tcW w:w="1091" w:type="dxa"/>
            <w:tcBorders>
              <w:top w:val="nil"/>
              <w:left w:val="nil"/>
              <w:bottom w:val="single" w:sz="4" w:space="0" w:color="FFFFFF"/>
              <w:right w:val="single" w:sz="4" w:space="0" w:color="FFFFFF"/>
            </w:tcBorders>
            <w:shd w:val="clear" w:color="000000" w:fill="DDEBF7"/>
            <w:noWrap/>
            <w:vAlign w:val="bottom"/>
            <w:tcPrChange w:id="83" w:author="Sophie" w:date="2023-11-30T19:21:00Z">
              <w:tcPr>
                <w:tcW w:w="1091" w:type="dxa"/>
                <w:tcBorders>
                  <w:top w:val="nil"/>
                  <w:left w:val="nil"/>
                  <w:bottom w:val="single" w:sz="4" w:space="0" w:color="FFFFFF"/>
                  <w:right w:val="single" w:sz="4" w:space="0" w:color="FFFFFF"/>
                </w:tcBorders>
                <w:shd w:val="clear" w:color="000000" w:fill="DDEBF7"/>
                <w:noWrap/>
                <w:vAlign w:val="bottom"/>
              </w:tcPr>
            </w:tcPrChange>
          </w:tcPr>
          <w:p w14:paraId="14CFBF14" w14:textId="54CBBA27" w:rsidR="00E9089F" w:rsidRPr="004B32D5" w:rsidRDefault="00E9089F" w:rsidP="00E9089F">
            <w:pPr>
              <w:spacing w:after="0"/>
              <w:jc w:val="right"/>
              <w:rPr>
                <w:ins w:id="84" w:author="Sophie" w:date="2023-11-30T19:20:00Z"/>
                <w:rFonts w:eastAsia="Times New Roman" w:cs="Times New Roman"/>
                <w:color w:val="000000"/>
                <w:lang w:eastAsia="fr-FR"/>
              </w:rPr>
            </w:pPr>
            <w:ins w:id="85" w:author="Sophie" w:date="2023-11-30T19:22:00Z">
              <w:r>
                <w:rPr>
                  <w:rFonts w:eastAsia="Times New Roman" w:cs="Times New Roman"/>
                  <w:color w:val="000000"/>
                  <w:lang w:eastAsia="fr-FR"/>
                </w:rPr>
                <w:t>0.6441</w:t>
              </w:r>
            </w:ins>
          </w:p>
        </w:tc>
        <w:tc>
          <w:tcPr>
            <w:tcW w:w="1462" w:type="dxa"/>
            <w:tcBorders>
              <w:top w:val="nil"/>
              <w:left w:val="nil"/>
              <w:bottom w:val="single" w:sz="4" w:space="0" w:color="FFFFFF"/>
              <w:right w:val="single" w:sz="4" w:space="0" w:color="FFFFFF"/>
            </w:tcBorders>
            <w:shd w:val="clear" w:color="000000" w:fill="DDEBF7"/>
            <w:noWrap/>
            <w:vAlign w:val="bottom"/>
            <w:tcPrChange w:id="86" w:author="Sophie" w:date="2023-11-30T19:21:00Z">
              <w:tcPr>
                <w:tcW w:w="1462" w:type="dxa"/>
                <w:tcBorders>
                  <w:top w:val="nil"/>
                  <w:left w:val="nil"/>
                  <w:bottom w:val="single" w:sz="4" w:space="0" w:color="FFFFFF"/>
                  <w:right w:val="single" w:sz="4" w:space="0" w:color="FFFFFF"/>
                </w:tcBorders>
                <w:shd w:val="clear" w:color="000000" w:fill="DDEBF7"/>
                <w:noWrap/>
                <w:vAlign w:val="bottom"/>
              </w:tcPr>
            </w:tcPrChange>
          </w:tcPr>
          <w:p w14:paraId="00E21320" w14:textId="1391A808" w:rsidR="00E9089F" w:rsidRPr="004B32D5" w:rsidRDefault="00E9089F" w:rsidP="00E9089F">
            <w:pPr>
              <w:spacing w:after="0"/>
              <w:jc w:val="right"/>
              <w:rPr>
                <w:ins w:id="87" w:author="Sophie" w:date="2023-11-30T19:20:00Z"/>
                <w:rFonts w:eastAsia="Times New Roman" w:cs="Times New Roman"/>
                <w:color w:val="000000"/>
                <w:lang w:eastAsia="fr-FR"/>
              </w:rPr>
            </w:pPr>
            <w:ins w:id="88" w:author="Sophie" w:date="2023-11-30T19:22:00Z">
              <w:r>
                <w:rPr>
                  <w:rFonts w:eastAsia="Times New Roman" w:cs="Times New Roman"/>
                  <w:color w:val="000000"/>
                  <w:lang w:eastAsia="fr-FR"/>
                </w:rPr>
                <w:t>0.6496</w:t>
              </w:r>
            </w:ins>
          </w:p>
        </w:tc>
        <w:tc>
          <w:tcPr>
            <w:tcW w:w="1091" w:type="dxa"/>
            <w:tcBorders>
              <w:top w:val="nil"/>
              <w:left w:val="nil"/>
              <w:bottom w:val="single" w:sz="4" w:space="0" w:color="FFFFFF"/>
              <w:right w:val="single" w:sz="4" w:space="0" w:color="FFFFFF"/>
            </w:tcBorders>
            <w:shd w:val="clear" w:color="000000" w:fill="DDEBF7"/>
            <w:noWrap/>
            <w:vAlign w:val="bottom"/>
            <w:tcPrChange w:id="89" w:author="Sophie" w:date="2023-11-30T19:21:00Z">
              <w:tcPr>
                <w:tcW w:w="1091" w:type="dxa"/>
                <w:tcBorders>
                  <w:top w:val="nil"/>
                  <w:left w:val="nil"/>
                  <w:bottom w:val="single" w:sz="4" w:space="0" w:color="FFFFFF"/>
                  <w:right w:val="single" w:sz="4" w:space="0" w:color="FFFFFF"/>
                </w:tcBorders>
                <w:shd w:val="clear" w:color="000000" w:fill="DDEBF7"/>
                <w:noWrap/>
                <w:vAlign w:val="bottom"/>
              </w:tcPr>
            </w:tcPrChange>
          </w:tcPr>
          <w:p w14:paraId="7C045038" w14:textId="33EE1C4F" w:rsidR="00E9089F" w:rsidRPr="004B32D5" w:rsidRDefault="00E9089F" w:rsidP="00E9089F">
            <w:pPr>
              <w:spacing w:after="0"/>
              <w:jc w:val="right"/>
              <w:rPr>
                <w:ins w:id="90" w:author="Sophie" w:date="2023-11-30T19:20:00Z"/>
                <w:rFonts w:eastAsia="Times New Roman" w:cs="Times New Roman"/>
                <w:color w:val="000000"/>
                <w:lang w:eastAsia="fr-FR"/>
              </w:rPr>
            </w:pPr>
            <w:ins w:id="91" w:author="Sophie" w:date="2023-11-30T19:22:00Z">
              <w:r>
                <w:rPr>
                  <w:rFonts w:eastAsia="Times New Roman" w:cs="Times New Roman"/>
                  <w:color w:val="000000"/>
                  <w:lang w:eastAsia="fr-FR"/>
                </w:rPr>
                <w:t>0.6468</w:t>
              </w:r>
            </w:ins>
          </w:p>
        </w:tc>
        <w:tc>
          <w:tcPr>
            <w:tcW w:w="1097" w:type="dxa"/>
            <w:tcBorders>
              <w:top w:val="nil"/>
              <w:left w:val="nil"/>
              <w:bottom w:val="single" w:sz="4" w:space="0" w:color="FFFFFF"/>
              <w:right w:val="single" w:sz="4" w:space="0" w:color="FFFFFF"/>
            </w:tcBorders>
            <w:shd w:val="clear" w:color="000000" w:fill="DDEBF7"/>
            <w:noWrap/>
            <w:vAlign w:val="bottom"/>
            <w:tcPrChange w:id="92" w:author="Sophie" w:date="2023-11-30T19:21:00Z">
              <w:tcPr>
                <w:tcW w:w="1097" w:type="dxa"/>
                <w:tcBorders>
                  <w:top w:val="nil"/>
                  <w:left w:val="nil"/>
                  <w:bottom w:val="single" w:sz="4" w:space="0" w:color="FFFFFF"/>
                  <w:right w:val="single" w:sz="4" w:space="0" w:color="FFFFFF"/>
                </w:tcBorders>
                <w:shd w:val="clear" w:color="000000" w:fill="DDEBF7"/>
                <w:noWrap/>
                <w:vAlign w:val="bottom"/>
              </w:tcPr>
            </w:tcPrChange>
          </w:tcPr>
          <w:p w14:paraId="4C866AE2" w14:textId="1F730CBF" w:rsidR="00E9089F" w:rsidRPr="004B32D5" w:rsidRDefault="00E9089F" w:rsidP="00E9089F">
            <w:pPr>
              <w:spacing w:after="0"/>
              <w:jc w:val="right"/>
              <w:rPr>
                <w:ins w:id="93" w:author="Sophie" w:date="2023-11-30T19:20:00Z"/>
                <w:rFonts w:eastAsia="Times New Roman" w:cs="Times New Roman"/>
                <w:color w:val="000000"/>
                <w:lang w:eastAsia="fr-FR"/>
              </w:rPr>
            </w:pPr>
            <w:ins w:id="94" w:author="Sophie" w:date="2023-11-30T19:22:00Z">
              <w:r>
                <w:rPr>
                  <w:rFonts w:eastAsia="Times New Roman" w:cs="Times New Roman"/>
                  <w:color w:val="000000"/>
                  <w:lang w:eastAsia="fr-FR"/>
                </w:rPr>
                <w:t>0.8871</w:t>
              </w:r>
            </w:ins>
          </w:p>
        </w:tc>
      </w:tr>
    </w:tbl>
    <w:p w14:paraId="7792BC5C" w14:textId="77777777" w:rsidR="00E9089F" w:rsidRDefault="00E9089F" w:rsidP="00124A32"/>
    <w:p w14:paraId="256273E1" w14:textId="77777777" w:rsidR="007F31B9" w:rsidRDefault="007F31B9" w:rsidP="00124A32">
      <w:pPr>
        <w:rPr>
          <w:ins w:id="95" w:author="Sophie" w:date="2023-11-30T19:28:00Z"/>
        </w:rPr>
      </w:pPr>
    </w:p>
    <w:p w14:paraId="4A8C080A" w14:textId="2CF3F09D" w:rsidR="00C5213A" w:rsidRDefault="00C5213A" w:rsidP="00124A32">
      <w:pPr>
        <w:rPr>
          <w:ins w:id="96" w:author="Sophie" w:date="2023-11-30T19:28:00Z"/>
        </w:rPr>
      </w:pPr>
      <w:r>
        <w:t xml:space="preserve">Notons que ce déséquilibre implique qu’une prédiction systématiquement négative entraînerait une accuracy de 0,776. </w:t>
      </w:r>
      <w:commentRangeStart w:id="97"/>
      <w:r>
        <w:t>Par conséquent, nous attendrons de nos modèles qu’ils proposent une accuracy supérieure à ce chiffre</w:t>
      </w:r>
      <w:commentRangeEnd w:id="97"/>
      <w:r w:rsidR="00C013A3">
        <w:rPr>
          <w:rStyle w:val="Marquedecommentaire"/>
        </w:rPr>
        <w:commentReference w:id="97"/>
      </w:r>
      <w:r>
        <w:t xml:space="preserve">. </w:t>
      </w:r>
      <w:r w:rsidR="009F2DC5">
        <w:t>La question de la pertinence de l’accuracy comme critère peut donc se poser.</w:t>
      </w:r>
    </w:p>
    <w:p w14:paraId="6601B759" w14:textId="0F9BD4F6" w:rsidR="007F31B9" w:rsidRDefault="007F31B9" w:rsidP="00124A32">
      <w:ins w:id="98" w:author="Sophie" w:date="2023-11-30T19:29:00Z">
        <w:r>
          <w:t>Comme nous l’avons vu précédemment, le taux de journée pluvieuses diffère de façon significative selon les lieux</w:t>
        </w:r>
      </w:ins>
      <w:ins w:id="99" w:author="Sophie" w:date="2023-11-30T19:30:00Z">
        <w:r>
          <w:t xml:space="preserve">. Ce ratio de 0,776 vaut donc pour </w:t>
        </w:r>
      </w:ins>
      <w:ins w:id="100" w:author="Sophie" w:date="2023-11-30T19:31:00Z">
        <w:r>
          <w:t xml:space="preserve">uniquement pour </w:t>
        </w:r>
      </w:ins>
      <w:ins w:id="101" w:author="Sophie" w:date="2023-11-30T19:30:00Z">
        <w:r>
          <w:t>les modèles entrainés sur l’ensemble de l’Australie</w:t>
        </w:r>
      </w:ins>
      <w:ins w:id="102" w:author="Sophie" w:date="2023-11-30T19:31:00Z">
        <w:r>
          <w:t>.</w:t>
        </w:r>
      </w:ins>
    </w:p>
    <w:p w14:paraId="3D4919B7" w14:textId="48EC3C8C" w:rsidR="00DD2E1D" w:rsidRDefault="00DD2E1D" w:rsidP="00DD2E1D">
      <w:pPr>
        <w:pStyle w:val="Titre2"/>
      </w:pPr>
      <w:bookmarkStart w:id="103" w:name="_Toc152276804"/>
      <w:r>
        <w:t>Métriques</w:t>
      </w:r>
      <w:bookmarkEnd w:id="103"/>
    </w:p>
    <w:p w14:paraId="29DBB561" w14:textId="31113D55" w:rsidR="003B41F6" w:rsidRDefault="003B41F6" w:rsidP="003B41F6">
      <w:r>
        <w:t xml:space="preserve">Si l’accuracy permet une compréhension simple des résultats, elle n’est pas nécessairement pertinente pour notre jeu de données, du fait du déséquilibre de </w:t>
      </w:r>
      <w:r w:rsidRPr="007F31B9">
        <w:rPr>
          <w:i/>
          <w:iCs/>
        </w:rPr>
        <w:t>RainTomorrow</w:t>
      </w:r>
      <w:r>
        <w:t xml:space="preserve">. Nous la conserverons comme indicateur globale de la qualité, tout en gardant à l’esprit qu’une accuracy inférieure à </w:t>
      </w:r>
      <w:commentRangeStart w:id="104"/>
      <w:r>
        <w:t>0,776 sera mauvaise</w:t>
      </w:r>
      <w:commentRangeEnd w:id="104"/>
      <w:r w:rsidR="00EF44C2">
        <w:rPr>
          <w:rStyle w:val="Marquedecommentaire"/>
        </w:rPr>
        <w:commentReference w:id="104"/>
      </w:r>
      <w:r>
        <w:t>.</w:t>
      </w:r>
    </w:p>
    <w:p w14:paraId="1ABB2CBE" w14:textId="51326E31" w:rsidR="003B41F6" w:rsidRDefault="003B41F6" w:rsidP="003B41F6">
      <w:r>
        <w:t xml:space="preserve">Un faible recall correspond pour </w:t>
      </w:r>
      <w:r w:rsidRPr="007F31B9">
        <w:rPr>
          <w:i/>
          <w:iCs/>
        </w:rPr>
        <w:t>RainTomorrow</w:t>
      </w:r>
      <w:r>
        <w:t xml:space="preserve"> à </w:t>
      </w:r>
      <w:r w:rsidR="00801FB7">
        <w:t xml:space="preserve">un nombre élevé de jours </w:t>
      </w:r>
      <w:r>
        <w:t>de prédictions d’absence de pluie le lendemain alors qu’il pleuvra</w:t>
      </w:r>
      <w:r w:rsidR="00801FB7">
        <w:t xml:space="preserve"> (faux négatifs)</w:t>
      </w:r>
      <w:r>
        <w:t xml:space="preserve">. Un modèle naïf prédisant qu’il ne pleuvra jamais aura </w:t>
      </w:r>
      <w:r>
        <w:lastRenderedPageBreak/>
        <w:t>comme vu précédemment une accuracy de 0,776, mais un recall de 0. C’est une métrique qu’il sera intéressant d’optimiser.</w:t>
      </w:r>
    </w:p>
    <w:p w14:paraId="4CD9AEB6" w14:textId="7A49567E" w:rsidR="003B41F6" w:rsidRDefault="003B41F6" w:rsidP="003B41F6">
      <w:r>
        <w:t xml:space="preserve">Une faible précision de </w:t>
      </w:r>
      <w:r w:rsidRPr="007F31B9">
        <w:rPr>
          <w:i/>
          <w:iCs/>
        </w:rPr>
        <w:t>RainTomorrow</w:t>
      </w:r>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69593488" w14:textId="5FACA62E" w:rsidR="00930BD0" w:rsidDel="00EF44C2" w:rsidRDefault="00930BD0" w:rsidP="003B41F6">
      <w:pPr>
        <w:rPr>
          <w:del w:id="105" w:author="Quyen THIEU" w:date="2023-11-28T13:29:00Z"/>
        </w:rPr>
      </w:pP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le recall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6890D5C8" w14:textId="7038C2A4" w:rsidR="00F9358C" w:rsidRDefault="00F9358C" w:rsidP="00930BD0"/>
    <w:p w14:paraId="386C5F24" w14:textId="4BFB2351" w:rsidR="00DD2E1D" w:rsidRDefault="00DD2E1D" w:rsidP="00DD2E1D">
      <w:pPr>
        <w:pStyle w:val="Titre2"/>
      </w:pPr>
      <w:bookmarkStart w:id="106" w:name="_Toc152276805"/>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106"/>
      <w:proofErr w:type="spellEnd"/>
    </w:p>
    <w:p w14:paraId="1DCC2037" w14:textId="4AD8C194" w:rsidR="0022437F" w:rsidRPr="0022437F" w:rsidRDefault="0022437F" w:rsidP="0022437F">
      <w:pPr>
        <w:pStyle w:val="Titre3"/>
        <w:rPr>
          <w:lang w:val="en-US"/>
        </w:rPr>
      </w:pPr>
      <w:bookmarkStart w:id="107" w:name="_Toc152276806"/>
      <w:proofErr w:type="spellStart"/>
      <w:r>
        <w:rPr>
          <w:lang w:val="en-US"/>
        </w:rPr>
        <w:t>Modèles</w:t>
      </w:r>
      <w:proofErr w:type="spellEnd"/>
      <w:r>
        <w:rPr>
          <w:lang w:val="en-US"/>
        </w:rPr>
        <w:t xml:space="preserve"> </w:t>
      </w:r>
      <w:proofErr w:type="spellStart"/>
      <w:r>
        <w:rPr>
          <w:lang w:val="en-US"/>
        </w:rPr>
        <w:t>étudiés</w:t>
      </w:r>
      <w:bookmarkEnd w:id="107"/>
      <w:proofErr w:type="spellEnd"/>
    </w:p>
    <w:p w14:paraId="55FAD2B4" w14:textId="259E9A2C" w:rsidR="005805EF" w:rsidRDefault="009E42C4" w:rsidP="005805EF">
      <w:r>
        <w:t xml:space="preserve">Nous regardons ici des modèles générés avec une approche de machine learning qui n’est pas du </w:t>
      </w:r>
      <w:proofErr w:type="spellStart"/>
      <w:r>
        <w:t>deep</w:t>
      </w:r>
      <w:proofErr w:type="spellEnd"/>
      <w:r>
        <w:t xml:space="preserve"> learning : nous exploitons simplement la variable </w:t>
      </w:r>
      <w:r w:rsidRPr="007F31B9">
        <w:rPr>
          <w:i/>
          <w:iCs/>
        </w:rPr>
        <w:t>RainTomorrow</w:t>
      </w:r>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MLP?</w:t>
      </w:r>
      <w:r w:rsidR="009E42C4">
        <w:t xml:space="preserve"> Bof, déjà bien chargé</w:t>
      </w:r>
      <w:r>
        <w:t>)</w:t>
      </w:r>
    </w:p>
    <w:p w14:paraId="62A77884" w14:textId="5E718456" w:rsidR="009E42C4" w:rsidRDefault="009E42C4" w:rsidP="009E42C4">
      <w:pPr>
        <w:pStyle w:val="Titre3"/>
      </w:pPr>
      <w:bookmarkStart w:id="108" w:name="_Toc152276807"/>
      <w:r>
        <w:t>Optimisation de métriques</w:t>
      </w:r>
      <w:bookmarkEnd w:id="108"/>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28BEFFF7" w:rsidR="001E1701" w:rsidRPr="00984F2A" w:rsidRDefault="001E1701" w:rsidP="00984F2A">
      <w:r>
        <w:t xml:space="preserve">Attardons-nous sur une </w:t>
      </w:r>
      <w:del w:id="109" w:author="Quyen THIEU" w:date="2023-11-28T13:36:00Z">
        <w:r w:rsidDel="00EF44C2">
          <w:delText>problèmétique</w:delText>
        </w:r>
      </w:del>
      <w:ins w:id="110" w:author="Quyen THIEU" w:date="2023-11-28T13:36:00Z">
        <w:r w:rsidR="00EF44C2">
          <w:t>problématique</w:t>
        </w:r>
      </w:ins>
      <w:r>
        <w:t xml:space="preserve"> incontournable dans le machine learning dans le machine learning, à savoir l’</w:t>
      </w:r>
      <w:proofErr w:type="spellStart"/>
      <w:r>
        <w:t>overfitting</w:t>
      </w:r>
      <w:proofErr w:type="spellEnd"/>
      <w:r>
        <w:t xml:space="preserve">. Une attention permanente a été apporté dans tous les modèles sur ce point, d’une part en nous assurant que l’accuracy du </w:t>
      </w:r>
      <w:proofErr w:type="spellStart"/>
      <w:r>
        <w:t>trainset</w:t>
      </w:r>
      <w:proofErr w:type="spellEnd"/>
      <w:r>
        <w:t xml:space="preserve"> était proche du </w:t>
      </w:r>
      <w:proofErr w:type="spellStart"/>
      <w:r>
        <w:t>testset</w:t>
      </w:r>
      <w:proofErr w:type="spellEnd"/>
      <w:r>
        <w:t xml:space="preserve"> (inférieure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proofErr w:type="gramStart"/>
      <w:r w:rsidRPr="007F31B9">
        <w:rPr>
          <w:i/>
          <w:iCs/>
        </w:rPr>
        <w:t>StratifiedKFold</w:t>
      </w:r>
      <w:proofErr w:type="spellEnd"/>
      <w:r w:rsidRPr="007F31B9">
        <w:rPr>
          <w:i/>
          <w:iCs/>
        </w:rPr>
        <w:t>(</w:t>
      </w:r>
      <w:proofErr w:type="spellStart"/>
      <w:proofErr w:type="gramEnd"/>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XGBoost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1530BCB6" w14:textId="4A28169B" w:rsidR="009E42C4" w:rsidDel="00EF44C2" w:rsidRDefault="009E42C4">
      <w:pPr>
        <w:spacing w:after="80"/>
        <w:jc w:val="left"/>
        <w:rPr>
          <w:del w:id="111" w:author="Quyen THIEU" w:date="2023-11-28T13:36:00Z"/>
        </w:rPr>
      </w:pPr>
    </w:p>
    <w:p w14:paraId="6EE73934" w14:textId="77777777" w:rsidR="005805EF" w:rsidRPr="00B1564A" w:rsidRDefault="005805EF" w:rsidP="009E42C4">
      <w:pPr>
        <w:pStyle w:val="Titre4"/>
      </w:pPr>
      <w:r w:rsidRPr="00B1564A">
        <w:t>Maximisation de l’accuracy</w:t>
      </w:r>
    </w:p>
    <w:p w14:paraId="378A6ABD" w14:textId="77777777" w:rsidR="005805EF" w:rsidRPr="00B1564A"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l’accuracy.</w:t>
      </w:r>
    </w:p>
    <w:tbl>
      <w:tblPr>
        <w:tblpPr w:leftFromText="141" w:rightFromText="141" w:vertAnchor="text" w:horzAnchor="margin" w:tblpXSpec="center" w:tblpY="-82"/>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5805EF" w:rsidRPr="004B32D5" w14:paraId="77AEB49E" w14:textId="77777777" w:rsidTr="00967ED6">
        <w:trPr>
          <w:trHeight w:val="380"/>
        </w:trPr>
        <w:tc>
          <w:tcPr>
            <w:tcW w:w="8780" w:type="dxa"/>
            <w:gridSpan w:val="6"/>
            <w:tcBorders>
              <w:top w:val="nil"/>
              <w:left w:val="nil"/>
              <w:bottom w:val="nil"/>
              <w:right w:val="nil"/>
            </w:tcBorders>
            <w:shd w:val="clear" w:color="000000" w:fill="A9D08E"/>
            <w:noWrap/>
            <w:vAlign w:val="bottom"/>
            <w:hideMark/>
          </w:tcPr>
          <w:p w14:paraId="542DAF66"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lastRenderedPageBreak/>
              <w:t>Scores des modèles ayant meilleur accuracy</w:t>
            </w:r>
          </w:p>
        </w:tc>
      </w:tr>
      <w:tr w:rsidR="005805EF" w:rsidRPr="004B32D5" w14:paraId="01428B7C" w14:textId="77777777" w:rsidTr="00967ED6">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454061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2679669C"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1A623D80"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45DE0E46"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D664CD"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5E5F05B"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006932DC"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70EDBEE7" w14:textId="554DEA8A"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6BC1A03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0.8461</w:t>
            </w:r>
          </w:p>
        </w:tc>
        <w:tc>
          <w:tcPr>
            <w:tcW w:w="1091" w:type="dxa"/>
            <w:tcBorders>
              <w:top w:val="nil"/>
              <w:left w:val="nil"/>
              <w:bottom w:val="single" w:sz="4" w:space="0" w:color="FFFFFF"/>
              <w:right w:val="single" w:sz="4" w:space="0" w:color="FFFFFF"/>
            </w:tcBorders>
            <w:shd w:val="clear" w:color="000000" w:fill="DDEBF7"/>
            <w:noWrap/>
            <w:vAlign w:val="bottom"/>
            <w:hideMark/>
          </w:tcPr>
          <w:p w14:paraId="7E2C9D4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3" w:type="dxa"/>
            <w:tcBorders>
              <w:top w:val="nil"/>
              <w:left w:val="nil"/>
              <w:bottom w:val="single" w:sz="4" w:space="0" w:color="FFFFFF"/>
              <w:right w:val="single" w:sz="4" w:space="0" w:color="FFFFFF"/>
            </w:tcBorders>
            <w:shd w:val="clear" w:color="000000" w:fill="DDEBF7"/>
            <w:noWrap/>
            <w:vAlign w:val="bottom"/>
            <w:hideMark/>
          </w:tcPr>
          <w:p w14:paraId="109A55E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0.7278</w:t>
            </w:r>
          </w:p>
        </w:tc>
        <w:tc>
          <w:tcPr>
            <w:tcW w:w="1091" w:type="dxa"/>
            <w:tcBorders>
              <w:top w:val="nil"/>
              <w:left w:val="nil"/>
              <w:bottom w:val="single" w:sz="4" w:space="0" w:color="FFFFFF"/>
              <w:right w:val="single" w:sz="4" w:space="0" w:color="FFFFFF"/>
            </w:tcBorders>
            <w:shd w:val="clear" w:color="000000" w:fill="DDEBF7"/>
            <w:noWrap/>
            <w:vAlign w:val="bottom"/>
            <w:hideMark/>
          </w:tcPr>
          <w:p w14:paraId="0BDF5AA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0.5930</w:t>
            </w:r>
          </w:p>
        </w:tc>
        <w:tc>
          <w:tcPr>
            <w:tcW w:w="1091" w:type="dxa"/>
            <w:tcBorders>
              <w:top w:val="nil"/>
              <w:left w:val="nil"/>
              <w:bottom w:val="single" w:sz="4" w:space="0" w:color="FFFFFF"/>
              <w:right w:val="single" w:sz="4" w:space="0" w:color="FFFFFF"/>
            </w:tcBorders>
            <w:shd w:val="clear" w:color="000000" w:fill="DDEBF7"/>
            <w:noWrap/>
            <w:vAlign w:val="bottom"/>
            <w:hideMark/>
          </w:tcPr>
          <w:p w14:paraId="12A5DF0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0.8694</w:t>
            </w:r>
          </w:p>
        </w:tc>
      </w:tr>
      <w:tr w:rsidR="005805EF" w:rsidRPr="004B32D5" w14:paraId="2C1D9E9D"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ED0E14F"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0E60872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0.8389</w:t>
            </w:r>
          </w:p>
        </w:tc>
        <w:tc>
          <w:tcPr>
            <w:tcW w:w="1091" w:type="dxa"/>
            <w:tcBorders>
              <w:top w:val="nil"/>
              <w:left w:val="nil"/>
              <w:bottom w:val="single" w:sz="4" w:space="0" w:color="FFFFFF"/>
              <w:right w:val="single" w:sz="4" w:space="0" w:color="FFFFFF"/>
            </w:tcBorders>
            <w:shd w:val="clear" w:color="000000" w:fill="DDEBF7"/>
            <w:noWrap/>
            <w:vAlign w:val="bottom"/>
            <w:hideMark/>
          </w:tcPr>
          <w:p w14:paraId="282E3AF7"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0.4841</w:t>
            </w:r>
          </w:p>
        </w:tc>
        <w:tc>
          <w:tcPr>
            <w:tcW w:w="1463" w:type="dxa"/>
            <w:tcBorders>
              <w:top w:val="nil"/>
              <w:left w:val="nil"/>
              <w:bottom w:val="single" w:sz="4" w:space="0" w:color="FFFFFF"/>
              <w:right w:val="single" w:sz="4" w:space="0" w:color="FFFFFF"/>
            </w:tcBorders>
            <w:shd w:val="clear" w:color="000000" w:fill="DDEBF7"/>
            <w:noWrap/>
            <w:vAlign w:val="bottom"/>
            <w:hideMark/>
          </w:tcPr>
          <w:p w14:paraId="1098CE0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0.7049</w:t>
            </w:r>
          </w:p>
        </w:tc>
        <w:tc>
          <w:tcPr>
            <w:tcW w:w="1091" w:type="dxa"/>
            <w:tcBorders>
              <w:top w:val="nil"/>
              <w:left w:val="nil"/>
              <w:bottom w:val="single" w:sz="4" w:space="0" w:color="FFFFFF"/>
              <w:right w:val="single" w:sz="4" w:space="0" w:color="FFFFFF"/>
            </w:tcBorders>
            <w:shd w:val="clear" w:color="000000" w:fill="DDEBF7"/>
            <w:noWrap/>
            <w:vAlign w:val="bottom"/>
            <w:hideMark/>
          </w:tcPr>
          <w:p w14:paraId="5123BFA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0.5740</w:t>
            </w:r>
          </w:p>
        </w:tc>
        <w:tc>
          <w:tcPr>
            <w:tcW w:w="1091" w:type="dxa"/>
            <w:tcBorders>
              <w:top w:val="nil"/>
              <w:left w:val="nil"/>
              <w:bottom w:val="single" w:sz="4" w:space="0" w:color="FFFFFF"/>
              <w:right w:val="single" w:sz="4" w:space="0" w:color="FFFFFF"/>
            </w:tcBorders>
            <w:shd w:val="clear" w:color="000000" w:fill="DDEBF7"/>
            <w:noWrap/>
            <w:vAlign w:val="bottom"/>
            <w:hideMark/>
          </w:tcPr>
          <w:p w14:paraId="637C217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0.8456</w:t>
            </w:r>
          </w:p>
        </w:tc>
      </w:tr>
      <w:tr w:rsidR="005805EF" w:rsidRPr="004B32D5" w14:paraId="599960F7"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075ABD96"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3F27E11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0.8465</w:t>
            </w:r>
          </w:p>
        </w:tc>
        <w:tc>
          <w:tcPr>
            <w:tcW w:w="1091" w:type="dxa"/>
            <w:tcBorders>
              <w:top w:val="nil"/>
              <w:left w:val="nil"/>
              <w:bottom w:val="single" w:sz="4" w:space="0" w:color="FFFFFF"/>
              <w:right w:val="single" w:sz="4" w:space="0" w:color="FFFFFF"/>
            </w:tcBorders>
            <w:shd w:val="clear" w:color="000000" w:fill="DDEBF7"/>
            <w:noWrap/>
            <w:vAlign w:val="bottom"/>
            <w:hideMark/>
          </w:tcPr>
          <w:p w14:paraId="77F2C84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0.4761</w:t>
            </w:r>
          </w:p>
        </w:tc>
        <w:tc>
          <w:tcPr>
            <w:tcW w:w="1463" w:type="dxa"/>
            <w:tcBorders>
              <w:top w:val="nil"/>
              <w:left w:val="nil"/>
              <w:bottom w:val="single" w:sz="4" w:space="0" w:color="FFFFFF"/>
              <w:right w:val="single" w:sz="4" w:space="0" w:color="FFFFFF"/>
            </w:tcBorders>
            <w:shd w:val="clear" w:color="000000" w:fill="DDEBF7"/>
            <w:noWrap/>
            <w:vAlign w:val="bottom"/>
            <w:hideMark/>
          </w:tcPr>
          <w:p w14:paraId="37FB44D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0.7477</w:t>
            </w:r>
          </w:p>
        </w:tc>
        <w:tc>
          <w:tcPr>
            <w:tcW w:w="1091" w:type="dxa"/>
            <w:tcBorders>
              <w:top w:val="nil"/>
              <w:left w:val="nil"/>
              <w:bottom w:val="single" w:sz="4" w:space="0" w:color="FFFFFF"/>
              <w:right w:val="single" w:sz="4" w:space="0" w:color="FFFFFF"/>
            </w:tcBorders>
            <w:shd w:val="clear" w:color="000000" w:fill="DDEBF7"/>
            <w:noWrap/>
            <w:vAlign w:val="bottom"/>
            <w:hideMark/>
          </w:tcPr>
          <w:p w14:paraId="3D8C79D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0.5818</w:t>
            </w:r>
          </w:p>
        </w:tc>
        <w:tc>
          <w:tcPr>
            <w:tcW w:w="1091" w:type="dxa"/>
            <w:tcBorders>
              <w:top w:val="nil"/>
              <w:left w:val="nil"/>
              <w:bottom w:val="single" w:sz="4" w:space="0" w:color="FFFFFF"/>
              <w:right w:val="single" w:sz="4" w:space="0" w:color="FFFFFF"/>
            </w:tcBorders>
            <w:shd w:val="clear" w:color="000000" w:fill="DDEBF7"/>
            <w:noWrap/>
            <w:vAlign w:val="bottom"/>
            <w:hideMark/>
          </w:tcPr>
          <w:p w14:paraId="512A29F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0.8653</w:t>
            </w:r>
          </w:p>
        </w:tc>
      </w:tr>
      <w:tr w:rsidR="005805EF" w:rsidRPr="004B32D5" w14:paraId="60960031"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6C29DB50"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1" w:type="dxa"/>
            <w:tcBorders>
              <w:top w:val="nil"/>
              <w:left w:val="nil"/>
              <w:bottom w:val="single" w:sz="4" w:space="0" w:color="FFFFFF"/>
              <w:right w:val="single" w:sz="4" w:space="0" w:color="FFFFFF"/>
            </w:tcBorders>
            <w:shd w:val="clear" w:color="000000" w:fill="DDEBF7"/>
            <w:noWrap/>
            <w:vAlign w:val="bottom"/>
            <w:hideMark/>
          </w:tcPr>
          <w:p w14:paraId="1CCF885F"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0.8526</w:t>
            </w:r>
          </w:p>
        </w:tc>
        <w:tc>
          <w:tcPr>
            <w:tcW w:w="1091" w:type="dxa"/>
            <w:tcBorders>
              <w:top w:val="nil"/>
              <w:left w:val="nil"/>
              <w:bottom w:val="single" w:sz="4" w:space="0" w:color="FFFFFF"/>
              <w:right w:val="single" w:sz="4" w:space="0" w:color="FFFFFF"/>
            </w:tcBorders>
            <w:shd w:val="clear" w:color="000000" w:fill="DDEBF7"/>
            <w:noWrap/>
            <w:vAlign w:val="bottom"/>
            <w:hideMark/>
          </w:tcPr>
          <w:p w14:paraId="60AF652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0.5407</w:t>
            </w:r>
          </w:p>
        </w:tc>
        <w:tc>
          <w:tcPr>
            <w:tcW w:w="1463" w:type="dxa"/>
            <w:tcBorders>
              <w:top w:val="nil"/>
              <w:left w:val="nil"/>
              <w:bottom w:val="single" w:sz="4" w:space="0" w:color="FFFFFF"/>
              <w:right w:val="single" w:sz="4" w:space="0" w:color="FFFFFF"/>
            </w:tcBorders>
            <w:shd w:val="clear" w:color="000000" w:fill="DDEBF7"/>
            <w:noWrap/>
            <w:vAlign w:val="bottom"/>
            <w:hideMark/>
          </w:tcPr>
          <w:p w14:paraId="43C93FD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0.7315</w:t>
            </w:r>
          </w:p>
        </w:tc>
        <w:tc>
          <w:tcPr>
            <w:tcW w:w="1091" w:type="dxa"/>
            <w:tcBorders>
              <w:top w:val="nil"/>
              <w:left w:val="nil"/>
              <w:bottom w:val="single" w:sz="4" w:space="0" w:color="FFFFFF"/>
              <w:right w:val="single" w:sz="4" w:space="0" w:color="FFFFFF"/>
            </w:tcBorders>
            <w:shd w:val="clear" w:color="000000" w:fill="DDEBF7"/>
            <w:noWrap/>
            <w:vAlign w:val="bottom"/>
            <w:hideMark/>
          </w:tcPr>
          <w:p w14:paraId="1AA23847"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0.6218</w:t>
            </w:r>
          </w:p>
        </w:tc>
        <w:tc>
          <w:tcPr>
            <w:tcW w:w="1091" w:type="dxa"/>
            <w:tcBorders>
              <w:top w:val="nil"/>
              <w:left w:val="nil"/>
              <w:bottom w:val="single" w:sz="4" w:space="0" w:color="FFFFFF"/>
              <w:right w:val="single" w:sz="4" w:space="0" w:color="FFFFFF"/>
            </w:tcBorders>
            <w:shd w:val="clear" w:color="000000" w:fill="DDEBF7"/>
            <w:noWrap/>
            <w:vAlign w:val="bottom"/>
            <w:hideMark/>
          </w:tcPr>
          <w:p w14:paraId="5C55BF3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0.8844</w:t>
            </w:r>
          </w:p>
        </w:tc>
      </w:tr>
    </w:tbl>
    <w:p w14:paraId="759235C2" w14:textId="77777777" w:rsidR="005805EF" w:rsidRPr="00B1564A" w:rsidRDefault="005805EF" w:rsidP="005805EF">
      <w:pPr>
        <w:rPr>
          <w:rFonts w:cs="Times New Roman"/>
          <w:color w:val="0F0F0F"/>
        </w:rPr>
      </w:pPr>
    </w:p>
    <w:p w14:paraId="05254B2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la meilleure accuracy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également le recall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XGBoost a le F1-score le plus élevé, ce qui est une combinaison équilibrée de recall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AUC : XGBoost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l’accuracy, le modèle XGBoost semble être le meilleur choix</w:t>
      </w:r>
    </w:p>
    <w:p w14:paraId="597541F8" w14:textId="77777777" w:rsidR="005805EF" w:rsidRPr="00B1564A" w:rsidRDefault="005805EF" w:rsidP="005805EF">
      <w:pPr>
        <w:rPr>
          <w:rFonts w:cs="Times New Roman"/>
        </w:rPr>
      </w:pPr>
      <w:r w:rsidRPr="00B1564A">
        <w:rPr>
          <w:rFonts w:cs="Times New Roman"/>
        </w:rPr>
        <w:t xml:space="preserve">On peut observer dans le graphique ci-dessous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14:paraId="0270A9DA" w14:textId="58FACF07" w:rsidR="005805EF" w:rsidRPr="00B1564A" w:rsidRDefault="005A5204" w:rsidP="005805EF">
      <w:pPr>
        <w:jc w:val="center"/>
        <w:rPr>
          <w:rFonts w:cs="Times New Roman"/>
        </w:rP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10"/>
                    <a:stretch>
                      <a:fillRect/>
                    </a:stretch>
                  </pic:blipFill>
                  <pic:spPr>
                    <a:xfrm>
                      <a:off x="0" y="0"/>
                      <a:ext cx="3600000" cy="2700000"/>
                    </a:xfrm>
                    <a:prstGeom prst="rect">
                      <a:avLst/>
                    </a:prstGeom>
                  </pic:spPr>
                </pic:pic>
              </a:graphicData>
            </a:graphic>
          </wp:inline>
        </w:drawing>
      </w:r>
    </w:p>
    <w:p w14:paraId="3730D31B" w14:textId="77777777" w:rsidR="005805EF" w:rsidRPr="00B1564A" w:rsidRDefault="005805EF" w:rsidP="009E42C4">
      <w:pPr>
        <w:pStyle w:val="Titre4"/>
      </w:pPr>
      <w:r w:rsidRPr="00B1564A">
        <w:t>Maximisation de la précision</w:t>
      </w:r>
    </w:p>
    <w:p w14:paraId="671F9484" w14:textId="77777777" w:rsidR="005805EF" w:rsidRPr="00B1564A"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la précision.</w:t>
      </w:r>
    </w:p>
    <w:tbl>
      <w:tblPr>
        <w:tblpPr w:leftFromText="141" w:rightFromText="141" w:vertAnchor="text" w:horzAnchor="margin" w:tblpXSpec="center" w:tblpY="-38"/>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5805EF" w:rsidRPr="004B32D5" w14:paraId="049E7008" w14:textId="77777777" w:rsidTr="00967ED6">
        <w:trPr>
          <w:trHeight w:val="380"/>
        </w:trPr>
        <w:tc>
          <w:tcPr>
            <w:tcW w:w="8780" w:type="dxa"/>
            <w:gridSpan w:val="6"/>
            <w:tcBorders>
              <w:top w:val="nil"/>
              <w:left w:val="nil"/>
              <w:bottom w:val="nil"/>
              <w:right w:val="nil"/>
            </w:tcBorders>
            <w:shd w:val="clear" w:color="000000" w:fill="A9D08E"/>
            <w:noWrap/>
            <w:vAlign w:val="bottom"/>
            <w:hideMark/>
          </w:tcPr>
          <w:p w14:paraId="41917767"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precision</w:t>
            </w:r>
            <w:proofErr w:type="spellEnd"/>
          </w:p>
        </w:tc>
      </w:tr>
      <w:tr w:rsidR="005805EF" w:rsidRPr="004B32D5" w14:paraId="2E390395" w14:textId="77777777" w:rsidTr="00967ED6">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4D3C8C9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26E97038"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482CA2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0891B0F5"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83E4D5E"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92AE8FC"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6991C389"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C4B4484" w14:textId="61AC5F27"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4E90708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0.8455</w:t>
            </w:r>
          </w:p>
        </w:tc>
        <w:tc>
          <w:tcPr>
            <w:tcW w:w="1091" w:type="dxa"/>
            <w:tcBorders>
              <w:top w:val="nil"/>
              <w:left w:val="nil"/>
              <w:bottom w:val="single" w:sz="4" w:space="0" w:color="FFFFFF"/>
              <w:right w:val="single" w:sz="4" w:space="0" w:color="FFFFFF"/>
            </w:tcBorders>
            <w:shd w:val="clear" w:color="000000" w:fill="DDEBF7"/>
            <w:noWrap/>
            <w:vAlign w:val="bottom"/>
            <w:hideMark/>
          </w:tcPr>
          <w:p w14:paraId="163A504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0.4894</w:t>
            </w:r>
          </w:p>
        </w:tc>
        <w:tc>
          <w:tcPr>
            <w:tcW w:w="1463" w:type="dxa"/>
            <w:tcBorders>
              <w:top w:val="nil"/>
              <w:left w:val="nil"/>
              <w:bottom w:val="single" w:sz="4" w:space="0" w:color="FFFFFF"/>
              <w:right w:val="single" w:sz="4" w:space="0" w:color="FFFFFF"/>
            </w:tcBorders>
            <w:shd w:val="clear" w:color="000000" w:fill="DDEBF7"/>
            <w:noWrap/>
            <w:vAlign w:val="bottom"/>
            <w:hideMark/>
          </w:tcPr>
          <w:p w14:paraId="5625733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0.7327</w:t>
            </w:r>
          </w:p>
        </w:tc>
        <w:tc>
          <w:tcPr>
            <w:tcW w:w="1091" w:type="dxa"/>
            <w:tcBorders>
              <w:top w:val="nil"/>
              <w:left w:val="nil"/>
              <w:bottom w:val="single" w:sz="4" w:space="0" w:color="FFFFFF"/>
              <w:right w:val="single" w:sz="4" w:space="0" w:color="FFFFFF"/>
            </w:tcBorders>
            <w:shd w:val="clear" w:color="000000" w:fill="DDEBF7"/>
            <w:noWrap/>
            <w:vAlign w:val="bottom"/>
            <w:hideMark/>
          </w:tcPr>
          <w:p w14:paraId="75C258F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0.5869</w:t>
            </w:r>
          </w:p>
        </w:tc>
        <w:tc>
          <w:tcPr>
            <w:tcW w:w="1091" w:type="dxa"/>
            <w:tcBorders>
              <w:top w:val="nil"/>
              <w:left w:val="nil"/>
              <w:bottom w:val="single" w:sz="4" w:space="0" w:color="FFFFFF"/>
              <w:right w:val="single" w:sz="4" w:space="0" w:color="FFFFFF"/>
            </w:tcBorders>
            <w:shd w:val="clear" w:color="000000" w:fill="DDEBF7"/>
            <w:noWrap/>
            <w:vAlign w:val="bottom"/>
            <w:hideMark/>
          </w:tcPr>
          <w:p w14:paraId="3BDB5D2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0.8681</w:t>
            </w:r>
          </w:p>
        </w:tc>
      </w:tr>
      <w:tr w:rsidR="005805EF" w:rsidRPr="004B32D5" w14:paraId="0FD56C39"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18075037"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6B9D019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0.8233</w:t>
            </w:r>
          </w:p>
        </w:tc>
        <w:tc>
          <w:tcPr>
            <w:tcW w:w="1091" w:type="dxa"/>
            <w:tcBorders>
              <w:top w:val="nil"/>
              <w:left w:val="nil"/>
              <w:bottom w:val="single" w:sz="4" w:space="0" w:color="FFFFFF"/>
              <w:right w:val="single" w:sz="4" w:space="0" w:color="FFFFFF"/>
            </w:tcBorders>
            <w:shd w:val="clear" w:color="000000" w:fill="DDEBF7"/>
            <w:noWrap/>
            <w:vAlign w:val="bottom"/>
            <w:hideMark/>
          </w:tcPr>
          <w:p w14:paraId="015376E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0.2987</w:t>
            </w:r>
          </w:p>
        </w:tc>
        <w:tc>
          <w:tcPr>
            <w:tcW w:w="1463" w:type="dxa"/>
            <w:tcBorders>
              <w:top w:val="nil"/>
              <w:left w:val="nil"/>
              <w:bottom w:val="single" w:sz="4" w:space="0" w:color="FFFFFF"/>
              <w:right w:val="single" w:sz="4" w:space="0" w:color="FFFFFF"/>
            </w:tcBorders>
            <w:shd w:val="clear" w:color="000000" w:fill="DDEBF7"/>
            <w:noWrap/>
            <w:vAlign w:val="bottom"/>
            <w:hideMark/>
          </w:tcPr>
          <w:p w14:paraId="7A05E684"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0.7746</w:t>
            </w:r>
          </w:p>
        </w:tc>
        <w:tc>
          <w:tcPr>
            <w:tcW w:w="1091" w:type="dxa"/>
            <w:tcBorders>
              <w:top w:val="nil"/>
              <w:left w:val="nil"/>
              <w:bottom w:val="single" w:sz="4" w:space="0" w:color="FFFFFF"/>
              <w:right w:val="single" w:sz="4" w:space="0" w:color="FFFFFF"/>
            </w:tcBorders>
            <w:shd w:val="clear" w:color="000000" w:fill="DDEBF7"/>
            <w:noWrap/>
            <w:vAlign w:val="bottom"/>
            <w:hideMark/>
          </w:tcPr>
          <w:p w14:paraId="4F694B4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0.4311</w:t>
            </w:r>
          </w:p>
        </w:tc>
        <w:tc>
          <w:tcPr>
            <w:tcW w:w="1091" w:type="dxa"/>
            <w:tcBorders>
              <w:top w:val="nil"/>
              <w:left w:val="nil"/>
              <w:bottom w:val="single" w:sz="4" w:space="0" w:color="FFFFFF"/>
              <w:right w:val="single" w:sz="4" w:space="0" w:color="FFFFFF"/>
            </w:tcBorders>
            <w:shd w:val="clear" w:color="000000" w:fill="DDEBF7"/>
            <w:noWrap/>
            <w:vAlign w:val="bottom"/>
            <w:hideMark/>
          </w:tcPr>
          <w:p w14:paraId="157A4C7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0.7792</w:t>
            </w:r>
          </w:p>
        </w:tc>
      </w:tr>
      <w:tr w:rsidR="005805EF" w:rsidRPr="004B32D5" w14:paraId="6E6045CA"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09A57025" w14:textId="77777777" w:rsidR="005805EF" w:rsidRPr="004B32D5" w:rsidRDefault="005805EF" w:rsidP="00967ED6">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2ACC0014"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0.7830</w:t>
            </w:r>
          </w:p>
        </w:tc>
        <w:tc>
          <w:tcPr>
            <w:tcW w:w="1091" w:type="dxa"/>
            <w:tcBorders>
              <w:top w:val="nil"/>
              <w:left w:val="nil"/>
              <w:bottom w:val="single" w:sz="4" w:space="0" w:color="FFFFFF"/>
              <w:right w:val="single" w:sz="4" w:space="0" w:color="FFFFFF"/>
            </w:tcBorders>
            <w:shd w:val="clear" w:color="000000" w:fill="DDEBF7"/>
            <w:noWrap/>
            <w:vAlign w:val="bottom"/>
            <w:hideMark/>
          </w:tcPr>
          <w:p w14:paraId="6F2BC16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0.0367</w:t>
            </w:r>
          </w:p>
        </w:tc>
        <w:tc>
          <w:tcPr>
            <w:tcW w:w="1463" w:type="dxa"/>
            <w:tcBorders>
              <w:top w:val="nil"/>
              <w:left w:val="nil"/>
              <w:bottom w:val="single" w:sz="4" w:space="0" w:color="FFFFFF"/>
              <w:right w:val="single" w:sz="4" w:space="0" w:color="FFFFFF"/>
            </w:tcBorders>
            <w:shd w:val="clear" w:color="000000" w:fill="DDEBF7"/>
            <w:noWrap/>
            <w:vAlign w:val="bottom"/>
            <w:hideMark/>
          </w:tcPr>
          <w:p w14:paraId="7CA85B58"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0.8897</w:t>
            </w:r>
          </w:p>
        </w:tc>
        <w:tc>
          <w:tcPr>
            <w:tcW w:w="1091" w:type="dxa"/>
            <w:tcBorders>
              <w:top w:val="nil"/>
              <w:left w:val="nil"/>
              <w:bottom w:val="single" w:sz="4" w:space="0" w:color="FFFFFF"/>
              <w:right w:val="single" w:sz="4" w:space="0" w:color="FFFFFF"/>
            </w:tcBorders>
            <w:shd w:val="clear" w:color="000000" w:fill="DDEBF7"/>
            <w:noWrap/>
            <w:vAlign w:val="bottom"/>
            <w:hideMark/>
          </w:tcPr>
          <w:p w14:paraId="61C53CC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0.0705</w:t>
            </w:r>
          </w:p>
        </w:tc>
        <w:tc>
          <w:tcPr>
            <w:tcW w:w="1091" w:type="dxa"/>
            <w:tcBorders>
              <w:top w:val="nil"/>
              <w:left w:val="nil"/>
              <w:bottom w:val="single" w:sz="4" w:space="0" w:color="FFFFFF"/>
              <w:right w:val="single" w:sz="4" w:space="0" w:color="FFFFFF"/>
            </w:tcBorders>
            <w:shd w:val="clear" w:color="000000" w:fill="DDEBF7"/>
            <w:noWrap/>
            <w:vAlign w:val="bottom"/>
            <w:hideMark/>
          </w:tcPr>
          <w:p w14:paraId="66B950D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0.8315</w:t>
            </w:r>
          </w:p>
        </w:tc>
      </w:tr>
      <w:tr w:rsidR="005805EF" w:rsidRPr="004B32D5" w14:paraId="58BEBE05"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7E623ADC" w14:textId="77777777" w:rsidR="005805EF" w:rsidRPr="004B32D5" w:rsidRDefault="005805EF" w:rsidP="00967ED6">
            <w:pPr>
              <w:spacing w:after="0"/>
              <w:jc w:val="left"/>
              <w:rPr>
                <w:rFonts w:eastAsia="Times New Roman" w:cs="Times New Roman"/>
                <w:color w:val="000000"/>
                <w:lang w:eastAsia="fr-FR"/>
              </w:rPr>
            </w:pPr>
            <w:r w:rsidRPr="004B32D5">
              <w:rPr>
                <w:rFonts w:eastAsia="Times New Roman" w:cs="Times New Roman"/>
                <w:color w:val="000000"/>
                <w:lang w:eastAsia="fr-FR"/>
              </w:rPr>
              <w:t>XGBoost</w:t>
            </w:r>
          </w:p>
        </w:tc>
        <w:tc>
          <w:tcPr>
            <w:tcW w:w="1401" w:type="dxa"/>
            <w:tcBorders>
              <w:top w:val="nil"/>
              <w:left w:val="nil"/>
              <w:bottom w:val="single" w:sz="4" w:space="0" w:color="FFFFFF"/>
              <w:right w:val="single" w:sz="4" w:space="0" w:color="FFFFFF"/>
            </w:tcBorders>
            <w:shd w:val="clear" w:color="000000" w:fill="DDEBF7"/>
            <w:noWrap/>
            <w:vAlign w:val="bottom"/>
            <w:hideMark/>
          </w:tcPr>
          <w:p w14:paraId="1978FA1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0.8410</w:t>
            </w:r>
          </w:p>
        </w:tc>
        <w:tc>
          <w:tcPr>
            <w:tcW w:w="1091" w:type="dxa"/>
            <w:tcBorders>
              <w:top w:val="nil"/>
              <w:left w:val="nil"/>
              <w:bottom w:val="single" w:sz="4" w:space="0" w:color="FFFFFF"/>
              <w:right w:val="single" w:sz="4" w:space="0" w:color="FFFFFF"/>
            </w:tcBorders>
            <w:shd w:val="clear" w:color="000000" w:fill="DDEBF7"/>
            <w:noWrap/>
            <w:vAlign w:val="bottom"/>
            <w:hideMark/>
          </w:tcPr>
          <w:p w14:paraId="511F1B0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0.4144</w:t>
            </w:r>
          </w:p>
        </w:tc>
        <w:tc>
          <w:tcPr>
            <w:tcW w:w="1463" w:type="dxa"/>
            <w:tcBorders>
              <w:top w:val="nil"/>
              <w:left w:val="nil"/>
              <w:bottom w:val="single" w:sz="4" w:space="0" w:color="FFFFFF"/>
              <w:right w:val="single" w:sz="4" w:space="0" w:color="FFFFFF"/>
            </w:tcBorders>
            <w:shd w:val="clear" w:color="000000" w:fill="DDEBF7"/>
            <w:noWrap/>
            <w:vAlign w:val="bottom"/>
            <w:hideMark/>
          </w:tcPr>
          <w:p w14:paraId="315D7B4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0.7698</w:t>
            </w:r>
          </w:p>
        </w:tc>
        <w:tc>
          <w:tcPr>
            <w:tcW w:w="1091" w:type="dxa"/>
            <w:tcBorders>
              <w:top w:val="nil"/>
              <w:left w:val="nil"/>
              <w:bottom w:val="single" w:sz="4" w:space="0" w:color="FFFFFF"/>
              <w:right w:val="single" w:sz="4" w:space="0" w:color="FFFFFF"/>
            </w:tcBorders>
            <w:shd w:val="clear" w:color="000000" w:fill="DDEBF7"/>
            <w:noWrap/>
            <w:vAlign w:val="bottom"/>
            <w:hideMark/>
          </w:tcPr>
          <w:p w14:paraId="6A4ECCB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0.5388</w:t>
            </w:r>
          </w:p>
        </w:tc>
        <w:tc>
          <w:tcPr>
            <w:tcW w:w="1091" w:type="dxa"/>
            <w:tcBorders>
              <w:top w:val="nil"/>
              <w:left w:val="nil"/>
              <w:bottom w:val="single" w:sz="4" w:space="0" w:color="FFFFFF"/>
              <w:right w:val="single" w:sz="4" w:space="0" w:color="FFFFFF"/>
            </w:tcBorders>
            <w:shd w:val="clear" w:color="000000" w:fill="DDEBF7"/>
            <w:noWrap/>
            <w:vAlign w:val="bottom"/>
            <w:hideMark/>
          </w:tcPr>
          <w:p w14:paraId="6C10BA0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0.8567</w:t>
            </w:r>
          </w:p>
        </w:tc>
      </w:tr>
    </w:tbl>
    <w:p w14:paraId="288CA74D" w14:textId="77777777" w:rsidR="005805EF" w:rsidRPr="00B1564A" w:rsidRDefault="005805EF" w:rsidP="005805EF">
      <w:pPr>
        <w:rPr>
          <w:rFonts w:cs="Times New Roman"/>
          <w:color w:val="0F0F0F"/>
        </w:rPr>
      </w:pP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 xml:space="preserve">La précision seule ne donne pas une image complète de la performance du modèle, car elle ne prend pas en compte les faux négatifs. En termes d'accuracy,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proofErr w:type="spellStart"/>
      <w:r w:rsidRPr="00B1564A">
        <w:rPr>
          <w:rFonts w:cs="Times New Roman"/>
          <w:color w:val="0F0F0F"/>
        </w:rPr>
        <w:t>Random</w:t>
      </w:r>
      <w:proofErr w:type="spellEnd"/>
      <w:r w:rsidRPr="00B1564A">
        <w:rPr>
          <w:rFonts w:cs="Times New Roman"/>
          <w:color w:val="0F0F0F"/>
        </w:rPr>
        <w:t xml:space="preserve">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un F1-score relativement équilibré, combinant recall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36FD0458" w14:textId="77777777" w:rsidR="005805EF" w:rsidRPr="00B1564A" w:rsidRDefault="005805EF" w:rsidP="005805EF">
      <w:pPr>
        <w:rPr>
          <w:rFonts w:cs="Times New Roman"/>
        </w:rPr>
      </w:pPr>
    </w:p>
    <w:p w14:paraId="239C7C76" w14:textId="7477E96B" w:rsidR="005805EF" w:rsidRPr="00B1564A" w:rsidRDefault="005A5204" w:rsidP="005805EF">
      <w:pPr>
        <w:jc w:val="center"/>
        <w:rPr>
          <w:rFonts w:cs="Times New Roman"/>
        </w:rP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11"/>
                    <a:stretch>
                      <a:fillRect/>
                    </a:stretch>
                  </pic:blipFill>
                  <pic:spPr>
                    <a:xfrm>
                      <a:off x="0" y="0"/>
                      <a:ext cx="3600000" cy="2700000"/>
                    </a:xfrm>
                    <a:prstGeom prst="rect">
                      <a:avLst/>
                    </a:prstGeom>
                  </pic:spPr>
                </pic:pic>
              </a:graphicData>
            </a:graphic>
          </wp:inline>
        </w:drawing>
      </w:r>
    </w:p>
    <w:p w14:paraId="455F8233" w14:textId="77777777" w:rsidR="005805EF" w:rsidRPr="00B1564A" w:rsidRDefault="005805EF" w:rsidP="009E42C4">
      <w:pPr>
        <w:pStyle w:val="Titre4"/>
      </w:pPr>
      <w:r w:rsidRPr="00B1564A">
        <w:t>Maximisation du recall</w:t>
      </w:r>
    </w:p>
    <w:p w14:paraId="7C12B55E" w14:textId="77777777" w:rsidR="005805EF"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le recall.</w:t>
      </w:r>
    </w:p>
    <w:tbl>
      <w:tblPr>
        <w:tblpPr w:leftFromText="141" w:rightFromText="141" w:vertAnchor="text" w:horzAnchor="margin" w:tblpXSpec="center" w:tblpY="-1"/>
        <w:tblW w:w="8781" w:type="dxa"/>
        <w:tblCellMar>
          <w:left w:w="70" w:type="dxa"/>
          <w:right w:w="70" w:type="dxa"/>
        </w:tblCellMar>
        <w:tblLook w:val="04A0" w:firstRow="1" w:lastRow="0" w:firstColumn="1" w:lastColumn="0" w:noHBand="0" w:noVBand="1"/>
      </w:tblPr>
      <w:tblGrid>
        <w:gridCol w:w="2679"/>
        <w:gridCol w:w="1391"/>
        <w:gridCol w:w="1090"/>
        <w:gridCol w:w="1453"/>
        <w:gridCol w:w="1084"/>
        <w:gridCol w:w="1084"/>
      </w:tblGrid>
      <w:tr w:rsidR="005805EF" w:rsidRPr="004B32D5" w14:paraId="3BC62934"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74C4C4FE"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recall</w:t>
            </w:r>
          </w:p>
        </w:tc>
      </w:tr>
      <w:tr w:rsidR="005805EF" w:rsidRPr="004B32D5" w14:paraId="7820518E" w14:textId="77777777" w:rsidTr="00967ED6">
        <w:trPr>
          <w:trHeight w:val="320"/>
        </w:trPr>
        <w:tc>
          <w:tcPr>
            <w:tcW w:w="2679"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3C277D2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391" w:type="dxa"/>
            <w:tcBorders>
              <w:top w:val="single" w:sz="4" w:space="0" w:color="FFFFFF"/>
              <w:left w:val="nil"/>
              <w:bottom w:val="single" w:sz="4" w:space="0" w:color="FFFFFF"/>
              <w:right w:val="single" w:sz="4" w:space="0" w:color="FFFFFF"/>
            </w:tcBorders>
            <w:shd w:val="clear" w:color="000000" w:fill="9BC2E6"/>
            <w:noWrap/>
            <w:vAlign w:val="bottom"/>
            <w:hideMark/>
          </w:tcPr>
          <w:p w14:paraId="51F8B255"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0" w:type="dxa"/>
            <w:tcBorders>
              <w:top w:val="single" w:sz="4" w:space="0" w:color="FFFFFF"/>
              <w:left w:val="nil"/>
              <w:bottom w:val="single" w:sz="4" w:space="0" w:color="FFFFFF"/>
              <w:right w:val="single" w:sz="4" w:space="0" w:color="FFFFFF"/>
            </w:tcBorders>
            <w:shd w:val="clear" w:color="000000" w:fill="9BC2E6"/>
            <w:noWrap/>
            <w:vAlign w:val="bottom"/>
            <w:hideMark/>
          </w:tcPr>
          <w:p w14:paraId="4CDE421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53" w:type="dxa"/>
            <w:tcBorders>
              <w:top w:val="single" w:sz="4" w:space="0" w:color="FFFFFF"/>
              <w:left w:val="nil"/>
              <w:bottom w:val="single" w:sz="4" w:space="0" w:color="FFFFFF"/>
              <w:right w:val="single" w:sz="4" w:space="0" w:color="FFFFFF"/>
            </w:tcBorders>
            <w:shd w:val="clear" w:color="000000" w:fill="9BC2E6"/>
            <w:noWrap/>
            <w:vAlign w:val="bottom"/>
            <w:hideMark/>
          </w:tcPr>
          <w:p w14:paraId="05996231"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6858A75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2C19E2D8"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0DE08DBC"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AE5B3AB" w14:textId="4974C6C3" w:rsidR="005805EF" w:rsidRPr="004B32D5" w:rsidRDefault="005A5204" w:rsidP="00967ED6">
            <w:pPr>
              <w:spacing w:after="0"/>
              <w:jc w:val="left"/>
              <w:rPr>
                <w:rFonts w:eastAsia="Times New Roman" w:cs="Times New Roman"/>
                <w:b/>
                <w:bCs/>
                <w:color w:val="000000"/>
                <w:lang w:eastAsia="fr-FR"/>
              </w:rPr>
            </w:pPr>
            <w:proofErr w:type="spellStart"/>
            <w:r w:rsidRPr="005A5204">
              <w:rPr>
                <w:rFonts w:eastAsia="Times New Roman" w:cs="Times New Roman"/>
                <w:b/>
                <w:color w:val="000000"/>
                <w:lang w:eastAsia="fr-FR"/>
              </w:rPr>
              <w:t>Logistic</w:t>
            </w:r>
            <w:r w:rsidR="005805EF" w:rsidRPr="004B32D5">
              <w:rPr>
                <w:rFonts w:eastAsia="Times New Roman" w:cs="Times New Roman"/>
                <w:b/>
                <w:bCs/>
                <w:color w:val="000000"/>
                <w:lang w:eastAsia="fr-FR"/>
              </w:rPr>
              <w:t>Regression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292A5CF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0.7366</w:t>
            </w:r>
          </w:p>
        </w:tc>
        <w:tc>
          <w:tcPr>
            <w:tcW w:w="1090" w:type="dxa"/>
            <w:tcBorders>
              <w:top w:val="nil"/>
              <w:left w:val="nil"/>
              <w:bottom w:val="single" w:sz="4" w:space="0" w:color="FFFFFF"/>
              <w:right w:val="single" w:sz="4" w:space="0" w:color="FFFFFF"/>
            </w:tcBorders>
            <w:shd w:val="clear" w:color="000000" w:fill="DDEBF7"/>
            <w:noWrap/>
            <w:vAlign w:val="bottom"/>
            <w:hideMark/>
          </w:tcPr>
          <w:p w14:paraId="593E6D1D"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0.8464</w:t>
            </w:r>
          </w:p>
        </w:tc>
        <w:tc>
          <w:tcPr>
            <w:tcW w:w="1453" w:type="dxa"/>
            <w:tcBorders>
              <w:top w:val="nil"/>
              <w:left w:val="nil"/>
              <w:bottom w:val="single" w:sz="4" w:space="0" w:color="FFFFFF"/>
              <w:right w:val="single" w:sz="4" w:space="0" w:color="FFFFFF"/>
            </w:tcBorders>
            <w:shd w:val="clear" w:color="000000" w:fill="DDEBF7"/>
            <w:noWrap/>
            <w:vAlign w:val="bottom"/>
            <w:hideMark/>
          </w:tcPr>
          <w:p w14:paraId="4AECE08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0.4531</w:t>
            </w:r>
          </w:p>
        </w:tc>
        <w:tc>
          <w:tcPr>
            <w:tcW w:w="1084" w:type="dxa"/>
            <w:tcBorders>
              <w:top w:val="nil"/>
              <w:left w:val="nil"/>
              <w:bottom w:val="single" w:sz="4" w:space="0" w:color="FFFFFF"/>
              <w:right w:val="single" w:sz="4" w:space="0" w:color="FFFFFF"/>
            </w:tcBorders>
            <w:shd w:val="clear" w:color="000000" w:fill="DDEBF7"/>
            <w:noWrap/>
            <w:vAlign w:val="bottom"/>
            <w:hideMark/>
          </w:tcPr>
          <w:p w14:paraId="7C6D8F1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0.5902</w:t>
            </w:r>
          </w:p>
        </w:tc>
        <w:tc>
          <w:tcPr>
            <w:tcW w:w="1084" w:type="dxa"/>
            <w:tcBorders>
              <w:top w:val="nil"/>
              <w:left w:val="nil"/>
              <w:bottom w:val="single" w:sz="4" w:space="0" w:color="FFFFFF"/>
              <w:right w:val="single" w:sz="4" w:space="0" w:color="FFFFFF"/>
            </w:tcBorders>
            <w:shd w:val="clear" w:color="000000" w:fill="DDEBF7"/>
            <w:noWrap/>
            <w:vAlign w:val="bottom"/>
            <w:hideMark/>
          </w:tcPr>
          <w:p w14:paraId="1216C06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0.8640</w:t>
            </w:r>
          </w:p>
        </w:tc>
      </w:tr>
      <w:tr w:rsidR="005805EF" w:rsidRPr="004B32D5" w14:paraId="3E0F653C"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7AAA15FF"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6A1ADA6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0.8313</w:t>
            </w:r>
          </w:p>
        </w:tc>
        <w:tc>
          <w:tcPr>
            <w:tcW w:w="1090" w:type="dxa"/>
            <w:tcBorders>
              <w:top w:val="nil"/>
              <w:left w:val="nil"/>
              <w:bottom w:val="single" w:sz="4" w:space="0" w:color="FFFFFF"/>
              <w:right w:val="single" w:sz="4" w:space="0" w:color="FFFFFF"/>
            </w:tcBorders>
            <w:shd w:val="clear" w:color="000000" w:fill="DDEBF7"/>
            <w:noWrap/>
            <w:vAlign w:val="bottom"/>
            <w:hideMark/>
          </w:tcPr>
          <w:p w14:paraId="2338E0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0.4944</w:t>
            </w:r>
          </w:p>
        </w:tc>
        <w:tc>
          <w:tcPr>
            <w:tcW w:w="1453" w:type="dxa"/>
            <w:tcBorders>
              <w:top w:val="nil"/>
              <w:left w:val="nil"/>
              <w:bottom w:val="single" w:sz="4" w:space="0" w:color="FFFFFF"/>
              <w:right w:val="single" w:sz="4" w:space="0" w:color="FFFFFF"/>
            </w:tcBorders>
            <w:shd w:val="clear" w:color="000000" w:fill="DDEBF7"/>
            <w:noWrap/>
            <w:vAlign w:val="bottom"/>
            <w:hideMark/>
          </w:tcPr>
          <w:p w14:paraId="5807AFD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0.6669</w:t>
            </w:r>
          </w:p>
        </w:tc>
        <w:tc>
          <w:tcPr>
            <w:tcW w:w="1084" w:type="dxa"/>
            <w:tcBorders>
              <w:top w:val="nil"/>
              <w:left w:val="nil"/>
              <w:bottom w:val="single" w:sz="4" w:space="0" w:color="FFFFFF"/>
              <w:right w:val="single" w:sz="4" w:space="0" w:color="FFFFFF"/>
            </w:tcBorders>
            <w:shd w:val="clear" w:color="000000" w:fill="DDEBF7"/>
            <w:noWrap/>
            <w:vAlign w:val="bottom"/>
            <w:hideMark/>
          </w:tcPr>
          <w:p w14:paraId="39F17B9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0.5679</w:t>
            </w:r>
          </w:p>
        </w:tc>
        <w:tc>
          <w:tcPr>
            <w:tcW w:w="1084" w:type="dxa"/>
            <w:tcBorders>
              <w:top w:val="nil"/>
              <w:left w:val="nil"/>
              <w:bottom w:val="single" w:sz="4" w:space="0" w:color="FFFFFF"/>
              <w:right w:val="single" w:sz="4" w:space="0" w:color="FFFFFF"/>
            </w:tcBorders>
            <w:shd w:val="clear" w:color="000000" w:fill="DDEBF7"/>
            <w:noWrap/>
            <w:vAlign w:val="bottom"/>
            <w:hideMark/>
          </w:tcPr>
          <w:p w14:paraId="001EF0F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0.8180</w:t>
            </w:r>
          </w:p>
        </w:tc>
      </w:tr>
      <w:tr w:rsidR="005805EF" w:rsidRPr="004B32D5" w14:paraId="7EE081BF"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6FAB9466"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246900F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0.8397</w:t>
            </w:r>
          </w:p>
        </w:tc>
        <w:tc>
          <w:tcPr>
            <w:tcW w:w="1090" w:type="dxa"/>
            <w:tcBorders>
              <w:top w:val="nil"/>
              <w:left w:val="nil"/>
              <w:bottom w:val="single" w:sz="4" w:space="0" w:color="FFFFFF"/>
              <w:right w:val="single" w:sz="4" w:space="0" w:color="FFFFFF"/>
            </w:tcBorders>
            <w:shd w:val="clear" w:color="000000" w:fill="DDEBF7"/>
            <w:noWrap/>
            <w:vAlign w:val="bottom"/>
            <w:hideMark/>
          </w:tcPr>
          <w:p w14:paraId="6B5703E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0.5062</w:t>
            </w:r>
          </w:p>
        </w:tc>
        <w:tc>
          <w:tcPr>
            <w:tcW w:w="1453" w:type="dxa"/>
            <w:tcBorders>
              <w:top w:val="nil"/>
              <w:left w:val="nil"/>
              <w:bottom w:val="single" w:sz="4" w:space="0" w:color="FFFFFF"/>
              <w:right w:val="single" w:sz="4" w:space="0" w:color="FFFFFF"/>
            </w:tcBorders>
            <w:shd w:val="clear" w:color="000000" w:fill="DDEBF7"/>
            <w:noWrap/>
            <w:vAlign w:val="bottom"/>
            <w:hideMark/>
          </w:tcPr>
          <w:p w14:paraId="043EB98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0.6956</w:t>
            </w:r>
          </w:p>
        </w:tc>
        <w:tc>
          <w:tcPr>
            <w:tcW w:w="1084" w:type="dxa"/>
            <w:tcBorders>
              <w:top w:val="nil"/>
              <w:left w:val="nil"/>
              <w:bottom w:val="single" w:sz="4" w:space="0" w:color="FFFFFF"/>
              <w:right w:val="single" w:sz="4" w:space="0" w:color="FFFFFF"/>
            </w:tcBorders>
            <w:shd w:val="clear" w:color="000000" w:fill="DDEBF7"/>
            <w:noWrap/>
            <w:vAlign w:val="bottom"/>
            <w:hideMark/>
          </w:tcPr>
          <w:p w14:paraId="755F16A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0.5860</w:t>
            </w:r>
          </w:p>
        </w:tc>
        <w:tc>
          <w:tcPr>
            <w:tcW w:w="1084" w:type="dxa"/>
            <w:tcBorders>
              <w:top w:val="nil"/>
              <w:left w:val="nil"/>
              <w:bottom w:val="single" w:sz="4" w:space="0" w:color="FFFFFF"/>
              <w:right w:val="single" w:sz="4" w:space="0" w:color="FFFFFF"/>
            </w:tcBorders>
            <w:shd w:val="clear" w:color="000000" w:fill="DDEBF7"/>
            <w:noWrap/>
            <w:vAlign w:val="bottom"/>
            <w:hideMark/>
          </w:tcPr>
          <w:p w14:paraId="5BF5C70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0.8469</w:t>
            </w:r>
          </w:p>
        </w:tc>
      </w:tr>
      <w:tr w:rsidR="005805EF" w:rsidRPr="004B32D5" w14:paraId="6CEBAA80"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5DE7D6B" w14:textId="77777777" w:rsidR="005805EF" w:rsidRPr="004B32D5" w:rsidRDefault="005805EF" w:rsidP="00967ED6">
            <w:pPr>
              <w:spacing w:after="0"/>
              <w:jc w:val="left"/>
              <w:rPr>
                <w:rFonts w:eastAsia="Times New Roman" w:cs="Times New Roman"/>
                <w:color w:val="000000"/>
                <w:lang w:eastAsia="fr-FR"/>
              </w:rPr>
            </w:pPr>
            <w:r w:rsidRPr="004B32D5">
              <w:rPr>
                <w:rFonts w:eastAsia="Times New Roman" w:cs="Times New Roman"/>
                <w:color w:val="000000"/>
                <w:lang w:eastAsia="fr-FR"/>
              </w:rPr>
              <w:t>XGBoost</w:t>
            </w:r>
          </w:p>
        </w:tc>
        <w:tc>
          <w:tcPr>
            <w:tcW w:w="1391" w:type="dxa"/>
            <w:tcBorders>
              <w:top w:val="nil"/>
              <w:left w:val="nil"/>
              <w:bottom w:val="single" w:sz="4" w:space="0" w:color="FFFFFF"/>
              <w:right w:val="single" w:sz="4" w:space="0" w:color="FFFFFF"/>
            </w:tcBorders>
            <w:shd w:val="clear" w:color="000000" w:fill="DDEBF7"/>
            <w:noWrap/>
            <w:vAlign w:val="bottom"/>
            <w:hideMark/>
          </w:tcPr>
          <w:p w14:paraId="437E1D4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0.8292</w:t>
            </w:r>
          </w:p>
        </w:tc>
        <w:tc>
          <w:tcPr>
            <w:tcW w:w="1090" w:type="dxa"/>
            <w:tcBorders>
              <w:top w:val="nil"/>
              <w:left w:val="nil"/>
              <w:bottom w:val="single" w:sz="4" w:space="0" w:color="FFFFFF"/>
              <w:right w:val="single" w:sz="4" w:space="0" w:color="FFFFFF"/>
            </w:tcBorders>
            <w:shd w:val="clear" w:color="000000" w:fill="DDEBF7"/>
            <w:noWrap/>
            <w:vAlign w:val="bottom"/>
            <w:hideMark/>
          </w:tcPr>
          <w:p w14:paraId="583526F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0.5547</w:t>
            </w:r>
          </w:p>
        </w:tc>
        <w:tc>
          <w:tcPr>
            <w:tcW w:w="1453" w:type="dxa"/>
            <w:tcBorders>
              <w:top w:val="nil"/>
              <w:left w:val="nil"/>
              <w:bottom w:val="single" w:sz="4" w:space="0" w:color="FFFFFF"/>
              <w:right w:val="single" w:sz="4" w:space="0" w:color="FFFFFF"/>
            </w:tcBorders>
            <w:shd w:val="clear" w:color="000000" w:fill="DDEBF7"/>
            <w:noWrap/>
            <w:vAlign w:val="bottom"/>
            <w:hideMark/>
          </w:tcPr>
          <w:p w14:paraId="0A24E89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0.6365</w:t>
            </w:r>
          </w:p>
        </w:tc>
        <w:tc>
          <w:tcPr>
            <w:tcW w:w="1084" w:type="dxa"/>
            <w:tcBorders>
              <w:top w:val="nil"/>
              <w:left w:val="nil"/>
              <w:bottom w:val="single" w:sz="4" w:space="0" w:color="FFFFFF"/>
              <w:right w:val="single" w:sz="4" w:space="0" w:color="FFFFFF"/>
            </w:tcBorders>
            <w:shd w:val="clear" w:color="000000" w:fill="DDEBF7"/>
            <w:noWrap/>
            <w:vAlign w:val="bottom"/>
            <w:hideMark/>
          </w:tcPr>
          <w:p w14:paraId="44FAA87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0.5928</w:t>
            </w:r>
          </w:p>
        </w:tc>
        <w:tc>
          <w:tcPr>
            <w:tcW w:w="1084" w:type="dxa"/>
            <w:tcBorders>
              <w:top w:val="nil"/>
              <w:left w:val="nil"/>
              <w:bottom w:val="single" w:sz="4" w:space="0" w:color="FFFFFF"/>
              <w:right w:val="single" w:sz="4" w:space="0" w:color="FFFFFF"/>
            </w:tcBorders>
            <w:shd w:val="clear" w:color="000000" w:fill="DDEBF7"/>
            <w:noWrap/>
            <w:vAlign w:val="bottom"/>
            <w:hideMark/>
          </w:tcPr>
          <w:p w14:paraId="5F1CBF8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0.8481</w:t>
            </w:r>
          </w:p>
        </w:tc>
      </w:tr>
    </w:tbl>
    <w:p w14:paraId="27F8ED42" w14:textId="77777777" w:rsidR="005805EF" w:rsidRPr="00B1564A" w:rsidRDefault="005805EF" w:rsidP="005805EF">
      <w:pPr>
        <w:rPr>
          <w:rFonts w:cs="Times New Roman"/>
          <w:color w:val="0F0F0F"/>
        </w:rPr>
      </w:pPr>
    </w:p>
    <w:p w14:paraId="13B2C117"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 xml:space="preserve">Recall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Accuracy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recall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AUC mesure la capacité du modèle à discriminer entre les classes positives et négatives. XGBoost a la plus haute AUC dans ce cas (0.8481).</w:t>
      </w:r>
    </w:p>
    <w:p w14:paraId="7EE4859F" w14:textId="77777777" w:rsidR="005805EF" w:rsidRDefault="005805EF" w:rsidP="005805EF">
      <w:pPr>
        <w:rPr>
          <w:rFonts w:cs="Times New Roman"/>
        </w:rPr>
      </w:pPr>
    </w:p>
    <w:p w14:paraId="1FE725DE" w14:textId="3698AAF6" w:rsidR="005805EF" w:rsidRPr="00B1564A" w:rsidRDefault="005A5204" w:rsidP="005805EF">
      <w:pPr>
        <w:jc w:val="center"/>
        <w:rPr>
          <w:rFonts w:cs="Times New Roman"/>
        </w:rPr>
      </w:pPr>
      <w:r>
        <w:rPr>
          <w:rFonts w:cs="Times New Roman"/>
          <w:noProof/>
          <w:lang w:eastAsia="fr-FR"/>
        </w:rPr>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2"/>
                    <a:stretch>
                      <a:fillRect/>
                    </a:stretch>
                  </pic:blipFill>
                  <pic:spPr>
                    <a:xfrm>
                      <a:off x="0" y="0"/>
                      <a:ext cx="3600000" cy="2700000"/>
                    </a:xfrm>
                    <a:prstGeom prst="rect">
                      <a:avLst/>
                    </a:prstGeom>
                  </pic:spPr>
                </pic:pic>
              </a:graphicData>
            </a:graphic>
          </wp:inline>
        </w:drawing>
      </w:r>
    </w:p>
    <w:p w14:paraId="01A47EDC" w14:textId="77777777" w:rsidR="005805EF" w:rsidRPr="00B1564A" w:rsidRDefault="005805EF" w:rsidP="009E42C4">
      <w:pPr>
        <w:pStyle w:val="Titre4"/>
      </w:pPr>
      <w:r w:rsidRPr="00B1564A">
        <w:t>Maximisation du F1-score</w:t>
      </w:r>
    </w:p>
    <w:p w14:paraId="1EA35CCB" w14:textId="77777777" w:rsidR="005805EF" w:rsidRPr="00B1564A" w:rsidRDefault="005805EF" w:rsidP="005805EF">
      <w:pPr>
        <w:rPr>
          <w:rFonts w:cs="Times New Roman"/>
        </w:rPr>
      </w:pPr>
      <w:r w:rsidRPr="00B1564A">
        <w:rPr>
          <w:rFonts w:cs="Times New Roman"/>
          <w:color w:val="0F0F0F"/>
        </w:rPr>
        <w:t>Les résultats présentés dans le tableau ci-dessous montrent les performances de quatre modèles différents en termes de cinq métriques d'évaluation, avec l'optimisation basée sur le F1-score</w:t>
      </w:r>
    </w:p>
    <w:tbl>
      <w:tblPr>
        <w:tblW w:w="8781" w:type="dxa"/>
        <w:jc w:val="center"/>
        <w:tblCellMar>
          <w:left w:w="70" w:type="dxa"/>
          <w:right w:w="70" w:type="dxa"/>
        </w:tblCellMar>
        <w:tblLook w:val="04A0" w:firstRow="1" w:lastRow="0" w:firstColumn="1" w:lastColumn="0" w:noHBand="0" w:noVBand="1"/>
      </w:tblPr>
      <w:tblGrid>
        <w:gridCol w:w="2640"/>
        <w:gridCol w:w="1400"/>
        <w:gridCol w:w="1091"/>
        <w:gridCol w:w="1462"/>
        <w:gridCol w:w="1097"/>
        <w:gridCol w:w="1091"/>
      </w:tblGrid>
      <w:tr w:rsidR="005805EF" w:rsidRPr="004B32D5" w14:paraId="32572F88" w14:textId="77777777" w:rsidTr="00967ED6">
        <w:trPr>
          <w:trHeight w:val="380"/>
          <w:jc w:val="center"/>
        </w:trPr>
        <w:tc>
          <w:tcPr>
            <w:tcW w:w="8781" w:type="dxa"/>
            <w:gridSpan w:val="6"/>
            <w:tcBorders>
              <w:top w:val="nil"/>
              <w:left w:val="nil"/>
              <w:bottom w:val="nil"/>
              <w:right w:val="nil"/>
            </w:tcBorders>
            <w:shd w:val="clear" w:color="000000" w:fill="A9D08E"/>
            <w:noWrap/>
            <w:vAlign w:val="bottom"/>
            <w:hideMark/>
          </w:tcPr>
          <w:p w14:paraId="7C2BAB4A"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f1</w:t>
            </w:r>
          </w:p>
        </w:tc>
      </w:tr>
      <w:tr w:rsidR="005805EF" w:rsidRPr="004B32D5" w14:paraId="4B772C84" w14:textId="77777777" w:rsidTr="00967ED6">
        <w:trPr>
          <w:trHeight w:val="320"/>
          <w:jc w:val="center"/>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5C7370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69680A6"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6D2453B"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2BB6DBF9"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2121BCB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652A456"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2E5DACA8"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35F3A36A" w14:textId="6FC558A0"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5ED0DCB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0DB0561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0.5002</w:t>
            </w:r>
          </w:p>
        </w:tc>
        <w:tc>
          <w:tcPr>
            <w:tcW w:w="1462" w:type="dxa"/>
            <w:tcBorders>
              <w:top w:val="nil"/>
              <w:left w:val="nil"/>
              <w:bottom w:val="single" w:sz="4" w:space="0" w:color="FFFFFF"/>
              <w:right w:val="single" w:sz="4" w:space="0" w:color="FFFFFF"/>
            </w:tcBorders>
            <w:shd w:val="clear" w:color="000000" w:fill="DDEBF7"/>
            <w:noWrap/>
            <w:vAlign w:val="bottom"/>
            <w:hideMark/>
          </w:tcPr>
          <w:p w14:paraId="40E267C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0.7277</w:t>
            </w:r>
          </w:p>
        </w:tc>
        <w:tc>
          <w:tcPr>
            <w:tcW w:w="1097" w:type="dxa"/>
            <w:tcBorders>
              <w:top w:val="nil"/>
              <w:left w:val="nil"/>
              <w:bottom w:val="single" w:sz="4" w:space="0" w:color="FFFFFF"/>
              <w:right w:val="single" w:sz="4" w:space="0" w:color="FFFFFF"/>
            </w:tcBorders>
            <w:shd w:val="clear" w:color="000000" w:fill="DDEBF7"/>
            <w:noWrap/>
            <w:vAlign w:val="bottom"/>
            <w:hideMark/>
          </w:tcPr>
          <w:p w14:paraId="48B3E71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1" w:type="dxa"/>
            <w:tcBorders>
              <w:top w:val="nil"/>
              <w:left w:val="nil"/>
              <w:bottom w:val="single" w:sz="4" w:space="0" w:color="FFFFFF"/>
              <w:right w:val="single" w:sz="4" w:space="0" w:color="FFFFFF"/>
            </w:tcBorders>
            <w:shd w:val="clear" w:color="000000" w:fill="DDEBF7"/>
            <w:noWrap/>
            <w:vAlign w:val="bottom"/>
            <w:hideMark/>
          </w:tcPr>
          <w:p w14:paraId="38B5B7E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5805EF" w:rsidRPr="004B32D5" w14:paraId="41D880F8"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AB56D4A"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D2E9BE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0.8409</w:t>
            </w:r>
          </w:p>
        </w:tc>
        <w:tc>
          <w:tcPr>
            <w:tcW w:w="1091" w:type="dxa"/>
            <w:tcBorders>
              <w:top w:val="nil"/>
              <w:left w:val="nil"/>
              <w:bottom w:val="single" w:sz="4" w:space="0" w:color="FFFFFF"/>
              <w:right w:val="single" w:sz="4" w:space="0" w:color="FFFFFF"/>
            </w:tcBorders>
            <w:shd w:val="clear" w:color="000000" w:fill="DDEBF7"/>
            <w:noWrap/>
            <w:vAlign w:val="bottom"/>
            <w:hideMark/>
          </w:tcPr>
          <w:p w14:paraId="0020D0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0.4883</w:t>
            </w:r>
          </w:p>
        </w:tc>
        <w:tc>
          <w:tcPr>
            <w:tcW w:w="1462" w:type="dxa"/>
            <w:tcBorders>
              <w:top w:val="nil"/>
              <w:left w:val="nil"/>
              <w:bottom w:val="single" w:sz="4" w:space="0" w:color="FFFFFF"/>
              <w:right w:val="single" w:sz="4" w:space="0" w:color="FFFFFF"/>
            </w:tcBorders>
            <w:shd w:val="clear" w:color="000000" w:fill="DDEBF7"/>
            <w:noWrap/>
            <w:vAlign w:val="bottom"/>
            <w:hideMark/>
          </w:tcPr>
          <w:p w14:paraId="05E9C7A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0.7114</w:t>
            </w:r>
          </w:p>
        </w:tc>
        <w:tc>
          <w:tcPr>
            <w:tcW w:w="1097" w:type="dxa"/>
            <w:tcBorders>
              <w:top w:val="nil"/>
              <w:left w:val="nil"/>
              <w:bottom w:val="single" w:sz="4" w:space="0" w:color="FFFFFF"/>
              <w:right w:val="single" w:sz="4" w:space="0" w:color="FFFFFF"/>
            </w:tcBorders>
            <w:shd w:val="clear" w:color="000000" w:fill="DDEBF7"/>
            <w:noWrap/>
            <w:vAlign w:val="bottom"/>
            <w:hideMark/>
          </w:tcPr>
          <w:p w14:paraId="749C755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0.5791</w:t>
            </w:r>
          </w:p>
        </w:tc>
        <w:tc>
          <w:tcPr>
            <w:tcW w:w="1091" w:type="dxa"/>
            <w:tcBorders>
              <w:top w:val="nil"/>
              <w:left w:val="nil"/>
              <w:bottom w:val="single" w:sz="4" w:space="0" w:color="FFFFFF"/>
              <w:right w:val="single" w:sz="4" w:space="0" w:color="FFFFFF"/>
            </w:tcBorders>
            <w:shd w:val="clear" w:color="000000" w:fill="DDEBF7"/>
            <w:noWrap/>
            <w:vAlign w:val="bottom"/>
            <w:hideMark/>
          </w:tcPr>
          <w:p w14:paraId="314F14A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0.8498</w:t>
            </w:r>
          </w:p>
        </w:tc>
      </w:tr>
      <w:tr w:rsidR="005805EF" w:rsidRPr="004B32D5" w14:paraId="5F177595"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9D88150"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1E59E0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0.8494</w:t>
            </w:r>
          </w:p>
        </w:tc>
        <w:tc>
          <w:tcPr>
            <w:tcW w:w="1091" w:type="dxa"/>
            <w:tcBorders>
              <w:top w:val="nil"/>
              <w:left w:val="nil"/>
              <w:bottom w:val="single" w:sz="4" w:space="0" w:color="FFFFFF"/>
              <w:right w:val="single" w:sz="4" w:space="0" w:color="FFFFFF"/>
            </w:tcBorders>
            <w:shd w:val="clear" w:color="000000" w:fill="DDEBF7"/>
            <w:noWrap/>
            <w:vAlign w:val="bottom"/>
            <w:hideMark/>
          </w:tcPr>
          <w:p w14:paraId="10EC1C5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0.5049</w:t>
            </w:r>
          </w:p>
        </w:tc>
        <w:tc>
          <w:tcPr>
            <w:tcW w:w="1462" w:type="dxa"/>
            <w:tcBorders>
              <w:top w:val="nil"/>
              <w:left w:val="nil"/>
              <w:bottom w:val="single" w:sz="4" w:space="0" w:color="FFFFFF"/>
              <w:right w:val="single" w:sz="4" w:space="0" w:color="FFFFFF"/>
            </w:tcBorders>
            <w:shd w:val="clear" w:color="000000" w:fill="DDEBF7"/>
            <w:noWrap/>
            <w:vAlign w:val="bottom"/>
            <w:hideMark/>
          </w:tcPr>
          <w:p w14:paraId="4D08905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0.7409</w:t>
            </w:r>
          </w:p>
        </w:tc>
        <w:tc>
          <w:tcPr>
            <w:tcW w:w="1097" w:type="dxa"/>
            <w:tcBorders>
              <w:top w:val="nil"/>
              <w:left w:val="nil"/>
              <w:bottom w:val="single" w:sz="4" w:space="0" w:color="FFFFFF"/>
              <w:right w:val="single" w:sz="4" w:space="0" w:color="FFFFFF"/>
            </w:tcBorders>
            <w:shd w:val="clear" w:color="000000" w:fill="DDEBF7"/>
            <w:noWrap/>
            <w:vAlign w:val="bottom"/>
            <w:hideMark/>
          </w:tcPr>
          <w:p w14:paraId="5C957BA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0.6006</w:t>
            </w:r>
          </w:p>
        </w:tc>
        <w:tc>
          <w:tcPr>
            <w:tcW w:w="1091" w:type="dxa"/>
            <w:tcBorders>
              <w:top w:val="nil"/>
              <w:left w:val="nil"/>
              <w:bottom w:val="single" w:sz="4" w:space="0" w:color="FFFFFF"/>
              <w:right w:val="single" w:sz="4" w:space="0" w:color="FFFFFF"/>
            </w:tcBorders>
            <w:shd w:val="clear" w:color="000000" w:fill="DDEBF7"/>
            <w:noWrap/>
            <w:vAlign w:val="bottom"/>
            <w:hideMark/>
          </w:tcPr>
          <w:p w14:paraId="6DB54B5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0.8699</w:t>
            </w:r>
          </w:p>
        </w:tc>
      </w:tr>
      <w:tr w:rsidR="005805EF" w:rsidRPr="004B32D5" w14:paraId="2995295D"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206CB71"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0" w:type="dxa"/>
            <w:tcBorders>
              <w:top w:val="nil"/>
              <w:left w:val="nil"/>
              <w:bottom w:val="single" w:sz="4" w:space="0" w:color="FFFFFF"/>
              <w:right w:val="single" w:sz="4" w:space="0" w:color="FFFFFF"/>
            </w:tcBorders>
            <w:shd w:val="clear" w:color="000000" w:fill="DDEBF7"/>
            <w:noWrap/>
            <w:vAlign w:val="bottom"/>
            <w:hideMark/>
          </w:tcPr>
          <w:p w14:paraId="79B7809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0.8554</w:t>
            </w:r>
          </w:p>
        </w:tc>
        <w:tc>
          <w:tcPr>
            <w:tcW w:w="1091" w:type="dxa"/>
            <w:tcBorders>
              <w:top w:val="nil"/>
              <w:left w:val="nil"/>
              <w:bottom w:val="single" w:sz="4" w:space="0" w:color="FFFFFF"/>
              <w:right w:val="single" w:sz="4" w:space="0" w:color="FFFFFF"/>
            </w:tcBorders>
            <w:shd w:val="clear" w:color="000000" w:fill="DDEBF7"/>
            <w:noWrap/>
            <w:vAlign w:val="bottom"/>
            <w:hideMark/>
          </w:tcPr>
          <w:p w14:paraId="0FCE340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0.5475</w:t>
            </w:r>
          </w:p>
        </w:tc>
        <w:tc>
          <w:tcPr>
            <w:tcW w:w="1462" w:type="dxa"/>
            <w:tcBorders>
              <w:top w:val="nil"/>
              <w:left w:val="nil"/>
              <w:bottom w:val="single" w:sz="4" w:space="0" w:color="FFFFFF"/>
              <w:right w:val="single" w:sz="4" w:space="0" w:color="FFFFFF"/>
            </w:tcBorders>
            <w:shd w:val="clear" w:color="000000" w:fill="DDEBF7"/>
            <w:noWrap/>
            <w:vAlign w:val="bottom"/>
            <w:hideMark/>
          </w:tcPr>
          <w:p w14:paraId="74AF739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0.7397</w:t>
            </w:r>
          </w:p>
        </w:tc>
        <w:tc>
          <w:tcPr>
            <w:tcW w:w="1097" w:type="dxa"/>
            <w:tcBorders>
              <w:top w:val="nil"/>
              <w:left w:val="nil"/>
              <w:bottom w:val="single" w:sz="4" w:space="0" w:color="FFFFFF"/>
              <w:right w:val="single" w:sz="4" w:space="0" w:color="FFFFFF"/>
            </w:tcBorders>
            <w:shd w:val="clear" w:color="000000" w:fill="DDEBF7"/>
            <w:noWrap/>
            <w:vAlign w:val="bottom"/>
            <w:hideMark/>
          </w:tcPr>
          <w:p w14:paraId="09F17F42"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0.6292</w:t>
            </w:r>
          </w:p>
        </w:tc>
        <w:tc>
          <w:tcPr>
            <w:tcW w:w="1091" w:type="dxa"/>
            <w:tcBorders>
              <w:top w:val="nil"/>
              <w:left w:val="nil"/>
              <w:bottom w:val="single" w:sz="4" w:space="0" w:color="FFFFFF"/>
              <w:right w:val="single" w:sz="4" w:space="0" w:color="FFFFFF"/>
            </w:tcBorders>
            <w:shd w:val="clear" w:color="000000" w:fill="DDEBF7"/>
            <w:noWrap/>
            <w:vAlign w:val="bottom"/>
            <w:hideMark/>
          </w:tcPr>
          <w:p w14:paraId="10ABCAF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0.8852</w:t>
            </w:r>
          </w:p>
        </w:tc>
      </w:tr>
    </w:tbl>
    <w:p w14:paraId="5A6095E6" w14:textId="77777777" w:rsidR="005805EF" w:rsidRPr="00B1564A" w:rsidRDefault="005805EF" w:rsidP="005805EF">
      <w:pPr>
        <w:rPr>
          <w:rFonts w:cs="Times New Roman"/>
        </w:rPr>
      </w:pP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XGBoost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recall. Cela suggère que XGBoost atteint un équilibre optimal entre l'identification des vrais positifs (recall)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et </w:t>
      </w:r>
      <w:proofErr w:type="spellStart"/>
      <w:r w:rsidRPr="00B1564A">
        <w:rPr>
          <w:rFonts w:cs="Times New Roman"/>
        </w:rPr>
        <w:t>Precision</w:t>
      </w:r>
      <w:proofErr w:type="spellEnd"/>
      <w:r w:rsidRPr="00B1564A">
        <w:rPr>
          <w:rFonts w:cs="Times New Roman"/>
        </w:rPr>
        <w:t xml:space="preserve"> : </w:t>
      </w:r>
      <w:r w:rsidRPr="00B1564A">
        <w:rPr>
          <w:rFonts w:cs="Times New Roman"/>
          <w:color w:val="0F0F0F"/>
        </w:rPr>
        <w:t xml:space="preserve">XGBoost a des valeurs de recall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060E9FC0" w14:textId="49258450" w:rsidR="005805EF" w:rsidRPr="004021D7" w:rsidRDefault="005A5204" w:rsidP="005805EF">
      <w:pPr>
        <w:jc w:val="center"/>
        <w:rPr>
          <w:rFonts w:cs="Times New Roman"/>
        </w:rP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3"/>
                    <a:stretch>
                      <a:fillRect/>
                    </a:stretch>
                  </pic:blipFill>
                  <pic:spPr>
                    <a:xfrm>
                      <a:off x="0" y="0"/>
                      <a:ext cx="3600000" cy="2700000"/>
                    </a:xfrm>
                    <a:prstGeom prst="rect">
                      <a:avLst/>
                    </a:prstGeom>
                  </pic:spPr>
                </pic:pic>
              </a:graphicData>
            </a:graphic>
          </wp:inline>
        </w:drawing>
      </w:r>
    </w:p>
    <w:p w14:paraId="7A1336AE" w14:textId="77777777" w:rsidR="005805EF" w:rsidRPr="00B1564A" w:rsidRDefault="005805EF" w:rsidP="009E42C4">
      <w:pPr>
        <w:pStyle w:val="Titre4"/>
      </w:pPr>
      <w:r w:rsidRPr="00B1564A">
        <w:t>Maximisation de l’AUC</w:t>
      </w:r>
    </w:p>
    <w:p w14:paraId="4E259850" w14:textId="77777777" w:rsidR="005805EF" w:rsidRDefault="005805EF" w:rsidP="005805EF">
      <w:pPr>
        <w:rPr>
          <w:rFonts w:cs="Times New Roman"/>
          <w:color w:val="0F0F0F"/>
        </w:rPr>
      </w:pPr>
      <w:r w:rsidRPr="00B1564A">
        <w:rPr>
          <w:rFonts w:cs="Times New Roman"/>
          <w:color w:val="0F0F0F"/>
        </w:rPr>
        <w:t xml:space="preserve">Les résultats présentés dans le tableau ci-dessous montrent les performances de quatre modèles différents en termes de cinq métriques d'évaluation, avec l'optimisation basée sur l’AUC. </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5805EF" w:rsidRPr="004B32D5" w14:paraId="275989BB"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13510C82"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auc</w:t>
            </w:r>
            <w:proofErr w:type="spellEnd"/>
          </w:p>
        </w:tc>
      </w:tr>
      <w:tr w:rsidR="005805EF" w:rsidRPr="004B32D5" w14:paraId="144A5DA3" w14:textId="77777777" w:rsidTr="00967ED6">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31058EB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3D41F7A0"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6C57E7B"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019207DC"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A4427DC"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03BA11D2"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4C221599"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03F70079" w14:textId="20F72425"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35D9D5A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00E6749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2" w:type="dxa"/>
            <w:tcBorders>
              <w:top w:val="nil"/>
              <w:left w:val="nil"/>
              <w:bottom w:val="single" w:sz="4" w:space="0" w:color="FFFFFF"/>
              <w:right w:val="single" w:sz="4" w:space="0" w:color="FFFFFF"/>
            </w:tcBorders>
            <w:shd w:val="clear" w:color="000000" w:fill="DDEBF7"/>
            <w:noWrap/>
            <w:vAlign w:val="bottom"/>
            <w:hideMark/>
          </w:tcPr>
          <w:p w14:paraId="241451B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0.7273</w:t>
            </w:r>
          </w:p>
        </w:tc>
        <w:tc>
          <w:tcPr>
            <w:tcW w:w="1091" w:type="dxa"/>
            <w:tcBorders>
              <w:top w:val="nil"/>
              <w:left w:val="nil"/>
              <w:bottom w:val="single" w:sz="4" w:space="0" w:color="FFFFFF"/>
              <w:right w:val="single" w:sz="4" w:space="0" w:color="FFFFFF"/>
            </w:tcBorders>
            <w:shd w:val="clear" w:color="000000" w:fill="DDEBF7"/>
            <w:noWrap/>
            <w:vAlign w:val="bottom"/>
            <w:hideMark/>
          </w:tcPr>
          <w:p w14:paraId="3A8F0F6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7" w:type="dxa"/>
            <w:tcBorders>
              <w:top w:val="nil"/>
              <w:left w:val="nil"/>
              <w:bottom w:val="single" w:sz="4" w:space="0" w:color="FFFFFF"/>
              <w:right w:val="single" w:sz="4" w:space="0" w:color="FFFFFF"/>
            </w:tcBorders>
            <w:shd w:val="clear" w:color="000000" w:fill="DDEBF7"/>
            <w:noWrap/>
            <w:vAlign w:val="bottom"/>
            <w:hideMark/>
          </w:tcPr>
          <w:p w14:paraId="1D4DC8E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5805EF" w:rsidRPr="004B32D5" w14:paraId="485BE706"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2A35ED4"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6079D9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0.8399</w:t>
            </w:r>
          </w:p>
        </w:tc>
        <w:tc>
          <w:tcPr>
            <w:tcW w:w="1091" w:type="dxa"/>
            <w:tcBorders>
              <w:top w:val="nil"/>
              <w:left w:val="nil"/>
              <w:bottom w:val="single" w:sz="4" w:space="0" w:color="FFFFFF"/>
              <w:right w:val="single" w:sz="4" w:space="0" w:color="FFFFFF"/>
            </w:tcBorders>
            <w:shd w:val="clear" w:color="000000" w:fill="DDEBF7"/>
            <w:noWrap/>
            <w:vAlign w:val="bottom"/>
            <w:hideMark/>
          </w:tcPr>
          <w:p w14:paraId="3D9853A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0.4478</w:t>
            </w:r>
          </w:p>
        </w:tc>
        <w:tc>
          <w:tcPr>
            <w:tcW w:w="1462" w:type="dxa"/>
            <w:tcBorders>
              <w:top w:val="nil"/>
              <w:left w:val="nil"/>
              <w:bottom w:val="single" w:sz="4" w:space="0" w:color="FFFFFF"/>
              <w:right w:val="single" w:sz="4" w:space="0" w:color="FFFFFF"/>
            </w:tcBorders>
            <w:shd w:val="clear" w:color="000000" w:fill="DDEBF7"/>
            <w:noWrap/>
            <w:vAlign w:val="bottom"/>
            <w:hideMark/>
          </w:tcPr>
          <w:p w14:paraId="17CE8BC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0.7341</w:t>
            </w:r>
          </w:p>
        </w:tc>
        <w:tc>
          <w:tcPr>
            <w:tcW w:w="1091" w:type="dxa"/>
            <w:tcBorders>
              <w:top w:val="nil"/>
              <w:left w:val="nil"/>
              <w:bottom w:val="single" w:sz="4" w:space="0" w:color="FFFFFF"/>
              <w:right w:val="single" w:sz="4" w:space="0" w:color="FFFFFF"/>
            </w:tcBorders>
            <w:shd w:val="clear" w:color="000000" w:fill="DDEBF7"/>
            <w:noWrap/>
            <w:vAlign w:val="bottom"/>
            <w:hideMark/>
          </w:tcPr>
          <w:p w14:paraId="69D453A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0.5563</w:t>
            </w:r>
          </w:p>
        </w:tc>
        <w:tc>
          <w:tcPr>
            <w:tcW w:w="1097" w:type="dxa"/>
            <w:tcBorders>
              <w:top w:val="nil"/>
              <w:left w:val="nil"/>
              <w:bottom w:val="single" w:sz="4" w:space="0" w:color="FFFFFF"/>
              <w:right w:val="single" w:sz="4" w:space="0" w:color="FFFFFF"/>
            </w:tcBorders>
            <w:shd w:val="clear" w:color="000000" w:fill="DDEBF7"/>
            <w:noWrap/>
            <w:vAlign w:val="bottom"/>
            <w:hideMark/>
          </w:tcPr>
          <w:p w14:paraId="11997CF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0.8493</w:t>
            </w:r>
          </w:p>
        </w:tc>
      </w:tr>
      <w:tr w:rsidR="005805EF" w:rsidRPr="004B32D5" w14:paraId="4E5B572A"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08BA9C1D"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A03AA3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0.8497</w:t>
            </w:r>
          </w:p>
        </w:tc>
        <w:tc>
          <w:tcPr>
            <w:tcW w:w="1091" w:type="dxa"/>
            <w:tcBorders>
              <w:top w:val="nil"/>
              <w:left w:val="nil"/>
              <w:bottom w:val="single" w:sz="4" w:space="0" w:color="FFFFFF"/>
              <w:right w:val="single" w:sz="4" w:space="0" w:color="FFFFFF"/>
            </w:tcBorders>
            <w:shd w:val="clear" w:color="000000" w:fill="DDEBF7"/>
            <w:noWrap/>
            <w:vAlign w:val="bottom"/>
            <w:hideMark/>
          </w:tcPr>
          <w:p w14:paraId="79A6348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0.4980</w:t>
            </w:r>
          </w:p>
        </w:tc>
        <w:tc>
          <w:tcPr>
            <w:tcW w:w="1462" w:type="dxa"/>
            <w:tcBorders>
              <w:top w:val="nil"/>
              <w:left w:val="nil"/>
              <w:bottom w:val="single" w:sz="4" w:space="0" w:color="FFFFFF"/>
              <w:right w:val="single" w:sz="4" w:space="0" w:color="FFFFFF"/>
            </w:tcBorders>
            <w:shd w:val="clear" w:color="000000" w:fill="DDEBF7"/>
            <w:noWrap/>
            <w:vAlign w:val="bottom"/>
            <w:hideMark/>
          </w:tcPr>
          <w:p w14:paraId="783B227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0.7474</w:t>
            </w:r>
          </w:p>
        </w:tc>
        <w:tc>
          <w:tcPr>
            <w:tcW w:w="1091" w:type="dxa"/>
            <w:tcBorders>
              <w:top w:val="nil"/>
              <w:left w:val="nil"/>
              <w:bottom w:val="single" w:sz="4" w:space="0" w:color="FFFFFF"/>
              <w:right w:val="single" w:sz="4" w:space="0" w:color="FFFFFF"/>
            </w:tcBorders>
            <w:shd w:val="clear" w:color="000000" w:fill="DDEBF7"/>
            <w:noWrap/>
            <w:vAlign w:val="bottom"/>
            <w:hideMark/>
          </w:tcPr>
          <w:p w14:paraId="0FA7462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0.5978</w:t>
            </w:r>
          </w:p>
        </w:tc>
        <w:tc>
          <w:tcPr>
            <w:tcW w:w="1097" w:type="dxa"/>
            <w:tcBorders>
              <w:top w:val="nil"/>
              <w:left w:val="nil"/>
              <w:bottom w:val="single" w:sz="4" w:space="0" w:color="FFFFFF"/>
              <w:right w:val="single" w:sz="4" w:space="0" w:color="FFFFFF"/>
            </w:tcBorders>
            <w:shd w:val="clear" w:color="000000" w:fill="DDEBF7"/>
            <w:noWrap/>
            <w:vAlign w:val="bottom"/>
            <w:hideMark/>
          </w:tcPr>
          <w:p w14:paraId="1F3BA5F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0.8716</w:t>
            </w:r>
          </w:p>
        </w:tc>
      </w:tr>
      <w:tr w:rsidR="005805EF" w:rsidRPr="004B32D5" w14:paraId="7CC29432"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12BBCF4"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0" w:type="dxa"/>
            <w:tcBorders>
              <w:top w:val="nil"/>
              <w:left w:val="nil"/>
              <w:bottom w:val="single" w:sz="4" w:space="0" w:color="FFFFFF"/>
              <w:right w:val="single" w:sz="4" w:space="0" w:color="FFFFFF"/>
            </w:tcBorders>
            <w:shd w:val="clear" w:color="000000" w:fill="DDEBF7"/>
            <w:noWrap/>
            <w:vAlign w:val="bottom"/>
            <w:hideMark/>
          </w:tcPr>
          <w:p w14:paraId="25FC963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0.8538</w:t>
            </w:r>
          </w:p>
        </w:tc>
        <w:tc>
          <w:tcPr>
            <w:tcW w:w="1091" w:type="dxa"/>
            <w:tcBorders>
              <w:top w:val="nil"/>
              <w:left w:val="nil"/>
              <w:bottom w:val="single" w:sz="4" w:space="0" w:color="FFFFFF"/>
              <w:right w:val="single" w:sz="4" w:space="0" w:color="FFFFFF"/>
            </w:tcBorders>
            <w:shd w:val="clear" w:color="000000" w:fill="DDEBF7"/>
            <w:noWrap/>
            <w:vAlign w:val="bottom"/>
            <w:hideMark/>
          </w:tcPr>
          <w:p w14:paraId="661A761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0.5358</w:t>
            </w:r>
          </w:p>
        </w:tc>
        <w:tc>
          <w:tcPr>
            <w:tcW w:w="1462" w:type="dxa"/>
            <w:tcBorders>
              <w:top w:val="nil"/>
              <w:left w:val="nil"/>
              <w:bottom w:val="single" w:sz="4" w:space="0" w:color="FFFFFF"/>
              <w:right w:val="single" w:sz="4" w:space="0" w:color="FFFFFF"/>
            </w:tcBorders>
            <w:shd w:val="clear" w:color="000000" w:fill="DDEBF7"/>
            <w:noWrap/>
            <w:vAlign w:val="bottom"/>
            <w:hideMark/>
          </w:tcPr>
          <w:p w14:paraId="20315B9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0.7400</w:t>
            </w:r>
          </w:p>
        </w:tc>
        <w:tc>
          <w:tcPr>
            <w:tcW w:w="1091" w:type="dxa"/>
            <w:tcBorders>
              <w:top w:val="nil"/>
              <w:left w:val="nil"/>
              <w:bottom w:val="single" w:sz="4" w:space="0" w:color="FFFFFF"/>
              <w:right w:val="single" w:sz="4" w:space="0" w:color="FFFFFF"/>
            </w:tcBorders>
            <w:shd w:val="clear" w:color="000000" w:fill="DDEBF7"/>
            <w:noWrap/>
            <w:vAlign w:val="bottom"/>
            <w:hideMark/>
          </w:tcPr>
          <w:p w14:paraId="2092DC9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0.6216</w:t>
            </w:r>
          </w:p>
        </w:tc>
        <w:tc>
          <w:tcPr>
            <w:tcW w:w="1097" w:type="dxa"/>
            <w:tcBorders>
              <w:top w:val="nil"/>
              <w:left w:val="nil"/>
              <w:bottom w:val="single" w:sz="4" w:space="0" w:color="FFFFFF"/>
              <w:right w:val="single" w:sz="4" w:space="0" w:color="FFFFFF"/>
            </w:tcBorders>
            <w:shd w:val="clear" w:color="000000" w:fill="DDEBF7"/>
            <w:noWrap/>
            <w:vAlign w:val="bottom"/>
            <w:hideMark/>
          </w:tcPr>
          <w:p w14:paraId="3D262E14"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0.8844</w:t>
            </w:r>
          </w:p>
        </w:tc>
      </w:tr>
    </w:tbl>
    <w:p w14:paraId="4FBC47B0" w14:textId="77777777" w:rsidR="005805EF" w:rsidRDefault="005805EF" w:rsidP="005805EF">
      <w:pPr>
        <w:rPr>
          <w:rFonts w:cs="Times New Roman"/>
          <w:color w:val="0F0F0F"/>
        </w:rPr>
      </w:pPr>
    </w:p>
    <w:p w14:paraId="0516F8CB" w14:textId="77777777" w:rsidR="005805EF" w:rsidRPr="00B1564A" w:rsidRDefault="005805EF" w:rsidP="005805EF">
      <w:pPr>
        <w:rPr>
          <w:rFonts w:cs="Times New Roman"/>
          <w:color w:val="0F0F0F"/>
        </w:rPr>
      </w:pP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le F1-score le plus élevé, ce qui est une combinaison équilibrée de recall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15AC196D" w14:textId="31FE6CB6" w:rsidR="005805EF" w:rsidRPr="00B1564A" w:rsidRDefault="005A5204" w:rsidP="005805EF">
      <w:pPr>
        <w:jc w:val="center"/>
        <w:rPr>
          <w:rFonts w:cs="Times New Roman"/>
        </w:rP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14"/>
                    <a:stretch>
                      <a:fillRect/>
                    </a:stretch>
                  </pic:blipFill>
                  <pic:spPr>
                    <a:xfrm>
                      <a:off x="0" y="0"/>
                      <a:ext cx="3600000" cy="2700000"/>
                    </a:xfrm>
                    <a:prstGeom prst="rect">
                      <a:avLst/>
                    </a:prstGeom>
                  </pic:spPr>
                </pic:pic>
              </a:graphicData>
            </a:graphic>
          </wp:inline>
        </w:drawing>
      </w:r>
    </w:p>
    <w:p w14:paraId="2C1E7F9D" w14:textId="77777777" w:rsidR="005805EF" w:rsidRDefault="005805EF" w:rsidP="00984F2A"/>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48790FCE" w:rsidR="00984F2A" w:rsidRDefault="00967ED6" w:rsidP="00984F2A">
      <w:pPr>
        <w:rPr>
          <w:rFonts w:cs="Times New Roman"/>
          <w:color w:val="0F0F0F"/>
        </w:rPr>
      </w:pPr>
      <w:r w:rsidRPr="00B1564A">
        <w:rPr>
          <w:rFonts w:cs="Times New Roman"/>
        </w:rPr>
        <w:t xml:space="preserve">Les résultats </w:t>
      </w:r>
      <w:r>
        <w:rPr>
          <w:rFonts w:cs="Times New Roman"/>
        </w:rPr>
        <w:t xml:space="preserve">précédents </w:t>
      </w:r>
      <w:r w:rsidRPr="00B1564A">
        <w:rPr>
          <w:rFonts w:cs="Times New Roman"/>
          <w:color w:val="0F0F0F"/>
        </w:rPr>
        <w:t xml:space="preserve">suggèrent que XGBoost est le modèle qui offre la meilleure performance globale, en particulier en termes d'AUC, accuracy, recall,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xml:space="preserve">), et chaque zone climatique d’autre part (filtrage via la variable Climat issue de la </w:t>
      </w:r>
      <w:proofErr w:type="spellStart"/>
      <w:r>
        <w:rPr>
          <w:rFonts w:cs="Times New Roman"/>
          <w:color w:val="0F0F0F"/>
        </w:rPr>
        <w:t>clusterisation</w:t>
      </w:r>
      <w:proofErr w:type="spellEnd"/>
      <w:r>
        <w:rPr>
          <w:rFonts w:cs="Times New Roman"/>
          <w:color w:val="0F0F0F"/>
        </w:rPr>
        <w:t>).</w:t>
      </w:r>
      <w:r w:rsidR="004D2148">
        <w:rPr>
          <w:rFonts w:cs="Times New Roman"/>
          <w:color w:val="0F0F0F"/>
        </w:rPr>
        <w:t xml:space="preserve"> </w:t>
      </w:r>
      <w:r w:rsidR="00A354F9">
        <w:rPr>
          <w:rFonts w:cs="Times New Roman"/>
          <w:color w:val="0F0F0F"/>
        </w:rPr>
        <w:t>L</w:t>
      </w:r>
      <w:r w:rsidR="004D2148">
        <w:rPr>
          <w:rFonts w:cs="Times New Roman"/>
          <w:color w:val="0F0F0F"/>
        </w:rPr>
        <w:t>e tableau ci-après 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p w14:paraId="0F4E62C6" w14:textId="538FB607" w:rsidR="00967ED6" w:rsidRDefault="00967ED6" w:rsidP="00984F2A">
      <w:pPr>
        <w:rPr>
          <w:rFonts w:cs="Times New Roman"/>
          <w:color w:val="0F0F0F"/>
        </w:rPr>
      </w:pP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967ED6" w:rsidRPr="004B32D5" w14:paraId="709A29F6"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7266E633" w14:textId="418054A0" w:rsidR="00967ED6" w:rsidRPr="004B32D5" w:rsidRDefault="00967ED6" w:rsidP="00967ED6">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XGBoost selon le périmètre de modélisation</w:t>
            </w:r>
          </w:p>
        </w:tc>
      </w:tr>
      <w:tr w:rsidR="00967ED6" w:rsidRPr="004B32D5" w14:paraId="5B6A30D9" w14:textId="77777777" w:rsidTr="00967ED6">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6548B0E2"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30B6CB4F"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FA25D2E"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42DD927D" w14:textId="77777777" w:rsidR="00967ED6" w:rsidRPr="004B32D5" w:rsidRDefault="00967ED6"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4949AB16"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2A35577D" w14:textId="77777777" w:rsidR="00967ED6" w:rsidRPr="004B32D5" w:rsidRDefault="00967ED6"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967ED6" w:rsidRPr="004B32D5" w14:paraId="454DB3EE"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13E0D7E4" w14:textId="116D8B7A" w:rsidR="00967ED6" w:rsidRPr="004B32D5" w:rsidRDefault="00967ED6" w:rsidP="00967ED6">
            <w:pPr>
              <w:spacing w:after="0"/>
              <w:jc w:val="left"/>
              <w:rPr>
                <w:rFonts w:eastAsia="Times New Roman" w:cs="Times New Roman"/>
                <w:color w:val="000000"/>
                <w:lang w:eastAsia="fr-FR"/>
              </w:rPr>
            </w:pPr>
            <w:r>
              <w:rPr>
                <w:rFonts w:eastAsia="Times New Roman" w:cs="Times New Roman"/>
                <w:color w:val="000000"/>
                <w:lang w:eastAsia="fr-FR"/>
              </w:rPr>
              <w:t>Macro</w:t>
            </w:r>
          </w:p>
        </w:tc>
        <w:tc>
          <w:tcPr>
            <w:tcW w:w="1400" w:type="dxa"/>
            <w:tcBorders>
              <w:top w:val="nil"/>
              <w:left w:val="nil"/>
              <w:bottom w:val="single" w:sz="4" w:space="0" w:color="FFFFFF"/>
              <w:right w:val="single" w:sz="4" w:space="0" w:color="FFFFFF"/>
            </w:tcBorders>
            <w:shd w:val="clear" w:color="000000" w:fill="DDEBF7"/>
            <w:noWrap/>
            <w:vAlign w:val="bottom"/>
            <w:hideMark/>
          </w:tcPr>
          <w:p w14:paraId="33C6FE40" w14:textId="7687B004" w:rsidR="00967ED6" w:rsidRPr="004B32D5" w:rsidRDefault="00967ED6"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0.8538</w:t>
            </w:r>
          </w:p>
        </w:tc>
        <w:tc>
          <w:tcPr>
            <w:tcW w:w="1091" w:type="dxa"/>
            <w:tcBorders>
              <w:top w:val="nil"/>
              <w:left w:val="nil"/>
              <w:bottom w:val="single" w:sz="4" w:space="0" w:color="FFFFFF"/>
              <w:right w:val="single" w:sz="4" w:space="0" w:color="FFFFFF"/>
            </w:tcBorders>
            <w:shd w:val="clear" w:color="000000" w:fill="DDEBF7"/>
            <w:noWrap/>
            <w:vAlign w:val="bottom"/>
            <w:hideMark/>
          </w:tcPr>
          <w:p w14:paraId="7414AE78" w14:textId="023CF8A9" w:rsidR="00967ED6" w:rsidRPr="004B32D5" w:rsidRDefault="00967ED6"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0.5358</w:t>
            </w:r>
          </w:p>
        </w:tc>
        <w:tc>
          <w:tcPr>
            <w:tcW w:w="1462" w:type="dxa"/>
            <w:tcBorders>
              <w:top w:val="nil"/>
              <w:left w:val="nil"/>
              <w:bottom w:val="single" w:sz="4" w:space="0" w:color="FFFFFF"/>
              <w:right w:val="single" w:sz="4" w:space="0" w:color="FFFFFF"/>
            </w:tcBorders>
            <w:shd w:val="clear" w:color="000000" w:fill="DDEBF7"/>
            <w:noWrap/>
            <w:vAlign w:val="bottom"/>
            <w:hideMark/>
          </w:tcPr>
          <w:p w14:paraId="58762DE6" w14:textId="69748736" w:rsidR="00967ED6" w:rsidRPr="004B32D5" w:rsidRDefault="00967ED6"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0.7400</w:t>
            </w:r>
          </w:p>
        </w:tc>
        <w:tc>
          <w:tcPr>
            <w:tcW w:w="1091" w:type="dxa"/>
            <w:tcBorders>
              <w:top w:val="nil"/>
              <w:left w:val="nil"/>
              <w:bottom w:val="single" w:sz="4" w:space="0" w:color="FFFFFF"/>
              <w:right w:val="single" w:sz="4" w:space="0" w:color="FFFFFF"/>
            </w:tcBorders>
            <w:shd w:val="clear" w:color="000000" w:fill="DDEBF7"/>
            <w:noWrap/>
            <w:vAlign w:val="bottom"/>
            <w:hideMark/>
          </w:tcPr>
          <w:p w14:paraId="48CBB795" w14:textId="1CA88F29" w:rsidR="00967ED6" w:rsidRPr="004B32D5" w:rsidRDefault="00967ED6"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0.6216</w:t>
            </w:r>
          </w:p>
        </w:tc>
        <w:tc>
          <w:tcPr>
            <w:tcW w:w="1097" w:type="dxa"/>
            <w:tcBorders>
              <w:top w:val="nil"/>
              <w:left w:val="nil"/>
              <w:bottom w:val="single" w:sz="4" w:space="0" w:color="FFFFFF"/>
              <w:right w:val="single" w:sz="4" w:space="0" w:color="FFFFFF"/>
            </w:tcBorders>
            <w:shd w:val="clear" w:color="000000" w:fill="DDEBF7"/>
            <w:noWrap/>
            <w:vAlign w:val="bottom"/>
            <w:hideMark/>
          </w:tcPr>
          <w:p w14:paraId="4A4E9F9A" w14:textId="5F2B55FA" w:rsidR="00967ED6" w:rsidRPr="00DA0D5D" w:rsidRDefault="00967ED6" w:rsidP="00967ED6">
            <w:pPr>
              <w:spacing w:after="0"/>
              <w:jc w:val="right"/>
              <w:rPr>
                <w:rFonts w:eastAsia="Times New Roman" w:cs="Times New Roman"/>
                <w:color w:val="000000"/>
                <w:lang w:eastAsia="fr-FR"/>
              </w:rPr>
            </w:pPr>
            <w:r w:rsidRPr="00DA0D5D">
              <w:rPr>
                <w:rFonts w:eastAsia="Times New Roman" w:cs="Times New Roman"/>
                <w:bCs/>
                <w:color w:val="000000"/>
                <w:lang w:eastAsia="fr-FR"/>
              </w:rPr>
              <w:t>0.8844</w:t>
            </w:r>
          </w:p>
        </w:tc>
      </w:tr>
      <w:tr w:rsidR="00F510D3" w:rsidRPr="004B32D5" w14:paraId="618531DE"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2EBB9583" w14:textId="0B02FC5C" w:rsidR="00F510D3" w:rsidRDefault="00F510D3" w:rsidP="00623A4E">
            <w:pPr>
              <w:spacing w:after="0"/>
              <w:jc w:val="left"/>
              <w:rPr>
                <w:rFonts w:eastAsia="Times New Roman" w:cs="Times New Roman"/>
                <w:color w:val="000000"/>
                <w:lang w:eastAsia="fr-FR"/>
              </w:rPr>
            </w:pPr>
            <w:r>
              <w:rPr>
                <w:rFonts w:eastAsia="Times New Roman" w:cs="Times New Roman"/>
                <w:color w:val="000000"/>
                <w:lang w:eastAsia="fr-FR"/>
              </w:rPr>
              <w:t>Macro (</w:t>
            </w:r>
            <w:proofErr w:type="spellStart"/>
            <w:r>
              <w:rPr>
                <w:rFonts w:eastAsia="Times New Roman" w:cs="Times New Roman"/>
                <w:color w:val="000000"/>
                <w:lang w:eastAsia="fr-FR"/>
              </w:rPr>
              <w:t>sophie</w:t>
            </w:r>
            <w:proofErr w:type="spellEnd"/>
            <w:r>
              <w:rPr>
                <w:rFonts w:eastAsia="Times New Roman" w:cs="Times New Roman"/>
                <w:color w:val="000000"/>
                <w:lang w:eastAsia="fr-FR"/>
              </w:rPr>
              <w:t>)</w:t>
            </w:r>
          </w:p>
        </w:tc>
        <w:tc>
          <w:tcPr>
            <w:tcW w:w="1400" w:type="dxa"/>
            <w:tcBorders>
              <w:top w:val="nil"/>
              <w:left w:val="nil"/>
              <w:bottom w:val="single" w:sz="4" w:space="0" w:color="FFFFFF"/>
              <w:right w:val="single" w:sz="4" w:space="0" w:color="FFFFFF"/>
            </w:tcBorders>
            <w:shd w:val="clear" w:color="000000" w:fill="DDEBF7"/>
            <w:noWrap/>
            <w:vAlign w:val="bottom"/>
          </w:tcPr>
          <w:p w14:paraId="6D6391C9" w14:textId="0352CC6E" w:rsidR="00F510D3" w:rsidRDefault="00F510D3" w:rsidP="00F510D3">
            <w:pPr>
              <w:spacing w:after="0"/>
              <w:jc w:val="right"/>
              <w:rPr>
                <w:rFonts w:eastAsia="Times New Roman" w:cs="Times New Roman"/>
                <w:color w:val="000000"/>
                <w:lang w:eastAsia="fr-FR"/>
              </w:rPr>
            </w:pPr>
            <w:r>
              <w:rPr>
                <w:rFonts w:eastAsia="Times New Roman" w:cs="Times New Roman"/>
                <w:color w:val="000000"/>
                <w:lang w:eastAsia="fr-FR"/>
              </w:rPr>
              <w:t>0.8658</w:t>
            </w:r>
          </w:p>
        </w:tc>
        <w:tc>
          <w:tcPr>
            <w:tcW w:w="1091" w:type="dxa"/>
            <w:tcBorders>
              <w:top w:val="nil"/>
              <w:left w:val="nil"/>
              <w:bottom w:val="single" w:sz="4" w:space="0" w:color="FFFFFF"/>
              <w:right w:val="single" w:sz="4" w:space="0" w:color="FFFFFF"/>
            </w:tcBorders>
            <w:shd w:val="clear" w:color="000000" w:fill="DDEBF7"/>
            <w:noWrap/>
            <w:vAlign w:val="bottom"/>
          </w:tcPr>
          <w:p w14:paraId="1FDCCC00" w14:textId="377B79F4" w:rsidR="00F510D3" w:rsidRDefault="00F510D3" w:rsidP="00F510D3">
            <w:pPr>
              <w:spacing w:after="0"/>
              <w:jc w:val="right"/>
              <w:rPr>
                <w:rFonts w:eastAsia="Times New Roman" w:cs="Times New Roman"/>
                <w:color w:val="000000"/>
                <w:lang w:eastAsia="fr-FR"/>
              </w:rPr>
            </w:pPr>
            <w:r>
              <w:rPr>
                <w:rFonts w:eastAsia="Times New Roman" w:cs="Times New Roman"/>
                <w:color w:val="000000"/>
                <w:lang w:eastAsia="fr-FR"/>
              </w:rPr>
              <w:t>0.5585</w:t>
            </w:r>
          </w:p>
        </w:tc>
        <w:tc>
          <w:tcPr>
            <w:tcW w:w="1462" w:type="dxa"/>
            <w:tcBorders>
              <w:top w:val="nil"/>
              <w:left w:val="nil"/>
              <w:bottom w:val="single" w:sz="4" w:space="0" w:color="FFFFFF"/>
              <w:right w:val="single" w:sz="4" w:space="0" w:color="FFFFFF"/>
            </w:tcBorders>
            <w:shd w:val="clear" w:color="000000" w:fill="DDEBF7"/>
            <w:noWrap/>
            <w:vAlign w:val="bottom"/>
          </w:tcPr>
          <w:p w14:paraId="748AD8C4" w14:textId="4F1EB9FD" w:rsidR="00F510D3" w:rsidRDefault="00F510D3" w:rsidP="00F510D3">
            <w:pPr>
              <w:spacing w:after="0"/>
              <w:jc w:val="right"/>
              <w:rPr>
                <w:rFonts w:eastAsia="Times New Roman" w:cs="Times New Roman"/>
                <w:color w:val="000000"/>
                <w:lang w:eastAsia="fr-FR"/>
              </w:rPr>
            </w:pPr>
            <w:r>
              <w:rPr>
                <w:rFonts w:eastAsia="Times New Roman" w:cs="Times New Roman"/>
                <w:color w:val="000000"/>
                <w:lang w:eastAsia="fr-FR"/>
              </w:rPr>
              <w:t>0.7635</w:t>
            </w:r>
          </w:p>
        </w:tc>
        <w:tc>
          <w:tcPr>
            <w:tcW w:w="1091" w:type="dxa"/>
            <w:tcBorders>
              <w:top w:val="nil"/>
              <w:left w:val="nil"/>
              <w:bottom w:val="single" w:sz="4" w:space="0" w:color="FFFFFF"/>
              <w:right w:val="single" w:sz="4" w:space="0" w:color="FFFFFF"/>
            </w:tcBorders>
            <w:shd w:val="clear" w:color="000000" w:fill="DDEBF7"/>
            <w:noWrap/>
            <w:vAlign w:val="bottom"/>
          </w:tcPr>
          <w:p w14:paraId="0DAABCF6" w14:textId="59075D84" w:rsidR="00F510D3" w:rsidRDefault="00F510D3" w:rsidP="00F510D3">
            <w:pPr>
              <w:spacing w:after="0"/>
              <w:jc w:val="right"/>
              <w:rPr>
                <w:rFonts w:eastAsia="Times New Roman" w:cs="Times New Roman"/>
                <w:color w:val="000000"/>
                <w:lang w:eastAsia="fr-FR"/>
              </w:rPr>
            </w:pPr>
            <w:r>
              <w:rPr>
                <w:rFonts w:eastAsia="Times New Roman" w:cs="Times New Roman"/>
                <w:color w:val="000000"/>
                <w:lang w:eastAsia="fr-FR"/>
              </w:rPr>
              <w:t>0.6451</w:t>
            </w:r>
          </w:p>
        </w:tc>
        <w:tc>
          <w:tcPr>
            <w:tcW w:w="1097" w:type="dxa"/>
            <w:tcBorders>
              <w:top w:val="nil"/>
              <w:left w:val="nil"/>
              <w:bottom w:val="single" w:sz="4" w:space="0" w:color="FFFFFF"/>
              <w:right w:val="single" w:sz="4" w:space="0" w:color="FFFFFF"/>
            </w:tcBorders>
            <w:shd w:val="clear" w:color="000000" w:fill="DDEBF7"/>
            <w:noWrap/>
            <w:vAlign w:val="bottom"/>
          </w:tcPr>
          <w:p w14:paraId="6A1FD041" w14:textId="0B5EF141" w:rsidR="00F510D3" w:rsidRDefault="00F510D3" w:rsidP="00F510D3">
            <w:pPr>
              <w:spacing w:after="0"/>
              <w:jc w:val="right"/>
              <w:rPr>
                <w:rFonts w:eastAsia="Times New Roman" w:cs="Times New Roman"/>
                <w:b/>
                <w:bCs/>
                <w:color w:val="000000"/>
                <w:lang w:eastAsia="fr-FR"/>
              </w:rPr>
            </w:pPr>
            <w:r w:rsidRPr="00734F1A">
              <w:rPr>
                <w:rFonts w:eastAsia="Times New Roman" w:cs="Times New Roman"/>
                <w:bCs/>
                <w:color w:val="000000"/>
                <w:lang w:eastAsia="fr-FR"/>
              </w:rPr>
              <w:t>0.8</w:t>
            </w:r>
            <w:r>
              <w:rPr>
                <w:rFonts w:eastAsia="Times New Roman" w:cs="Times New Roman"/>
                <w:bCs/>
                <w:color w:val="000000"/>
                <w:lang w:eastAsia="fr-FR"/>
              </w:rPr>
              <w:t>976</w:t>
            </w:r>
          </w:p>
        </w:tc>
      </w:tr>
      <w:tr w:rsidR="009B6690" w:rsidRPr="004B32D5" w14:paraId="68F013AA"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0FC9B42" w14:textId="1481DBB4" w:rsidR="009B6690" w:rsidRPr="004B32D5" w:rsidRDefault="009B6690" w:rsidP="009B6690">
            <w:pPr>
              <w:spacing w:after="0"/>
              <w:jc w:val="left"/>
              <w:rPr>
                <w:rFonts w:eastAsia="Times New Roman" w:cs="Times New Roman"/>
                <w:color w:val="000000"/>
                <w:lang w:eastAsia="fr-FR"/>
              </w:rPr>
            </w:pPr>
            <w:r>
              <w:rPr>
                <w:rFonts w:eastAsia="Times New Roman" w:cs="Times New Roman"/>
                <w:color w:val="000000"/>
                <w:lang w:eastAsia="fr-FR"/>
              </w:rPr>
              <w:t>Micro (moyenne)</w:t>
            </w:r>
          </w:p>
        </w:tc>
        <w:tc>
          <w:tcPr>
            <w:tcW w:w="1400" w:type="dxa"/>
            <w:tcBorders>
              <w:top w:val="nil"/>
              <w:left w:val="nil"/>
              <w:bottom w:val="single" w:sz="4" w:space="0" w:color="FFFFFF"/>
              <w:right w:val="single" w:sz="4" w:space="0" w:color="FFFFFF"/>
            </w:tcBorders>
            <w:shd w:val="clear" w:color="000000" w:fill="DDEBF7"/>
            <w:noWrap/>
            <w:vAlign w:val="bottom"/>
          </w:tcPr>
          <w:p w14:paraId="05DD1F1A" w14:textId="2BED7228" w:rsidR="009B6690" w:rsidRPr="004B32D5" w:rsidRDefault="00BE540A" w:rsidP="009B6690">
            <w:pPr>
              <w:spacing w:after="0"/>
              <w:jc w:val="right"/>
              <w:rPr>
                <w:rFonts w:eastAsia="Times New Roman" w:cs="Times New Roman"/>
                <w:color w:val="000000"/>
                <w:lang w:eastAsia="fr-FR"/>
              </w:rPr>
            </w:pPr>
            <w:r>
              <w:rPr>
                <w:rFonts w:eastAsia="Times New Roman" w:cs="Times New Roman"/>
                <w:color w:val="000000"/>
                <w:lang w:eastAsia="fr-FR"/>
              </w:rPr>
              <w:t>0.8437</w:t>
            </w:r>
          </w:p>
        </w:tc>
        <w:tc>
          <w:tcPr>
            <w:tcW w:w="1091" w:type="dxa"/>
            <w:tcBorders>
              <w:top w:val="nil"/>
              <w:left w:val="nil"/>
              <w:bottom w:val="single" w:sz="4" w:space="0" w:color="FFFFFF"/>
              <w:right w:val="single" w:sz="4" w:space="0" w:color="FFFFFF"/>
            </w:tcBorders>
            <w:shd w:val="clear" w:color="000000" w:fill="DDEBF7"/>
            <w:noWrap/>
            <w:vAlign w:val="bottom"/>
          </w:tcPr>
          <w:p w14:paraId="0EFEE00C" w14:textId="262059EB" w:rsidR="009B6690" w:rsidRPr="004B32D5" w:rsidRDefault="00BE540A" w:rsidP="009B6690">
            <w:pPr>
              <w:spacing w:after="0"/>
              <w:jc w:val="right"/>
              <w:rPr>
                <w:rFonts w:eastAsia="Times New Roman" w:cs="Times New Roman"/>
                <w:color w:val="000000"/>
                <w:lang w:eastAsia="fr-FR"/>
              </w:rPr>
            </w:pPr>
            <w:r>
              <w:rPr>
                <w:rFonts w:eastAsia="Times New Roman" w:cs="Times New Roman"/>
                <w:color w:val="000000"/>
                <w:lang w:eastAsia="fr-FR"/>
              </w:rPr>
              <w:t>0.3287</w:t>
            </w:r>
          </w:p>
        </w:tc>
        <w:tc>
          <w:tcPr>
            <w:tcW w:w="1462" w:type="dxa"/>
            <w:tcBorders>
              <w:top w:val="nil"/>
              <w:left w:val="nil"/>
              <w:bottom w:val="single" w:sz="4" w:space="0" w:color="FFFFFF"/>
              <w:right w:val="single" w:sz="4" w:space="0" w:color="FFFFFF"/>
            </w:tcBorders>
            <w:shd w:val="clear" w:color="000000" w:fill="DDEBF7"/>
            <w:noWrap/>
            <w:vAlign w:val="bottom"/>
          </w:tcPr>
          <w:p w14:paraId="62E5D74B" w14:textId="32CB834D" w:rsidR="009B6690" w:rsidRPr="004B32D5" w:rsidRDefault="00BE540A" w:rsidP="009B6690">
            <w:pPr>
              <w:spacing w:after="0"/>
              <w:jc w:val="right"/>
              <w:rPr>
                <w:rFonts w:eastAsia="Times New Roman" w:cs="Times New Roman"/>
                <w:color w:val="000000"/>
                <w:lang w:eastAsia="fr-FR"/>
              </w:rPr>
            </w:pPr>
            <w:r>
              <w:rPr>
                <w:rFonts w:eastAsia="Times New Roman" w:cs="Times New Roman"/>
                <w:color w:val="000000"/>
                <w:lang w:eastAsia="fr-FR"/>
              </w:rPr>
              <w:t>0.8378</w:t>
            </w:r>
          </w:p>
        </w:tc>
        <w:tc>
          <w:tcPr>
            <w:tcW w:w="1091" w:type="dxa"/>
            <w:tcBorders>
              <w:top w:val="nil"/>
              <w:left w:val="nil"/>
              <w:bottom w:val="single" w:sz="4" w:space="0" w:color="FFFFFF"/>
              <w:right w:val="single" w:sz="4" w:space="0" w:color="FFFFFF"/>
            </w:tcBorders>
            <w:shd w:val="clear" w:color="000000" w:fill="DDEBF7"/>
            <w:noWrap/>
            <w:vAlign w:val="bottom"/>
          </w:tcPr>
          <w:p w14:paraId="26813529" w14:textId="2B2B6182" w:rsidR="009B6690" w:rsidRPr="004B32D5" w:rsidRDefault="00BE540A" w:rsidP="009B6690">
            <w:pPr>
              <w:spacing w:after="0"/>
              <w:jc w:val="right"/>
              <w:rPr>
                <w:rFonts w:eastAsia="Times New Roman" w:cs="Times New Roman"/>
                <w:color w:val="000000"/>
                <w:lang w:eastAsia="fr-FR"/>
              </w:rPr>
            </w:pPr>
            <w:r>
              <w:rPr>
                <w:rFonts w:eastAsia="Times New Roman" w:cs="Times New Roman"/>
                <w:color w:val="000000"/>
                <w:lang w:eastAsia="fr-FR"/>
              </w:rPr>
              <w:t>0.4626</w:t>
            </w:r>
          </w:p>
        </w:tc>
        <w:tc>
          <w:tcPr>
            <w:tcW w:w="1097" w:type="dxa"/>
            <w:tcBorders>
              <w:top w:val="nil"/>
              <w:left w:val="nil"/>
              <w:bottom w:val="single" w:sz="4" w:space="0" w:color="FFFFFF"/>
              <w:right w:val="single" w:sz="4" w:space="0" w:color="FFFFFF"/>
            </w:tcBorders>
            <w:shd w:val="clear" w:color="000000" w:fill="DDEBF7"/>
            <w:noWrap/>
            <w:vAlign w:val="bottom"/>
          </w:tcPr>
          <w:p w14:paraId="45E1225D" w14:textId="0D066C89" w:rsidR="009B6690" w:rsidRPr="004B32D5" w:rsidRDefault="00BE540A" w:rsidP="009B6690">
            <w:pPr>
              <w:spacing w:after="0"/>
              <w:jc w:val="right"/>
              <w:rPr>
                <w:rFonts w:eastAsia="Times New Roman" w:cs="Times New Roman"/>
                <w:color w:val="000000"/>
                <w:lang w:eastAsia="fr-FR"/>
              </w:rPr>
            </w:pPr>
            <w:r>
              <w:rPr>
                <w:rFonts w:eastAsia="Times New Roman" w:cs="Times New Roman"/>
                <w:color w:val="000000"/>
                <w:lang w:eastAsia="fr-FR"/>
              </w:rPr>
              <w:t>0.8555</w:t>
            </w:r>
          </w:p>
        </w:tc>
      </w:tr>
      <w:tr w:rsidR="009B6690" w:rsidRPr="004B32D5" w14:paraId="0FE2E931"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D2F3E57" w14:textId="70CAB367" w:rsidR="009B6690" w:rsidRPr="004B32D5" w:rsidRDefault="009B6690" w:rsidP="009928CB">
            <w:pPr>
              <w:spacing w:after="0"/>
              <w:jc w:val="left"/>
              <w:rPr>
                <w:rFonts w:eastAsia="Times New Roman" w:cs="Times New Roman"/>
                <w:color w:val="000000"/>
                <w:lang w:eastAsia="fr-FR"/>
              </w:rPr>
            </w:pPr>
            <w:r>
              <w:rPr>
                <w:rFonts w:eastAsia="Times New Roman" w:cs="Times New Roman"/>
                <w:color w:val="000000"/>
                <w:lang w:eastAsia="fr-FR"/>
              </w:rPr>
              <w:t>Micro (meilleur</w:t>
            </w:r>
            <w:r w:rsidR="00A354F9">
              <w:rPr>
                <w:rFonts w:eastAsia="Times New Roman" w:cs="Times New Roman"/>
                <w:color w:val="000000"/>
                <w:lang w:eastAsia="fr-FR"/>
              </w:rPr>
              <w:t xml:space="preserve"> : </w:t>
            </w:r>
            <w:r w:rsidR="009928CB">
              <w:rPr>
                <w:rFonts w:eastAsia="Times New Roman" w:cs="Times New Roman"/>
                <w:color w:val="000000"/>
                <w:lang w:eastAsia="fr-FR"/>
              </w:rPr>
              <w:t>Uluru</w:t>
            </w:r>
            <w:r>
              <w:rPr>
                <w:rFonts w:eastAsia="Times New Roman" w:cs="Times New Roman"/>
                <w:color w:val="000000"/>
                <w:lang w:eastAsia="fr-FR"/>
              </w:rPr>
              <w:t>)</w:t>
            </w:r>
          </w:p>
        </w:tc>
        <w:tc>
          <w:tcPr>
            <w:tcW w:w="1400" w:type="dxa"/>
            <w:tcBorders>
              <w:top w:val="nil"/>
              <w:left w:val="nil"/>
              <w:bottom w:val="single" w:sz="4" w:space="0" w:color="FFFFFF"/>
              <w:right w:val="single" w:sz="4" w:space="0" w:color="FFFFFF"/>
            </w:tcBorders>
            <w:shd w:val="clear" w:color="000000" w:fill="DDEBF7"/>
            <w:noWrap/>
            <w:vAlign w:val="bottom"/>
          </w:tcPr>
          <w:p w14:paraId="78778AC9" w14:textId="76D6319A" w:rsidR="009B6690" w:rsidRPr="004B32D5" w:rsidRDefault="00BE540A" w:rsidP="00BE540A">
            <w:pPr>
              <w:spacing w:after="0"/>
              <w:jc w:val="right"/>
              <w:rPr>
                <w:rFonts w:eastAsia="Times New Roman" w:cs="Times New Roman"/>
                <w:color w:val="000000"/>
                <w:lang w:eastAsia="fr-FR"/>
              </w:rPr>
            </w:pPr>
            <w:r>
              <w:rPr>
                <w:rFonts w:eastAsia="Times New Roman" w:cs="Times New Roman"/>
                <w:color w:val="000000"/>
                <w:lang w:eastAsia="fr-FR"/>
              </w:rPr>
              <w:t>0.9635</w:t>
            </w:r>
          </w:p>
        </w:tc>
        <w:tc>
          <w:tcPr>
            <w:tcW w:w="1091" w:type="dxa"/>
            <w:tcBorders>
              <w:top w:val="nil"/>
              <w:left w:val="nil"/>
              <w:bottom w:val="single" w:sz="4" w:space="0" w:color="FFFFFF"/>
              <w:right w:val="single" w:sz="4" w:space="0" w:color="FFFFFF"/>
            </w:tcBorders>
            <w:shd w:val="clear" w:color="000000" w:fill="DDEBF7"/>
            <w:noWrap/>
            <w:vAlign w:val="bottom"/>
          </w:tcPr>
          <w:p w14:paraId="1D14328A" w14:textId="6C12D292" w:rsidR="009B6690" w:rsidRPr="004B32D5" w:rsidRDefault="00BE540A" w:rsidP="00BE540A">
            <w:pPr>
              <w:spacing w:after="0"/>
              <w:jc w:val="right"/>
              <w:rPr>
                <w:rFonts w:eastAsia="Times New Roman" w:cs="Times New Roman"/>
                <w:color w:val="000000"/>
                <w:lang w:eastAsia="fr-FR"/>
              </w:rPr>
            </w:pPr>
            <w:r>
              <w:rPr>
                <w:rFonts w:eastAsia="Times New Roman" w:cs="Times New Roman"/>
                <w:color w:val="000000"/>
                <w:lang w:eastAsia="fr-FR"/>
              </w:rPr>
              <w:t>0.3125</w:t>
            </w:r>
          </w:p>
        </w:tc>
        <w:tc>
          <w:tcPr>
            <w:tcW w:w="1462" w:type="dxa"/>
            <w:tcBorders>
              <w:top w:val="nil"/>
              <w:left w:val="nil"/>
              <w:bottom w:val="single" w:sz="4" w:space="0" w:color="FFFFFF"/>
              <w:right w:val="single" w:sz="4" w:space="0" w:color="FFFFFF"/>
            </w:tcBorders>
            <w:shd w:val="clear" w:color="000000" w:fill="DDEBF7"/>
            <w:noWrap/>
            <w:vAlign w:val="bottom"/>
          </w:tcPr>
          <w:p w14:paraId="2AE392CE" w14:textId="02BF9D0B" w:rsidR="009B6690" w:rsidRPr="004B32D5" w:rsidRDefault="00BE540A" w:rsidP="009B6690">
            <w:pPr>
              <w:spacing w:after="0"/>
              <w:jc w:val="right"/>
              <w:rPr>
                <w:rFonts w:eastAsia="Times New Roman" w:cs="Times New Roman"/>
                <w:color w:val="000000"/>
                <w:lang w:eastAsia="fr-FR"/>
              </w:rPr>
            </w:pPr>
            <w:r>
              <w:rPr>
                <w:rFonts w:eastAsia="Times New Roman" w:cs="Times New Roman"/>
                <w:color w:val="000000"/>
                <w:lang w:eastAsia="fr-FR"/>
              </w:rPr>
              <w:t>1.000</w:t>
            </w:r>
          </w:p>
        </w:tc>
        <w:tc>
          <w:tcPr>
            <w:tcW w:w="1091" w:type="dxa"/>
            <w:tcBorders>
              <w:top w:val="nil"/>
              <w:left w:val="nil"/>
              <w:bottom w:val="single" w:sz="4" w:space="0" w:color="FFFFFF"/>
              <w:right w:val="single" w:sz="4" w:space="0" w:color="FFFFFF"/>
            </w:tcBorders>
            <w:shd w:val="clear" w:color="000000" w:fill="DDEBF7"/>
            <w:noWrap/>
            <w:vAlign w:val="bottom"/>
          </w:tcPr>
          <w:p w14:paraId="7783A4ED" w14:textId="4213F3A6" w:rsidR="009B6690" w:rsidRPr="004B32D5" w:rsidRDefault="00BE540A" w:rsidP="009B6690">
            <w:pPr>
              <w:spacing w:after="0"/>
              <w:jc w:val="right"/>
              <w:rPr>
                <w:rFonts w:eastAsia="Times New Roman" w:cs="Times New Roman"/>
                <w:color w:val="000000"/>
                <w:lang w:eastAsia="fr-FR"/>
              </w:rPr>
            </w:pPr>
            <w:r>
              <w:rPr>
                <w:rFonts w:eastAsia="Times New Roman" w:cs="Times New Roman"/>
                <w:color w:val="000000"/>
                <w:lang w:eastAsia="fr-FR"/>
              </w:rPr>
              <w:t>0.4762</w:t>
            </w:r>
          </w:p>
        </w:tc>
        <w:tc>
          <w:tcPr>
            <w:tcW w:w="1097" w:type="dxa"/>
            <w:tcBorders>
              <w:top w:val="nil"/>
              <w:left w:val="nil"/>
              <w:bottom w:val="single" w:sz="4" w:space="0" w:color="FFFFFF"/>
              <w:right w:val="single" w:sz="4" w:space="0" w:color="FFFFFF"/>
            </w:tcBorders>
            <w:shd w:val="clear" w:color="000000" w:fill="DDEBF7"/>
            <w:noWrap/>
            <w:vAlign w:val="bottom"/>
          </w:tcPr>
          <w:p w14:paraId="105B0BDD" w14:textId="3D8F5C68" w:rsidR="009B6690" w:rsidRPr="004B32D5" w:rsidRDefault="00BE540A" w:rsidP="009B6690">
            <w:pPr>
              <w:spacing w:after="0"/>
              <w:jc w:val="right"/>
              <w:rPr>
                <w:rFonts w:eastAsia="Times New Roman" w:cs="Times New Roman"/>
                <w:color w:val="000000"/>
                <w:lang w:eastAsia="fr-FR"/>
              </w:rPr>
            </w:pPr>
            <w:r>
              <w:rPr>
                <w:rFonts w:eastAsia="Times New Roman" w:cs="Times New Roman"/>
                <w:color w:val="000000"/>
                <w:lang w:eastAsia="fr-FR"/>
              </w:rPr>
              <w:t>0.9691</w:t>
            </w:r>
          </w:p>
        </w:tc>
      </w:tr>
      <w:tr w:rsidR="009B6690" w:rsidRPr="004B32D5" w14:paraId="09BD9D14"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002088A9" w14:textId="62A430FD" w:rsidR="009B6690" w:rsidRDefault="009B6690" w:rsidP="009B6690">
            <w:pPr>
              <w:spacing w:after="0"/>
              <w:jc w:val="left"/>
              <w:rPr>
                <w:rFonts w:eastAsia="Times New Roman" w:cs="Times New Roman"/>
                <w:color w:val="000000"/>
                <w:lang w:eastAsia="fr-FR"/>
              </w:rPr>
            </w:pPr>
            <w:r>
              <w:rPr>
                <w:rFonts w:eastAsia="Times New Roman" w:cs="Times New Roman"/>
                <w:color w:val="000000"/>
                <w:lang w:eastAsia="fr-FR"/>
              </w:rPr>
              <w:t>Climat (moyenne)</w:t>
            </w:r>
          </w:p>
        </w:tc>
        <w:tc>
          <w:tcPr>
            <w:tcW w:w="1400" w:type="dxa"/>
            <w:tcBorders>
              <w:top w:val="nil"/>
              <w:left w:val="nil"/>
              <w:bottom w:val="single" w:sz="4" w:space="0" w:color="FFFFFF"/>
              <w:right w:val="single" w:sz="4" w:space="0" w:color="FFFFFF"/>
            </w:tcBorders>
            <w:shd w:val="clear" w:color="000000" w:fill="DDEBF7"/>
            <w:noWrap/>
            <w:vAlign w:val="bottom"/>
          </w:tcPr>
          <w:p w14:paraId="7B2775AF" w14:textId="464DD3BB" w:rsidR="009B6690" w:rsidRPr="004B32D5" w:rsidRDefault="002D0D70" w:rsidP="009B6690">
            <w:pPr>
              <w:spacing w:after="0"/>
              <w:jc w:val="right"/>
              <w:rPr>
                <w:rFonts w:eastAsia="Times New Roman" w:cs="Times New Roman"/>
                <w:color w:val="000000"/>
                <w:lang w:eastAsia="fr-FR"/>
              </w:rPr>
            </w:pPr>
            <w:r>
              <w:rPr>
                <w:rFonts w:eastAsia="Times New Roman" w:cs="Times New Roman"/>
                <w:color w:val="000000"/>
                <w:lang w:eastAsia="fr-FR"/>
              </w:rPr>
              <w:t>0.8627</w:t>
            </w:r>
          </w:p>
        </w:tc>
        <w:tc>
          <w:tcPr>
            <w:tcW w:w="1091" w:type="dxa"/>
            <w:tcBorders>
              <w:top w:val="nil"/>
              <w:left w:val="nil"/>
              <w:bottom w:val="single" w:sz="4" w:space="0" w:color="FFFFFF"/>
              <w:right w:val="single" w:sz="4" w:space="0" w:color="FFFFFF"/>
            </w:tcBorders>
            <w:shd w:val="clear" w:color="000000" w:fill="DDEBF7"/>
            <w:noWrap/>
            <w:vAlign w:val="bottom"/>
          </w:tcPr>
          <w:p w14:paraId="33DAC6EB" w14:textId="3A43FD3C" w:rsidR="009B6690" w:rsidRPr="004B32D5" w:rsidRDefault="002D0D70" w:rsidP="009B6690">
            <w:pPr>
              <w:spacing w:after="0"/>
              <w:jc w:val="right"/>
              <w:rPr>
                <w:rFonts w:eastAsia="Times New Roman" w:cs="Times New Roman"/>
                <w:color w:val="000000"/>
                <w:lang w:eastAsia="fr-FR"/>
              </w:rPr>
            </w:pPr>
            <w:r>
              <w:rPr>
                <w:rFonts w:eastAsia="Times New Roman" w:cs="Times New Roman"/>
                <w:color w:val="000000"/>
                <w:lang w:eastAsia="fr-FR"/>
              </w:rPr>
              <w:t>0.5552</w:t>
            </w:r>
          </w:p>
        </w:tc>
        <w:tc>
          <w:tcPr>
            <w:tcW w:w="1462" w:type="dxa"/>
            <w:tcBorders>
              <w:top w:val="nil"/>
              <w:left w:val="nil"/>
              <w:bottom w:val="single" w:sz="4" w:space="0" w:color="FFFFFF"/>
              <w:right w:val="single" w:sz="4" w:space="0" w:color="FFFFFF"/>
            </w:tcBorders>
            <w:shd w:val="clear" w:color="000000" w:fill="DDEBF7"/>
            <w:noWrap/>
            <w:vAlign w:val="bottom"/>
          </w:tcPr>
          <w:p w14:paraId="6B0DEF79" w14:textId="07D6B38F" w:rsidR="009B6690" w:rsidRPr="004B32D5" w:rsidRDefault="002D0D70" w:rsidP="009B6690">
            <w:pPr>
              <w:spacing w:after="0"/>
              <w:jc w:val="right"/>
              <w:rPr>
                <w:rFonts w:eastAsia="Times New Roman" w:cs="Times New Roman"/>
                <w:color w:val="000000"/>
                <w:lang w:eastAsia="fr-FR"/>
              </w:rPr>
            </w:pPr>
            <w:r>
              <w:rPr>
                <w:rFonts w:eastAsia="Times New Roman" w:cs="Times New Roman"/>
                <w:color w:val="000000"/>
                <w:lang w:eastAsia="fr-FR"/>
              </w:rPr>
              <w:t>0.7698</w:t>
            </w:r>
          </w:p>
        </w:tc>
        <w:tc>
          <w:tcPr>
            <w:tcW w:w="1091" w:type="dxa"/>
            <w:tcBorders>
              <w:top w:val="nil"/>
              <w:left w:val="nil"/>
              <w:bottom w:val="single" w:sz="4" w:space="0" w:color="FFFFFF"/>
              <w:right w:val="single" w:sz="4" w:space="0" w:color="FFFFFF"/>
            </w:tcBorders>
            <w:shd w:val="clear" w:color="000000" w:fill="DDEBF7"/>
            <w:noWrap/>
            <w:vAlign w:val="bottom"/>
          </w:tcPr>
          <w:p w14:paraId="10A8E773" w14:textId="3564B455" w:rsidR="009B6690" w:rsidRPr="004B32D5" w:rsidRDefault="002D0D70" w:rsidP="009B6690">
            <w:pPr>
              <w:spacing w:after="0"/>
              <w:jc w:val="right"/>
              <w:rPr>
                <w:rFonts w:eastAsia="Times New Roman" w:cs="Times New Roman"/>
                <w:color w:val="000000"/>
                <w:lang w:eastAsia="fr-FR"/>
              </w:rPr>
            </w:pPr>
            <w:r>
              <w:rPr>
                <w:rFonts w:eastAsia="Times New Roman" w:cs="Times New Roman"/>
                <w:color w:val="000000"/>
                <w:lang w:eastAsia="fr-FR"/>
              </w:rPr>
              <w:t>0.6419</w:t>
            </w:r>
          </w:p>
        </w:tc>
        <w:tc>
          <w:tcPr>
            <w:tcW w:w="1097" w:type="dxa"/>
            <w:tcBorders>
              <w:top w:val="nil"/>
              <w:left w:val="nil"/>
              <w:bottom w:val="single" w:sz="4" w:space="0" w:color="FFFFFF"/>
              <w:right w:val="single" w:sz="4" w:space="0" w:color="FFFFFF"/>
            </w:tcBorders>
            <w:shd w:val="clear" w:color="000000" w:fill="DDEBF7"/>
            <w:noWrap/>
            <w:vAlign w:val="bottom"/>
          </w:tcPr>
          <w:p w14:paraId="3AC3EF3C" w14:textId="30DA4011" w:rsidR="009B6690" w:rsidRPr="004B32D5" w:rsidRDefault="002D0D70" w:rsidP="009B6690">
            <w:pPr>
              <w:spacing w:after="0"/>
              <w:jc w:val="right"/>
              <w:rPr>
                <w:rFonts w:eastAsia="Times New Roman" w:cs="Times New Roman"/>
                <w:color w:val="000000"/>
                <w:lang w:eastAsia="fr-FR"/>
              </w:rPr>
            </w:pPr>
            <w:r>
              <w:rPr>
                <w:rFonts w:eastAsia="Times New Roman" w:cs="Times New Roman"/>
                <w:color w:val="000000"/>
                <w:lang w:eastAsia="fr-FR"/>
              </w:rPr>
              <w:t>0.8955</w:t>
            </w:r>
          </w:p>
        </w:tc>
      </w:tr>
      <w:tr w:rsidR="001D527E" w:rsidRPr="004B32D5" w14:paraId="58E9E42E"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1E4DFD20" w14:textId="55548B41" w:rsidR="001D527E" w:rsidRDefault="001D527E" w:rsidP="001D527E">
            <w:pPr>
              <w:spacing w:after="0"/>
              <w:jc w:val="left"/>
              <w:rPr>
                <w:rFonts w:eastAsia="Times New Roman" w:cs="Times New Roman"/>
                <w:color w:val="000000"/>
                <w:lang w:eastAsia="fr-FR"/>
              </w:rPr>
            </w:pPr>
            <w:r>
              <w:rPr>
                <w:rFonts w:eastAsia="Times New Roman" w:cs="Times New Roman"/>
                <w:color w:val="000000"/>
                <w:lang w:eastAsia="fr-FR"/>
              </w:rPr>
              <w:t>Climat (meilleur</w:t>
            </w:r>
            <w:r w:rsidR="00A354F9">
              <w:rPr>
                <w:rFonts w:eastAsia="Times New Roman" w:cs="Times New Roman"/>
                <w:color w:val="000000"/>
                <w:lang w:eastAsia="fr-FR"/>
              </w:rPr>
              <w:t xml:space="preserve"> : </w:t>
            </w:r>
            <w:r>
              <w:rPr>
                <w:rFonts w:eastAsia="Times New Roman" w:cs="Times New Roman"/>
                <w:color w:val="000000"/>
                <w:lang w:eastAsia="fr-FR"/>
              </w:rPr>
              <w:t>Centre)</w:t>
            </w:r>
          </w:p>
        </w:tc>
        <w:tc>
          <w:tcPr>
            <w:tcW w:w="1400" w:type="dxa"/>
            <w:tcBorders>
              <w:top w:val="nil"/>
              <w:left w:val="nil"/>
              <w:bottom w:val="single" w:sz="4" w:space="0" w:color="FFFFFF"/>
              <w:right w:val="single" w:sz="4" w:space="0" w:color="FFFFFF"/>
            </w:tcBorders>
            <w:shd w:val="clear" w:color="000000" w:fill="DDEBF7"/>
            <w:noWrap/>
            <w:vAlign w:val="bottom"/>
          </w:tcPr>
          <w:p w14:paraId="30F46CD3" w14:textId="1C942047" w:rsidR="001D527E" w:rsidRDefault="001D527E" w:rsidP="001D527E">
            <w:pPr>
              <w:spacing w:after="0"/>
              <w:jc w:val="right"/>
              <w:rPr>
                <w:rFonts w:eastAsia="Times New Roman" w:cs="Times New Roman"/>
                <w:color w:val="000000"/>
                <w:lang w:eastAsia="fr-FR"/>
              </w:rPr>
            </w:pPr>
            <w:r>
              <w:rPr>
                <w:rFonts w:eastAsia="Times New Roman" w:cs="Times New Roman"/>
                <w:color w:val="000000"/>
                <w:lang w:eastAsia="fr-FR"/>
              </w:rPr>
              <w:t>0.9337</w:t>
            </w:r>
          </w:p>
        </w:tc>
        <w:tc>
          <w:tcPr>
            <w:tcW w:w="1091" w:type="dxa"/>
            <w:tcBorders>
              <w:top w:val="nil"/>
              <w:left w:val="nil"/>
              <w:bottom w:val="single" w:sz="4" w:space="0" w:color="FFFFFF"/>
              <w:right w:val="single" w:sz="4" w:space="0" w:color="FFFFFF"/>
            </w:tcBorders>
            <w:shd w:val="clear" w:color="000000" w:fill="DDEBF7"/>
            <w:noWrap/>
            <w:vAlign w:val="bottom"/>
          </w:tcPr>
          <w:p w14:paraId="2BFF96F9" w14:textId="79A7129D" w:rsidR="001D527E" w:rsidRDefault="001D527E" w:rsidP="001D527E">
            <w:pPr>
              <w:spacing w:after="0"/>
              <w:jc w:val="right"/>
              <w:rPr>
                <w:rFonts w:eastAsia="Times New Roman" w:cs="Times New Roman"/>
                <w:color w:val="000000"/>
                <w:lang w:eastAsia="fr-FR"/>
              </w:rPr>
            </w:pPr>
            <w:r>
              <w:rPr>
                <w:rFonts w:eastAsia="Times New Roman" w:cs="Times New Roman"/>
                <w:color w:val="000000"/>
                <w:lang w:eastAsia="fr-FR"/>
              </w:rPr>
              <w:t>0.4444</w:t>
            </w:r>
          </w:p>
        </w:tc>
        <w:tc>
          <w:tcPr>
            <w:tcW w:w="1462" w:type="dxa"/>
            <w:tcBorders>
              <w:top w:val="nil"/>
              <w:left w:val="nil"/>
              <w:bottom w:val="single" w:sz="4" w:space="0" w:color="FFFFFF"/>
              <w:right w:val="single" w:sz="4" w:space="0" w:color="FFFFFF"/>
            </w:tcBorders>
            <w:shd w:val="clear" w:color="000000" w:fill="DDEBF7"/>
            <w:noWrap/>
            <w:vAlign w:val="bottom"/>
          </w:tcPr>
          <w:p w14:paraId="074F8A67" w14:textId="19821489" w:rsidR="001D527E" w:rsidRDefault="001D527E" w:rsidP="001D527E">
            <w:pPr>
              <w:spacing w:after="0"/>
              <w:jc w:val="right"/>
              <w:rPr>
                <w:rFonts w:eastAsia="Times New Roman" w:cs="Times New Roman"/>
                <w:color w:val="000000"/>
                <w:lang w:eastAsia="fr-FR"/>
              </w:rPr>
            </w:pPr>
            <w:r>
              <w:rPr>
                <w:rFonts w:eastAsia="Times New Roman" w:cs="Times New Roman"/>
                <w:color w:val="000000"/>
                <w:lang w:eastAsia="fr-FR"/>
              </w:rPr>
              <w:t>0.7733</w:t>
            </w:r>
          </w:p>
        </w:tc>
        <w:tc>
          <w:tcPr>
            <w:tcW w:w="1091" w:type="dxa"/>
            <w:tcBorders>
              <w:top w:val="nil"/>
              <w:left w:val="nil"/>
              <w:bottom w:val="single" w:sz="4" w:space="0" w:color="FFFFFF"/>
              <w:right w:val="single" w:sz="4" w:space="0" w:color="FFFFFF"/>
            </w:tcBorders>
            <w:shd w:val="clear" w:color="000000" w:fill="DDEBF7"/>
            <w:noWrap/>
            <w:vAlign w:val="bottom"/>
          </w:tcPr>
          <w:p w14:paraId="117D50E3" w14:textId="2E5A9D38" w:rsidR="001D527E" w:rsidRDefault="001D527E" w:rsidP="001D527E">
            <w:pPr>
              <w:spacing w:after="0"/>
              <w:jc w:val="right"/>
              <w:rPr>
                <w:rFonts w:eastAsia="Times New Roman" w:cs="Times New Roman"/>
                <w:color w:val="000000"/>
                <w:lang w:eastAsia="fr-FR"/>
              </w:rPr>
            </w:pPr>
            <w:r>
              <w:rPr>
                <w:rFonts w:eastAsia="Times New Roman" w:cs="Times New Roman"/>
                <w:color w:val="000000"/>
                <w:lang w:eastAsia="fr-FR"/>
              </w:rPr>
              <w:t>0.5645</w:t>
            </w:r>
          </w:p>
        </w:tc>
        <w:tc>
          <w:tcPr>
            <w:tcW w:w="1097" w:type="dxa"/>
            <w:tcBorders>
              <w:top w:val="nil"/>
              <w:left w:val="nil"/>
              <w:bottom w:val="single" w:sz="4" w:space="0" w:color="FFFFFF"/>
              <w:right w:val="single" w:sz="4" w:space="0" w:color="FFFFFF"/>
            </w:tcBorders>
            <w:shd w:val="clear" w:color="000000" w:fill="DDEBF7"/>
            <w:noWrap/>
            <w:vAlign w:val="bottom"/>
          </w:tcPr>
          <w:p w14:paraId="0F94C22D" w14:textId="654E31D4" w:rsidR="001D527E" w:rsidRDefault="001D527E" w:rsidP="001D527E">
            <w:pPr>
              <w:spacing w:after="0"/>
              <w:jc w:val="right"/>
              <w:rPr>
                <w:rFonts w:eastAsia="Times New Roman" w:cs="Times New Roman"/>
                <w:color w:val="000000"/>
                <w:lang w:eastAsia="fr-FR"/>
              </w:rPr>
            </w:pPr>
            <w:r w:rsidRPr="002D0D70">
              <w:rPr>
                <w:rFonts w:eastAsia="Times New Roman" w:cs="Times New Roman"/>
                <w:bCs/>
                <w:color w:val="000000"/>
                <w:lang w:eastAsia="fr-FR"/>
              </w:rPr>
              <w:t>0.9275</w:t>
            </w:r>
          </w:p>
        </w:tc>
      </w:tr>
    </w:tbl>
    <w:p w14:paraId="4B4714CA" w14:textId="16914102" w:rsidR="00967ED6" w:rsidRDefault="00967ED6" w:rsidP="00984F2A">
      <w:pPr>
        <w:rPr>
          <w:rFonts w:cs="Times New Roman"/>
          <w:color w:val="0F0F0F"/>
        </w:rPr>
      </w:pPr>
    </w:p>
    <w:p w14:paraId="5D77A0F2" w14:textId="5B96B2A1" w:rsidR="00967ED6" w:rsidRDefault="00967ED6" w:rsidP="00984F2A">
      <w:pPr>
        <w:rPr>
          <w:rFonts w:cs="Times New Roman"/>
          <w:color w:val="0F0F0F"/>
        </w:rPr>
      </w:pPr>
    </w:p>
    <w:p w14:paraId="3F4FBF9A" w14:textId="2C40A4D5" w:rsidR="00967ED6" w:rsidRDefault="00967ED6" w:rsidP="00984F2A">
      <w:pPr>
        <w:rPr>
          <w:rFonts w:cs="Times New Roman"/>
          <w:color w:val="0F0F0F"/>
        </w:rPr>
      </w:pPr>
    </w:p>
    <w:p w14:paraId="470047C2" w14:textId="77777777" w:rsidR="00967ED6" w:rsidRDefault="00967ED6" w:rsidP="00984F2A">
      <w:pPr>
        <w:rPr>
          <w:rFonts w:cs="Times New Roman"/>
          <w:color w:val="0F0F0F"/>
        </w:rPr>
      </w:pPr>
    </w:p>
    <w:p w14:paraId="75066460" w14:textId="77777777" w:rsidR="00967ED6" w:rsidRDefault="00967ED6" w:rsidP="00984F2A"/>
    <w:p w14:paraId="29206594" w14:textId="63488E9C" w:rsidR="00967ED6" w:rsidRDefault="00967ED6" w:rsidP="00984F2A"/>
    <w:p w14:paraId="5A0ADA63" w14:textId="6AD414F0" w:rsidR="00853BD2" w:rsidRDefault="00853BD2" w:rsidP="00984F2A"/>
    <w:p w14:paraId="653423DC" w14:textId="6E09BAD2" w:rsidR="001B0EF4" w:rsidRDefault="00585051" w:rsidP="00984F2A">
      <w:r>
        <w:t xml:space="preserve">A titre indicatif, les hyperparamètres du modèle global sont un learning rate de 0,23, une profondeur max de 6 et 50 estimateurs. </w:t>
      </w:r>
      <w:commentRangeStart w:id="112"/>
      <w:r>
        <w:t>Pour les modèles locaux le learning rate est 0,2, la profondeur max 3 avec 4 estimateurs. Enfin, les modèles climatiques ont également un learning rate de 0,2, mais une profondeur max de 4 et comportent 30 estimateurs</w:t>
      </w:r>
      <w:commentRangeEnd w:id="112"/>
      <w:r w:rsidR="00F54830">
        <w:rPr>
          <w:rStyle w:val="Marquedecommentaire"/>
        </w:rPr>
        <w:commentReference w:id="112"/>
      </w:r>
      <w:r>
        <w:t>.</w:t>
      </w:r>
    </w:p>
    <w:p w14:paraId="06510D31" w14:textId="355E0EFB" w:rsidR="00585051" w:rsidDel="00F54830" w:rsidRDefault="00585051" w:rsidP="00984F2A">
      <w:pPr>
        <w:rPr>
          <w:del w:id="113" w:author="Quyen THIEU" w:date="2023-11-28T14:15:00Z"/>
        </w:rPr>
      </w:pPr>
    </w:p>
    <w:p w14:paraId="0E7F9DFC" w14:textId="7DA067A8"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w:t>
      </w:r>
      <w:commentRangeStart w:id="114"/>
      <w:commentRangeStart w:id="115"/>
      <w:r>
        <w:t>On voit notamment que le modèle de climat le plus performant (recouvrant le centre de l’Australie) performe nettement mieux que le modèle global</w:t>
      </w:r>
      <w:commentRangeEnd w:id="114"/>
      <w:r w:rsidR="00C013A3">
        <w:rPr>
          <w:rStyle w:val="Marquedecommentaire"/>
        </w:rPr>
        <w:commentReference w:id="114"/>
      </w:r>
      <w:commentRangeEnd w:id="115"/>
      <w:r w:rsidR="00AD1808">
        <w:rPr>
          <w:rStyle w:val="Marquedecommentaire"/>
        </w:rPr>
        <w:commentReference w:id="115"/>
      </w:r>
      <w:r>
        <w:t>. De même, le meilleur modèle local, Uluru, est celui qui présente les meilleures performances de tous les modèles confondus.</w:t>
      </w:r>
    </w:p>
    <w:p w14:paraId="53D93FC0" w14:textId="6A31E66C" w:rsidR="00A61B48"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t> :</w:t>
      </w:r>
    </w:p>
    <w:p w14:paraId="08E3C541" w14:textId="77777777" w:rsidR="002D0D70" w:rsidRDefault="002D0D70" w:rsidP="00984F2A"/>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624516" w:rsidRPr="004B32D5" w14:paraId="3418AC56" w14:textId="77777777" w:rsidTr="00C20CE7">
        <w:trPr>
          <w:trHeight w:val="380"/>
        </w:trPr>
        <w:tc>
          <w:tcPr>
            <w:tcW w:w="8781" w:type="dxa"/>
            <w:gridSpan w:val="6"/>
            <w:tcBorders>
              <w:top w:val="nil"/>
              <w:left w:val="nil"/>
              <w:bottom w:val="nil"/>
              <w:right w:val="nil"/>
            </w:tcBorders>
            <w:shd w:val="clear" w:color="000000" w:fill="A9D08E"/>
            <w:noWrap/>
            <w:vAlign w:val="bottom"/>
            <w:hideMark/>
          </w:tcPr>
          <w:p w14:paraId="1C318DC6" w14:textId="642858EB" w:rsidR="00624516" w:rsidRPr="004B32D5" w:rsidRDefault="00624516" w:rsidP="00624516">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proofErr w:type="spellStart"/>
            <w:r>
              <w:rPr>
                <w:rFonts w:eastAsia="Times New Roman" w:cs="Times New Roman"/>
                <w:b/>
                <w:bCs/>
                <w:color w:val="000000"/>
                <w:sz w:val="28"/>
                <w:szCs w:val="28"/>
                <w:lang w:eastAsia="fr-FR"/>
              </w:rPr>
              <w:t>Uluru</w:t>
            </w:r>
            <w:proofErr w:type="spellEnd"/>
          </w:p>
        </w:tc>
      </w:tr>
      <w:tr w:rsidR="00624516" w:rsidRPr="004B32D5" w14:paraId="7F8FBD3E" w14:textId="77777777" w:rsidTr="00C20CE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31983D0E" w14:textId="77777777" w:rsidR="00624516" w:rsidRPr="004B32D5" w:rsidRDefault="00624516"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386B0572" w14:textId="77777777" w:rsidR="00624516" w:rsidRPr="004B32D5" w:rsidRDefault="00624516"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CBCCB90" w14:textId="77777777" w:rsidR="00624516" w:rsidRPr="004B32D5" w:rsidRDefault="00624516"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71DA5BC1" w14:textId="77777777" w:rsidR="00624516" w:rsidRPr="004B32D5" w:rsidRDefault="00624516"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0FEF279" w14:textId="77777777" w:rsidR="00624516" w:rsidRPr="004B32D5" w:rsidRDefault="00624516"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2FA8F36F" w14:textId="77777777" w:rsidR="00624516" w:rsidRPr="004B32D5" w:rsidRDefault="00624516"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624516" w:rsidRPr="004B32D5" w14:paraId="61ACF618" w14:textId="77777777" w:rsidTr="00C20CE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631B720A" w14:textId="6586B82F" w:rsidR="00624516" w:rsidRPr="00E44BEB" w:rsidRDefault="00624516" w:rsidP="00624516">
            <w:pPr>
              <w:spacing w:after="0"/>
              <w:jc w:val="left"/>
              <w:rPr>
                <w:rFonts w:eastAsia="Times New Roman" w:cs="Times New Roman"/>
                <w:color w:val="000000"/>
                <w:lang w:eastAsia="fr-FR"/>
              </w:rPr>
            </w:pPr>
            <w:r w:rsidRPr="00E44BEB">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vAlign w:val="bottom"/>
          </w:tcPr>
          <w:p w14:paraId="2EF2C99E" w14:textId="77777777" w:rsidR="00624516" w:rsidRPr="004B32D5"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0.9635</w:t>
            </w:r>
          </w:p>
        </w:tc>
        <w:tc>
          <w:tcPr>
            <w:tcW w:w="1091" w:type="dxa"/>
            <w:tcBorders>
              <w:top w:val="nil"/>
              <w:left w:val="nil"/>
              <w:bottom w:val="single" w:sz="4" w:space="0" w:color="FFFFFF"/>
              <w:right w:val="single" w:sz="4" w:space="0" w:color="FFFFFF"/>
            </w:tcBorders>
            <w:shd w:val="clear" w:color="000000" w:fill="DDEBF7"/>
            <w:noWrap/>
            <w:vAlign w:val="bottom"/>
          </w:tcPr>
          <w:p w14:paraId="332D8006" w14:textId="77777777" w:rsidR="00624516" w:rsidRPr="004B32D5"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0.3125</w:t>
            </w:r>
          </w:p>
        </w:tc>
        <w:tc>
          <w:tcPr>
            <w:tcW w:w="1462" w:type="dxa"/>
            <w:tcBorders>
              <w:top w:val="nil"/>
              <w:left w:val="nil"/>
              <w:bottom w:val="single" w:sz="4" w:space="0" w:color="FFFFFF"/>
              <w:right w:val="single" w:sz="4" w:space="0" w:color="FFFFFF"/>
            </w:tcBorders>
            <w:shd w:val="clear" w:color="000000" w:fill="DDEBF7"/>
            <w:noWrap/>
            <w:vAlign w:val="bottom"/>
          </w:tcPr>
          <w:p w14:paraId="739546E9" w14:textId="77777777" w:rsidR="00624516" w:rsidRPr="004B32D5"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1.000</w:t>
            </w:r>
          </w:p>
        </w:tc>
        <w:tc>
          <w:tcPr>
            <w:tcW w:w="1091" w:type="dxa"/>
            <w:tcBorders>
              <w:top w:val="nil"/>
              <w:left w:val="nil"/>
              <w:bottom w:val="single" w:sz="4" w:space="0" w:color="FFFFFF"/>
              <w:right w:val="single" w:sz="4" w:space="0" w:color="FFFFFF"/>
            </w:tcBorders>
            <w:shd w:val="clear" w:color="000000" w:fill="DDEBF7"/>
            <w:noWrap/>
            <w:vAlign w:val="bottom"/>
          </w:tcPr>
          <w:p w14:paraId="40CE4597" w14:textId="77777777" w:rsidR="00624516" w:rsidRPr="004B32D5"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0.4762</w:t>
            </w:r>
          </w:p>
        </w:tc>
        <w:tc>
          <w:tcPr>
            <w:tcW w:w="1097" w:type="dxa"/>
            <w:tcBorders>
              <w:top w:val="nil"/>
              <w:left w:val="nil"/>
              <w:bottom w:val="single" w:sz="4" w:space="0" w:color="FFFFFF"/>
              <w:right w:val="single" w:sz="4" w:space="0" w:color="FFFFFF"/>
            </w:tcBorders>
            <w:shd w:val="clear" w:color="000000" w:fill="DDEBF7"/>
            <w:noWrap/>
            <w:vAlign w:val="bottom"/>
          </w:tcPr>
          <w:p w14:paraId="44508FE4" w14:textId="77777777" w:rsidR="00624516" w:rsidRPr="004B32D5"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0.9691</w:t>
            </w:r>
          </w:p>
        </w:tc>
      </w:tr>
      <w:tr w:rsidR="00624516" w:rsidRPr="004B32D5" w14:paraId="4DC5140C" w14:textId="77777777" w:rsidTr="00C20CE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4369CF82" w14:textId="5E6931CD" w:rsidR="00624516" w:rsidRDefault="00624516" w:rsidP="00C20CE7">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4D4A916E" w14:textId="77777777" w:rsidR="00624516"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0.9401</w:t>
            </w:r>
          </w:p>
        </w:tc>
        <w:tc>
          <w:tcPr>
            <w:tcW w:w="1091" w:type="dxa"/>
            <w:tcBorders>
              <w:top w:val="nil"/>
              <w:left w:val="nil"/>
              <w:bottom w:val="single" w:sz="4" w:space="0" w:color="FFFFFF"/>
              <w:right w:val="single" w:sz="4" w:space="0" w:color="FFFFFF"/>
            </w:tcBorders>
            <w:shd w:val="clear" w:color="000000" w:fill="DDEBF7"/>
            <w:noWrap/>
            <w:vAlign w:val="bottom"/>
          </w:tcPr>
          <w:p w14:paraId="40BA15AF" w14:textId="77777777" w:rsidR="00624516"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0.4000</w:t>
            </w:r>
          </w:p>
        </w:tc>
        <w:tc>
          <w:tcPr>
            <w:tcW w:w="1462" w:type="dxa"/>
            <w:tcBorders>
              <w:top w:val="nil"/>
              <w:left w:val="nil"/>
              <w:bottom w:val="single" w:sz="4" w:space="0" w:color="FFFFFF"/>
              <w:right w:val="single" w:sz="4" w:space="0" w:color="FFFFFF"/>
            </w:tcBorders>
            <w:shd w:val="clear" w:color="000000" w:fill="DDEBF7"/>
            <w:noWrap/>
            <w:vAlign w:val="bottom"/>
          </w:tcPr>
          <w:p w14:paraId="3DDEA38E" w14:textId="77777777" w:rsidR="00624516"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0.8333</w:t>
            </w:r>
          </w:p>
        </w:tc>
        <w:tc>
          <w:tcPr>
            <w:tcW w:w="1091" w:type="dxa"/>
            <w:tcBorders>
              <w:top w:val="nil"/>
              <w:left w:val="nil"/>
              <w:bottom w:val="single" w:sz="4" w:space="0" w:color="FFFFFF"/>
              <w:right w:val="single" w:sz="4" w:space="0" w:color="FFFFFF"/>
            </w:tcBorders>
            <w:shd w:val="clear" w:color="000000" w:fill="DDEBF7"/>
            <w:noWrap/>
            <w:vAlign w:val="bottom"/>
          </w:tcPr>
          <w:p w14:paraId="21355548" w14:textId="77777777" w:rsidR="00624516"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0.5405</w:t>
            </w:r>
          </w:p>
        </w:tc>
        <w:tc>
          <w:tcPr>
            <w:tcW w:w="1097" w:type="dxa"/>
            <w:tcBorders>
              <w:top w:val="nil"/>
              <w:left w:val="nil"/>
              <w:bottom w:val="single" w:sz="4" w:space="0" w:color="FFFFFF"/>
              <w:right w:val="single" w:sz="4" w:space="0" w:color="FFFFFF"/>
            </w:tcBorders>
            <w:shd w:val="clear" w:color="000000" w:fill="DDEBF7"/>
            <w:noWrap/>
            <w:vAlign w:val="bottom"/>
          </w:tcPr>
          <w:p w14:paraId="161564B4" w14:textId="77777777" w:rsidR="00624516"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0.8985</w:t>
            </w:r>
          </w:p>
        </w:tc>
      </w:tr>
      <w:tr w:rsidR="00624516" w:rsidRPr="004B32D5" w14:paraId="65698AD7" w14:textId="77777777" w:rsidTr="00C20CE7">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3C75FA1B" w14:textId="030EC948" w:rsidR="00624516" w:rsidRPr="004B32D5" w:rsidRDefault="00624516" w:rsidP="00C20CE7">
            <w:pPr>
              <w:spacing w:after="0"/>
              <w:jc w:val="left"/>
              <w:rPr>
                <w:rFonts w:eastAsia="Times New Roman" w:cs="Times New Roman"/>
                <w:b/>
                <w:bCs/>
                <w:color w:val="000000"/>
                <w:lang w:eastAsia="fr-FR"/>
              </w:rPr>
            </w:pPr>
            <w:r>
              <w:rPr>
                <w:rFonts w:eastAsia="Times New Roman" w:cs="Times New Roman"/>
                <w:color w:val="000000"/>
                <w:lang w:eastAsia="fr-FR"/>
              </w:rPr>
              <w:t xml:space="preserve">Climat </w:t>
            </w:r>
            <w:r w:rsidR="007C7ECD">
              <w:rPr>
                <w:rFonts w:eastAsia="Times New Roman" w:cs="Times New Roman"/>
                <w:color w:val="000000"/>
                <w:lang w:eastAsia="fr-FR"/>
              </w:rPr>
              <w:t xml:space="preserve">– 2, </w:t>
            </w:r>
            <w:r>
              <w:rPr>
                <w:rFonts w:eastAsia="Times New Roman" w:cs="Times New Roman"/>
                <w:color w:val="000000"/>
                <w:lang w:eastAsia="fr-FR"/>
              </w:rPr>
              <w:t>Centre</w:t>
            </w:r>
          </w:p>
        </w:tc>
        <w:tc>
          <w:tcPr>
            <w:tcW w:w="1400" w:type="dxa"/>
            <w:tcBorders>
              <w:top w:val="nil"/>
              <w:left w:val="nil"/>
              <w:bottom w:val="nil"/>
              <w:right w:val="single" w:sz="4" w:space="0" w:color="FFFFFF"/>
            </w:tcBorders>
            <w:shd w:val="clear" w:color="000000" w:fill="DDEBF7"/>
            <w:noWrap/>
            <w:vAlign w:val="bottom"/>
          </w:tcPr>
          <w:p w14:paraId="1508AB83" w14:textId="77777777" w:rsidR="00624516" w:rsidRPr="004B32D5"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0.9490</w:t>
            </w:r>
          </w:p>
        </w:tc>
        <w:tc>
          <w:tcPr>
            <w:tcW w:w="1091" w:type="dxa"/>
            <w:tcBorders>
              <w:top w:val="nil"/>
              <w:left w:val="nil"/>
              <w:bottom w:val="nil"/>
              <w:right w:val="single" w:sz="4" w:space="0" w:color="FFFFFF"/>
            </w:tcBorders>
            <w:shd w:val="clear" w:color="000000" w:fill="DDEBF7"/>
            <w:noWrap/>
            <w:vAlign w:val="bottom"/>
          </w:tcPr>
          <w:p w14:paraId="08A881EE" w14:textId="77777777" w:rsidR="00624516" w:rsidRPr="004B32D5"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0.4091</w:t>
            </w:r>
          </w:p>
        </w:tc>
        <w:tc>
          <w:tcPr>
            <w:tcW w:w="1462" w:type="dxa"/>
            <w:tcBorders>
              <w:top w:val="nil"/>
              <w:left w:val="nil"/>
              <w:bottom w:val="nil"/>
              <w:right w:val="single" w:sz="4" w:space="0" w:color="FFFFFF"/>
            </w:tcBorders>
            <w:shd w:val="clear" w:color="000000" w:fill="DDEBF7"/>
            <w:noWrap/>
            <w:vAlign w:val="bottom"/>
          </w:tcPr>
          <w:p w14:paraId="438D49EC" w14:textId="77777777" w:rsidR="00624516" w:rsidRPr="004B32D5"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0.8182</w:t>
            </w:r>
          </w:p>
        </w:tc>
        <w:tc>
          <w:tcPr>
            <w:tcW w:w="1091" w:type="dxa"/>
            <w:tcBorders>
              <w:top w:val="nil"/>
              <w:left w:val="nil"/>
              <w:bottom w:val="nil"/>
              <w:right w:val="single" w:sz="4" w:space="0" w:color="FFFFFF"/>
            </w:tcBorders>
            <w:shd w:val="clear" w:color="000000" w:fill="DDEBF7"/>
            <w:noWrap/>
            <w:vAlign w:val="bottom"/>
          </w:tcPr>
          <w:p w14:paraId="1E59C0FF" w14:textId="77777777" w:rsidR="00624516" w:rsidRPr="004B32D5" w:rsidRDefault="00624516" w:rsidP="00C20CE7">
            <w:pPr>
              <w:spacing w:after="0"/>
              <w:jc w:val="right"/>
              <w:rPr>
                <w:rFonts w:eastAsia="Times New Roman" w:cs="Times New Roman"/>
                <w:color w:val="000000"/>
                <w:lang w:eastAsia="fr-FR"/>
              </w:rPr>
            </w:pPr>
            <w:r>
              <w:rPr>
                <w:rFonts w:eastAsia="Times New Roman" w:cs="Times New Roman"/>
                <w:color w:val="000000"/>
                <w:lang w:eastAsia="fr-FR"/>
              </w:rPr>
              <w:t>0.5454</w:t>
            </w:r>
          </w:p>
        </w:tc>
        <w:tc>
          <w:tcPr>
            <w:tcW w:w="1097" w:type="dxa"/>
            <w:tcBorders>
              <w:top w:val="nil"/>
              <w:left w:val="nil"/>
              <w:bottom w:val="nil"/>
              <w:right w:val="single" w:sz="4" w:space="0" w:color="FFFFFF"/>
            </w:tcBorders>
            <w:shd w:val="clear" w:color="000000" w:fill="DDEBF7"/>
            <w:noWrap/>
            <w:vAlign w:val="bottom"/>
          </w:tcPr>
          <w:p w14:paraId="744DBD71" w14:textId="77777777" w:rsidR="00624516" w:rsidRPr="002D0D70" w:rsidRDefault="00624516" w:rsidP="00C20CE7">
            <w:pPr>
              <w:spacing w:after="0"/>
              <w:jc w:val="right"/>
              <w:rPr>
                <w:rFonts w:eastAsia="Times New Roman" w:cs="Times New Roman"/>
                <w:bCs/>
                <w:color w:val="000000"/>
                <w:lang w:eastAsia="fr-FR"/>
              </w:rPr>
            </w:pPr>
            <w:r>
              <w:rPr>
                <w:rFonts w:eastAsia="Times New Roman" w:cs="Times New Roman"/>
                <w:bCs/>
                <w:color w:val="000000"/>
                <w:lang w:eastAsia="fr-FR"/>
              </w:rPr>
              <w:t>0.9495</w:t>
            </w:r>
          </w:p>
        </w:tc>
      </w:tr>
    </w:tbl>
    <w:p w14:paraId="3A0EC247" w14:textId="5661824A" w:rsidR="001B0EF4" w:rsidRDefault="001B0EF4" w:rsidP="00984F2A"/>
    <w:p w14:paraId="75D0265F" w14:textId="468C1BD3" w:rsidR="00624516" w:rsidRDefault="00624516" w:rsidP="00984F2A"/>
    <w:p w14:paraId="08145B34" w14:textId="1BB23DE7" w:rsidR="00624516" w:rsidRDefault="00624516" w:rsidP="00984F2A"/>
    <w:p w14:paraId="1FFD8FAD" w14:textId="4CB131C4" w:rsidR="00624516" w:rsidRDefault="00624516" w:rsidP="00984F2A"/>
    <w:p w14:paraId="7289CE31" w14:textId="2E595EB5" w:rsidR="00624516" w:rsidRDefault="00624516" w:rsidP="00984F2A"/>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F473C5" w:rsidRPr="004B32D5" w14:paraId="75D78576" w14:textId="77777777" w:rsidTr="00C20CE7">
        <w:trPr>
          <w:trHeight w:val="380"/>
        </w:trPr>
        <w:tc>
          <w:tcPr>
            <w:tcW w:w="8781" w:type="dxa"/>
            <w:gridSpan w:val="6"/>
            <w:tcBorders>
              <w:top w:val="nil"/>
              <w:left w:val="nil"/>
              <w:bottom w:val="nil"/>
              <w:right w:val="nil"/>
            </w:tcBorders>
            <w:shd w:val="clear" w:color="000000" w:fill="A9D08E"/>
            <w:noWrap/>
            <w:vAlign w:val="bottom"/>
            <w:hideMark/>
          </w:tcPr>
          <w:p w14:paraId="59B452C0" w14:textId="52B9829C" w:rsidR="00F473C5" w:rsidRPr="004B32D5" w:rsidRDefault="00F473C5" w:rsidP="00F473C5">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proofErr w:type="spellStart"/>
            <w:r>
              <w:rPr>
                <w:rFonts w:eastAsia="Times New Roman" w:cs="Times New Roman"/>
                <w:b/>
                <w:bCs/>
                <w:color w:val="000000"/>
                <w:sz w:val="28"/>
                <w:szCs w:val="28"/>
                <w:lang w:eastAsia="fr-FR"/>
              </w:rPr>
              <w:t>SalmonGums</w:t>
            </w:r>
            <w:proofErr w:type="spellEnd"/>
          </w:p>
        </w:tc>
      </w:tr>
      <w:tr w:rsidR="00F473C5" w:rsidRPr="004B32D5" w14:paraId="1C453D14" w14:textId="77777777" w:rsidTr="00C20CE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6827E76A" w14:textId="77777777" w:rsidR="00F473C5" w:rsidRPr="004B32D5" w:rsidRDefault="00F473C5"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DE5CEE8" w14:textId="77777777" w:rsidR="00F473C5" w:rsidRPr="004B32D5" w:rsidRDefault="00F473C5"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43F8EB8" w14:textId="77777777" w:rsidR="00F473C5" w:rsidRPr="004B32D5" w:rsidRDefault="00F473C5"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25530D06" w14:textId="77777777" w:rsidR="00F473C5" w:rsidRPr="004B32D5" w:rsidRDefault="00F473C5"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E277365" w14:textId="77777777" w:rsidR="00F473C5" w:rsidRPr="004B32D5" w:rsidRDefault="00F473C5"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A82F030" w14:textId="77777777" w:rsidR="00F473C5" w:rsidRPr="004B32D5" w:rsidRDefault="00F473C5"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F473C5" w:rsidRPr="004B32D5" w14:paraId="0327936E" w14:textId="77777777" w:rsidTr="00C20CE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744E15D" w14:textId="77777777" w:rsidR="00F473C5" w:rsidRPr="004B32D5" w:rsidRDefault="00F473C5" w:rsidP="00C20CE7">
            <w:pPr>
              <w:spacing w:after="0"/>
              <w:jc w:val="left"/>
              <w:rPr>
                <w:rFonts w:eastAsia="Times New Roman" w:cs="Times New Roman"/>
                <w:color w:val="000000"/>
                <w:lang w:eastAsia="fr-FR"/>
              </w:rPr>
            </w:pPr>
            <w:r>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vAlign w:val="bottom"/>
          </w:tcPr>
          <w:p w14:paraId="18867000" w14:textId="457E5C98" w:rsidR="00F473C5" w:rsidRPr="004B32D5" w:rsidRDefault="00F473C5" w:rsidP="00C20CE7">
            <w:pPr>
              <w:spacing w:after="0"/>
              <w:jc w:val="right"/>
              <w:rPr>
                <w:rFonts w:eastAsia="Times New Roman" w:cs="Times New Roman"/>
                <w:color w:val="000000"/>
                <w:lang w:eastAsia="fr-FR"/>
              </w:rPr>
            </w:pPr>
            <w:commentRangeStart w:id="116"/>
            <w:r>
              <w:rPr>
                <w:rFonts w:eastAsia="Times New Roman" w:cs="Times New Roman"/>
                <w:color w:val="000000"/>
                <w:lang w:eastAsia="fr-FR"/>
              </w:rPr>
              <w:t>0.8401</w:t>
            </w:r>
            <w:commentRangeEnd w:id="116"/>
            <w:r w:rsidR="000623C5">
              <w:rPr>
                <w:rStyle w:val="Marquedecommentaire"/>
              </w:rPr>
              <w:commentReference w:id="116"/>
            </w:r>
          </w:p>
        </w:tc>
        <w:tc>
          <w:tcPr>
            <w:tcW w:w="1091" w:type="dxa"/>
            <w:tcBorders>
              <w:top w:val="nil"/>
              <w:left w:val="nil"/>
              <w:bottom w:val="single" w:sz="4" w:space="0" w:color="FFFFFF"/>
              <w:right w:val="single" w:sz="4" w:space="0" w:color="FFFFFF"/>
            </w:tcBorders>
            <w:shd w:val="clear" w:color="000000" w:fill="DDEBF7"/>
            <w:noWrap/>
            <w:vAlign w:val="bottom"/>
          </w:tcPr>
          <w:p w14:paraId="788360DA" w14:textId="16C9CFBA" w:rsidR="00F473C5" w:rsidRPr="004B32D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0.0980</w:t>
            </w:r>
          </w:p>
        </w:tc>
        <w:tc>
          <w:tcPr>
            <w:tcW w:w="1462" w:type="dxa"/>
            <w:tcBorders>
              <w:top w:val="nil"/>
              <w:left w:val="nil"/>
              <w:bottom w:val="single" w:sz="4" w:space="0" w:color="FFFFFF"/>
              <w:right w:val="single" w:sz="4" w:space="0" w:color="FFFFFF"/>
            </w:tcBorders>
            <w:shd w:val="clear" w:color="000000" w:fill="DDEBF7"/>
            <w:noWrap/>
            <w:vAlign w:val="bottom"/>
          </w:tcPr>
          <w:p w14:paraId="63277584" w14:textId="23B7560C" w:rsidR="00F473C5" w:rsidRPr="004B32D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0.8333</w:t>
            </w:r>
          </w:p>
        </w:tc>
        <w:tc>
          <w:tcPr>
            <w:tcW w:w="1091" w:type="dxa"/>
            <w:tcBorders>
              <w:top w:val="nil"/>
              <w:left w:val="nil"/>
              <w:bottom w:val="single" w:sz="4" w:space="0" w:color="FFFFFF"/>
              <w:right w:val="single" w:sz="4" w:space="0" w:color="FFFFFF"/>
            </w:tcBorders>
            <w:shd w:val="clear" w:color="000000" w:fill="DDEBF7"/>
            <w:noWrap/>
            <w:vAlign w:val="bottom"/>
          </w:tcPr>
          <w:p w14:paraId="7BD43F90" w14:textId="287B9DAD" w:rsidR="00F473C5" w:rsidRPr="004B32D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0.1754</w:t>
            </w:r>
          </w:p>
        </w:tc>
        <w:tc>
          <w:tcPr>
            <w:tcW w:w="1097" w:type="dxa"/>
            <w:tcBorders>
              <w:top w:val="nil"/>
              <w:left w:val="nil"/>
              <w:bottom w:val="single" w:sz="4" w:space="0" w:color="FFFFFF"/>
              <w:right w:val="single" w:sz="4" w:space="0" w:color="FFFFFF"/>
            </w:tcBorders>
            <w:shd w:val="clear" w:color="000000" w:fill="DDEBF7"/>
            <w:noWrap/>
            <w:vAlign w:val="bottom"/>
          </w:tcPr>
          <w:p w14:paraId="189765C2" w14:textId="73820A10" w:rsidR="00F473C5" w:rsidRPr="004B32D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0.7735</w:t>
            </w:r>
          </w:p>
        </w:tc>
      </w:tr>
      <w:tr w:rsidR="00F473C5" w:rsidRPr="004B32D5" w14:paraId="3609307C" w14:textId="77777777" w:rsidTr="00C20CE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204F8F2C" w14:textId="77777777" w:rsidR="00F473C5" w:rsidRDefault="00F473C5" w:rsidP="00C20CE7">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273444E8" w14:textId="60A9F9C1" w:rsidR="00F473C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0.8831</w:t>
            </w:r>
          </w:p>
        </w:tc>
        <w:tc>
          <w:tcPr>
            <w:tcW w:w="1091" w:type="dxa"/>
            <w:tcBorders>
              <w:top w:val="nil"/>
              <w:left w:val="nil"/>
              <w:bottom w:val="single" w:sz="4" w:space="0" w:color="FFFFFF"/>
              <w:right w:val="single" w:sz="4" w:space="0" w:color="FFFFFF"/>
            </w:tcBorders>
            <w:shd w:val="clear" w:color="000000" w:fill="DDEBF7"/>
            <w:noWrap/>
            <w:vAlign w:val="bottom"/>
          </w:tcPr>
          <w:p w14:paraId="1B44526C" w14:textId="64B95591" w:rsidR="00F473C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0.3933</w:t>
            </w:r>
          </w:p>
        </w:tc>
        <w:tc>
          <w:tcPr>
            <w:tcW w:w="1462" w:type="dxa"/>
            <w:tcBorders>
              <w:top w:val="nil"/>
              <w:left w:val="nil"/>
              <w:bottom w:val="single" w:sz="4" w:space="0" w:color="FFFFFF"/>
              <w:right w:val="single" w:sz="4" w:space="0" w:color="FFFFFF"/>
            </w:tcBorders>
            <w:shd w:val="clear" w:color="000000" w:fill="DDEBF7"/>
            <w:noWrap/>
            <w:vAlign w:val="bottom"/>
          </w:tcPr>
          <w:p w14:paraId="271AC06B" w14:textId="50E5D31F" w:rsidR="00F473C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0.6863</w:t>
            </w:r>
          </w:p>
        </w:tc>
        <w:tc>
          <w:tcPr>
            <w:tcW w:w="1091" w:type="dxa"/>
            <w:tcBorders>
              <w:top w:val="nil"/>
              <w:left w:val="nil"/>
              <w:bottom w:val="single" w:sz="4" w:space="0" w:color="FFFFFF"/>
              <w:right w:val="single" w:sz="4" w:space="0" w:color="FFFFFF"/>
            </w:tcBorders>
            <w:shd w:val="clear" w:color="000000" w:fill="DDEBF7"/>
            <w:noWrap/>
            <w:vAlign w:val="bottom"/>
          </w:tcPr>
          <w:p w14:paraId="485491C7" w14:textId="03651968" w:rsidR="00F473C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0.5000</w:t>
            </w:r>
          </w:p>
        </w:tc>
        <w:tc>
          <w:tcPr>
            <w:tcW w:w="1097" w:type="dxa"/>
            <w:tcBorders>
              <w:top w:val="nil"/>
              <w:left w:val="nil"/>
              <w:bottom w:val="single" w:sz="4" w:space="0" w:color="FFFFFF"/>
              <w:right w:val="single" w:sz="4" w:space="0" w:color="FFFFFF"/>
            </w:tcBorders>
            <w:shd w:val="clear" w:color="000000" w:fill="DDEBF7"/>
            <w:noWrap/>
            <w:vAlign w:val="bottom"/>
          </w:tcPr>
          <w:p w14:paraId="6F694F04" w14:textId="3EC270CD" w:rsidR="00F473C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0.8397</w:t>
            </w:r>
          </w:p>
        </w:tc>
      </w:tr>
      <w:tr w:rsidR="00F473C5" w:rsidRPr="004B32D5" w14:paraId="1F6CF421" w14:textId="77777777" w:rsidTr="00C20CE7">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1995CB68" w14:textId="02986734" w:rsidR="00F473C5" w:rsidRPr="004B32D5" w:rsidRDefault="00F473C5" w:rsidP="00F473C5">
            <w:pPr>
              <w:spacing w:after="0"/>
              <w:jc w:val="left"/>
              <w:rPr>
                <w:rFonts w:eastAsia="Times New Roman" w:cs="Times New Roman"/>
                <w:b/>
                <w:bCs/>
                <w:color w:val="000000"/>
                <w:lang w:eastAsia="fr-FR"/>
              </w:rPr>
            </w:pPr>
            <w:r>
              <w:rPr>
                <w:rFonts w:eastAsia="Times New Roman" w:cs="Times New Roman"/>
                <w:color w:val="000000"/>
                <w:lang w:eastAsia="fr-FR"/>
              </w:rPr>
              <w:t xml:space="preserve">Climat </w:t>
            </w:r>
            <w:r w:rsidR="007C7ECD">
              <w:rPr>
                <w:rFonts w:eastAsia="Times New Roman" w:cs="Times New Roman"/>
                <w:color w:val="000000"/>
                <w:lang w:eastAsia="fr-FR"/>
              </w:rPr>
              <w:t xml:space="preserve">– </w:t>
            </w:r>
            <w:r>
              <w:rPr>
                <w:rFonts w:eastAsia="Times New Roman" w:cs="Times New Roman"/>
                <w:color w:val="000000"/>
                <w:lang w:eastAsia="fr-FR"/>
              </w:rPr>
              <w:t>4</w:t>
            </w:r>
            <w:r w:rsidR="007C7ECD">
              <w:rPr>
                <w:rFonts w:eastAsia="Times New Roman" w:cs="Times New Roman"/>
                <w:color w:val="000000"/>
                <w:lang w:eastAsia="fr-FR"/>
              </w:rPr>
              <w:t>, Intermédiaire</w:t>
            </w:r>
          </w:p>
        </w:tc>
        <w:tc>
          <w:tcPr>
            <w:tcW w:w="1400" w:type="dxa"/>
            <w:tcBorders>
              <w:top w:val="nil"/>
              <w:left w:val="nil"/>
              <w:bottom w:val="nil"/>
              <w:right w:val="single" w:sz="4" w:space="0" w:color="FFFFFF"/>
            </w:tcBorders>
            <w:shd w:val="clear" w:color="000000" w:fill="DDEBF7"/>
            <w:noWrap/>
            <w:vAlign w:val="bottom"/>
          </w:tcPr>
          <w:p w14:paraId="22A91DC3" w14:textId="7F3450DE" w:rsidR="00F473C5" w:rsidRPr="004B32D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0.8728</w:t>
            </w:r>
          </w:p>
        </w:tc>
        <w:tc>
          <w:tcPr>
            <w:tcW w:w="1091" w:type="dxa"/>
            <w:tcBorders>
              <w:top w:val="nil"/>
              <w:left w:val="nil"/>
              <w:bottom w:val="nil"/>
              <w:right w:val="single" w:sz="4" w:space="0" w:color="FFFFFF"/>
            </w:tcBorders>
            <w:shd w:val="clear" w:color="000000" w:fill="DDEBF7"/>
            <w:noWrap/>
            <w:vAlign w:val="bottom"/>
          </w:tcPr>
          <w:p w14:paraId="4CE79888" w14:textId="6A6EA4E7" w:rsidR="00F473C5" w:rsidRPr="004B32D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0.4432</w:t>
            </w:r>
          </w:p>
        </w:tc>
        <w:tc>
          <w:tcPr>
            <w:tcW w:w="1462" w:type="dxa"/>
            <w:tcBorders>
              <w:top w:val="nil"/>
              <w:left w:val="nil"/>
              <w:bottom w:val="nil"/>
              <w:right w:val="single" w:sz="4" w:space="0" w:color="FFFFFF"/>
            </w:tcBorders>
            <w:shd w:val="clear" w:color="000000" w:fill="DDEBF7"/>
            <w:noWrap/>
            <w:vAlign w:val="bottom"/>
          </w:tcPr>
          <w:p w14:paraId="6BD37950" w14:textId="672E8496" w:rsidR="00F473C5" w:rsidRPr="004B32D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0.6190</w:t>
            </w:r>
          </w:p>
        </w:tc>
        <w:tc>
          <w:tcPr>
            <w:tcW w:w="1091" w:type="dxa"/>
            <w:tcBorders>
              <w:top w:val="nil"/>
              <w:left w:val="nil"/>
              <w:bottom w:val="nil"/>
              <w:right w:val="single" w:sz="4" w:space="0" w:color="FFFFFF"/>
            </w:tcBorders>
            <w:shd w:val="clear" w:color="000000" w:fill="DDEBF7"/>
            <w:noWrap/>
            <w:vAlign w:val="bottom"/>
          </w:tcPr>
          <w:p w14:paraId="2AE1DF16" w14:textId="21623CD1" w:rsidR="00F473C5" w:rsidRPr="004B32D5" w:rsidRDefault="00F473C5" w:rsidP="00C20CE7">
            <w:pPr>
              <w:spacing w:after="0"/>
              <w:jc w:val="right"/>
              <w:rPr>
                <w:rFonts w:eastAsia="Times New Roman" w:cs="Times New Roman"/>
                <w:color w:val="000000"/>
                <w:lang w:eastAsia="fr-FR"/>
              </w:rPr>
            </w:pPr>
            <w:r>
              <w:rPr>
                <w:rFonts w:eastAsia="Times New Roman" w:cs="Times New Roman"/>
                <w:color w:val="000000"/>
                <w:lang w:eastAsia="fr-FR"/>
              </w:rPr>
              <w:t>0.5166</w:t>
            </w:r>
          </w:p>
        </w:tc>
        <w:tc>
          <w:tcPr>
            <w:tcW w:w="1097" w:type="dxa"/>
            <w:tcBorders>
              <w:top w:val="nil"/>
              <w:left w:val="nil"/>
              <w:bottom w:val="nil"/>
              <w:right w:val="single" w:sz="4" w:space="0" w:color="FFFFFF"/>
            </w:tcBorders>
            <w:shd w:val="clear" w:color="000000" w:fill="DDEBF7"/>
            <w:noWrap/>
            <w:vAlign w:val="bottom"/>
          </w:tcPr>
          <w:p w14:paraId="36380D8F" w14:textId="3252F1A9" w:rsidR="00F473C5" w:rsidRPr="002D0D70" w:rsidRDefault="00F473C5" w:rsidP="00C20CE7">
            <w:pPr>
              <w:spacing w:after="0"/>
              <w:jc w:val="right"/>
              <w:rPr>
                <w:rFonts w:eastAsia="Times New Roman" w:cs="Times New Roman"/>
                <w:bCs/>
                <w:color w:val="000000"/>
                <w:lang w:eastAsia="fr-FR"/>
              </w:rPr>
            </w:pPr>
            <w:r>
              <w:rPr>
                <w:rFonts w:eastAsia="Times New Roman" w:cs="Times New Roman"/>
                <w:bCs/>
                <w:color w:val="000000"/>
                <w:lang w:eastAsia="fr-FR"/>
              </w:rPr>
              <w:t>0.8463</w:t>
            </w:r>
          </w:p>
        </w:tc>
      </w:tr>
    </w:tbl>
    <w:p w14:paraId="359302D3" w14:textId="344FDD91" w:rsidR="00624516" w:rsidRDefault="00624516" w:rsidP="00984F2A"/>
    <w:p w14:paraId="76F3C682" w14:textId="04DD3534" w:rsidR="00624516" w:rsidRDefault="00624516" w:rsidP="00984F2A"/>
    <w:p w14:paraId="354EC357" w14:textId="1A79F4BB" w:rsidR="00624516" w:rsidRDefault="00624516" w:rsidP="00984F2A"/>
    <w:p w14:paraId="53AE7995" w14:textId="78E8D8AE" w:rsidR="00624516" w:rsidRDefault="00624516" w:rsidP="00984F2A"/>
    <w:p w14:paraId="17CD8B0B" w14:textId="2F78A6C0" w:rsidR="00624516" w:rsidRDefault="00624516" w:rsidP="00984F2A"/>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E44BEB" w:rsidRPr="004B32D5" w14:paraId="5246B3D2" w14:textId="77777777" w:rsidTr="00C20CE7">
        <w:trPr>
          <w:trHeight w:val="380"/>
        </w:trPr>
        <w:tc>
          <w:tcPr>
            <w:tcW w:w="8781" w:type="dxa"/>
            <w:gridSpan w:val="6"/>
            <w:tcBorders>
              <w:top w:val="nil"/>
              <w:left w:val="nil"/>
              <w:bottom w:val="nil"/>
              <w:right w:val="nil"/>
            </w:tcBorders>
            <w:shd w:val="clear" w:color="000000" w:fill="A9D08E"/>
            <w:noWrap/>
            <w:vAlign w:val="bottom"/>
            <w:hideMark/>
          </w:tcPr>
          <w:p w14:paraId="28BF69B3" w14:textId="0B57635D" w:rsidR="00E44BEB" w:rsidRPr="004B32D5" w:rsidRDefault="00E44BEB" w:rsidP="00E44BEB">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modèles pour Melbourne</w:t>
            </w:r>
          </w:p>
        </w:tc>
      </w:tr>
      <w:tr w:rsidR="00E44BEB" w:rsidRPr="004B32D5" w14:paraId="3A81DC3C" w14:textId="77777777" w:rsidTr="00C20CE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D6D572D"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66B65C05"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CF523A0"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63649BF9" w14:textId="77777777" w:rsidR="00E44BEB" w:rsidRPr="004B32D5" w:rsidRDefault="00E44BEB"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5C07A32"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41CA8BA" w14:textId="77777777" w:rsidR="00E44BEB" w:rsidRPr="004B32D5" w:rsidRDefault="00E44BEB"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E44BEB" w:rsidRPr="004B32D5" w14:paraId="2EB0447E" w14:textId="77777777" w:rsidTr="00C20CE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2EABC85" w14:textId="77777777" w:rsidR="00E44BEB" w:rsidRPr="004B32D5" w:rsidRDefault="00E44BEB" w:rsidP="00C20CE7">
            <w:pPr>
              <w:spacing w:after="0"/>
              <w:jc w:val="left"/>
              <w:rPr>
                <w:rFonts w:eastAsia="Times New Roman" w:cs="Times New Roman"/>
                <w:color w:val="000000"/>
                <w:lang w:eastAsia="fr-FR"/>
              </w:rPr>
            </w:pPr>
            <w:r>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vAlign w:val="bottom"/>
          </w:tcPr>
          <w:p w14:paraId="224F022D" w14:textId="1696562C" w:rsidR="00E44BEB" w:rsidRPr="004B32D5"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0.8087</w:t>
            </w:r>
          </w:p>
        </w:tc>
        <w:tc>
          <w:tcPr>
            <w:tcW w:w="1091" w:type="dxa"/>
            <w:tcBorders>
              <w:top w:val="nil"/>
              <w:left w:val="nil"/>
              <w:bottom w:val="single" w:sz="4" w:space="0" w:color="FFFFFF"/>
              <w:right w:val="single" w:sz="4" w:space="0" w:color="FFFFFF"/>
            </w:tcBorders>
            <w:shd w:val="clear" w:color="000000" w:fill="DDEBF7"/>
            <w:noWrap/>
            <w:vAlign w:val="bottom"/>
          </w:tcPr>
          <w:p w14:paraId="4C13333E" w14:textId="7EF0DEC1" w:rsidR="00E44BEB" w:rsidRPr="004B32D5"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0.3393</w:t>
            </w:r>
          </w:p>
        </w:tc>
        <w:tc>
          <w:tcPr>
            <w:tcW w:w="1462" w:type="dxa"/>
            <w:tcBorders>
              <w:top w:val="nil"/>
              <w:left w:val="nil"/>
              <w:bottom w:val="single" w:sz="4" w:space="0" w:color="FFFFFF"/>
              <w:right w:val="single" w:sz="4" w:space="0" w:color="FFFFFF"/>
            </w:tcBorders>
            <w:shd w:val="clear" w:color="000000" w:fill="DDEBF7"/>
            <w:noWrap/>
            <w:vAlign w:val="bottom"/>
          </w:tcPr>
          <w:p w14:paraId="17A1A286" w14:textId="229C5031" w:rsidR="00E44BEB" w:rsidRPr="004B32D5"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0.7308</w:t>
            </w:r>
          </w:p>
        </w:tc>
        <w:tc>
          <w:tcPr>
            <w:tcW w:w="1091" w:type="dxa"/>
            <w:tcBorders>
              <w:top w:val="nil"/>
              <w:left w:val="nil"/>
              <w:bottom w:val="single" w:sz="4" w:space="0" w:color="FFFFFF"/>
              <w:right w:val="single" w:sz="4" w:space="0" w:color="FFFFFF"/>
            </w:tcBorders>
            <w:shd w:val="clear" w:color="000000" w:fill="DDEBF7"/>
            <w:noWrap/>
            <w:vAlign w:val="bottom"/>
          </w:tcPr>
          <w:p w14:paraId="2EE4AFB8" w14:textId="26998287" w:rsidR="00E44BEB" w:rsidRPr="004B32D5"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0.4634</w:t>
            </w:r>
          </w:p>
        </w:tc>
        <w:tc>
          <w:tcPr>
            <w:tcW w:w="1097" w:type="dxa"/>
            <w:tcBorders>
              <w:top w:val="nil"/>
              <w:left w:val="nil"/>
              <w:bottom w:val="single" w:sz="4" w:space="0" w:color="FFFFFF"/>
              <w:right w:val="single" w:sz="4" w:space="0" w:color="FFFFFF"/>
            </w:tcBorders>
            <w:shd w:val="clear" w:color="000000" w:fill="DDEBF7"/>
            <w:noWrap/>
            <w:vAlign w:val="bottom"/>
          </w:tcPr>
          <w:p w14:paraId="1635F2CC" w14:textId="0AF427FE" w:rsidR="00E44BEB" w:rsidRPr="004B32D5"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0.8447</w:t>
            </w:r>
          </w:p>
        </w:tc>
      </w:tr>
      <w:tr w:rsidR="00E44BEB" w:rsidRPr="004B32D5" w14:paraId="2C28D442" w14:textId="77777777" w:rsidTr="00C20CE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3B405B15" w14:textId="77777777" w:rsidR="00E44BEB" w:rsidRDefault="00E44BEB" w:rsidP="00C20CE7">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2EF30F25" w14:textId="33EC166E" w:rsidR="00E44BEB"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0.8151</w:t>
            </w:r>
          </w:p>
        </w:tc>
        <w:tc>
          <w:tcPr>
            <w:tcW w:w="1091" w:type="dxa"/>
            <w:tcBorders>
              <w:top w:val="nil"/>
              <w:left w:val="nil"/>
              <w:bottom w:val="single" w:sz="4" w:space="0" w:color="FFFFFF"/>
              <w:right w:val="single" w:sz="4" w:space="0" w:color="FFFFFF"/>
            </w:tcBorders>
            <w:shd w:val="clear" w:color="000000" w:fill="DDEBF7"/>
            <w:noWrap/>
            <w:vAlign w:val="bottom"/>
          </w:tcPr>
          <w:p w14:paraId="3D98C21A" w14:textId="7B70CA38" w:rsidR="00E44BEB"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0.3153</w:t>
            </w:r>
          </w:p>
        </w:tc>
        <w:tc>
          <w:tcPr>
            <w:tcW w:w="1462" w:type="dxa"/>
            <w:tcBorders>
              <w:top w:val="nil"/>
              <w:left w:val="nil"/>
              <w:bottom w:val="single" w:sz="4" w:space="0" w:color="FFFFFF"/>
              <w:right w:val="single" w:sz="4" w:space="0" w:color="FFFFFF"/>
            </w:tcBorders>
            <w:shd w:val="clear" w:color="000000" w:fill="DDEBF7"/>
            <w:noWrap/>
            <w:vAlign w:val="bottom"/>
          </w:tcPr>
          <w:p w14:paraId="285B3A1C" w14:textId="537D77BA" w:rsidR="00E44BEB"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0.8750</w:t>
            </w:r>
          </w:p>
        </w:tc>
        <w:tc>
          <w:tcPr>
            <w:tcW w:w="1091" w:type="dxa"/>
            <w:tcBorders>
              <w:top w:val="nil"/>
              <w:left w:val="nil"/>
              <w:bottom w:val="single" w:sz="4" w:space="0" w:color="FFFFFF"/>
              <w:right w:val="single" w:sz="4" w:space="0" w:color="FFFFFF"/>
            </w:tcBorders>
            <w:shd w:val="clear" w:color="000000" w:fill="DDEBF7"/>
            <w:noWrap/>
            <w:vAlign w:val="bottom"/>
          </w:tcPr>
          <w:p w14:paraId="4ED115C5" w14:textId="7956E72B" w:rsidR="00E44BEB"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0.4636</w:t>
            </w:r>
          </w:p>
        </w:tc>
        <w:tc>
          <w:tcPr>
            <w:tcW w:w="1097" w:type="dxa"/>
            <w:tcBorders>
              <w:top w:val="nil"/>
              <w:left w:val="nil"/>
              <w:bottom w:val="single" w:sz="4" w:space="0" w:color="FFFFFF"/>
              <w:right w:val="single" w:sz="4" w:space="0" w:color="FFFFFF"/>
            </w:tcBorders>
            <w:shd w:val="clear" w:color="000000" w:fill="DDEBF7"/>
            <w:noWrap/>
            <w:vAlign w:val="bottom"/>
          </w:tcPr>
          <w:p w14:paraId="463CF8FD" w14:textId="3901D408" w:rsidR="00E44BEB"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0.8363</w:t>
            </w:r>
          </w:p>
        </w:tc>
      </w:tr>
      <w:tr w:rsidR="00E44BEB" w:rsidRPr="004B32D5" w14:paraId="514151BC" w14:textId="77777777" w:rsidTr="00C20CE7">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3563B35B" w14:textId="47593D3A" w:rsidR="00E44BEB" w:rsidRPr="004B32D5" w:rsidRDefault="00E44BEB" w:rsidP="00E44BEB">
            <w:pPr>
              <w:spacing w:after="0"/>
              <w:jc w:val="left"/>
              <w:rPr>
                <w:rFonts w:eastAsia="Times New Roman" w:cs="Times New Roman"/>
                <w:b/>
                <w:bCs/>
                <w:color w:val="000000"/>
                <w:lang w:eastAsia="fr-FR"/>
              </w:rPr>
            </w:pPr>
            <w:r>
              <w:rPr>
                <w:rFonts w:eastAsia="Times New Roman" w:cs="Times New Roman"/>
                <w:color w:val="000000"/>
                <w:lang w:eastAsia="fr-FR"/>
              </w:rPr>
              <w:t>Climat – 3, Sud-Est</w:t>
            </w:r>
          </w:p>
        </w:tc>
        <w:tc>
          <w:tcPr>
            <w:tcW w:w="1400" w:type="dxa"/>
            <w:tcBorders>
              <w:top w:val="nil"/>
              <w:left w:val="nil"/>
              <w:bottom w:val="nil"/>
              <w:right w:val="single" w:sz="4" w:space="0" w:color="FFFFFF"/>
            </w:tcBorders>
            <w:shd w:val="clear" w:color="000000" w:fill="DDEBF7"/>
            <w:noWrap/>
            <w:vAlign w:val="bottom"/>
          </w:tcPr>
          <w:p w14:paraId="4CE4798F" w14:textId="543DBE18" w:rsidR="00E44BEB" w:rsidRPr="004B32D5"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0.8365</w:t>
            </w:r>
          </w:p>
        </w:tc>
        <w:tc>
          <w:tcPr>
            <w:tcW w:w="1091" w:type="dxa"/>
            <w:tcBorders>
              <w:top w:val="nil"/>
              <w:left w:val="nil"/>
              <w:bottom w:val="nil"/>
              <w:right w:val="single" w:sz="4" w:space="0" w:color="FFFFFF"/>
            </w:tcBorders>
            <w:shd w:val="clear" w:color="000000" w:fill="DDEBF7"/>
            <w:noWrap/>
            <w:vAlign w:val="bottom"/>
          </w:tcPr>
          <w:p w14:paraId="74183212" w14:textId="3A4C4272" w:rsidR="00E44BEB" w:rsidRPr="004B32D5"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0.4000</w:t>
            </w:r>
          </w:p>
        </w:tc>
        <w:tc>
          <w:tcPr>
            <w:tcW w:w="1462" w:type="dxa"/>
            <w:tcBorders>
              <w:top w:val="nil"/>
              <w:left w:val="nil"/>
              <w:bottom w:val="nil"/>
              <w:right w:val="single" w:sz="4" w:space="0" w:color="FFFFFF"/>
            </w:tcBorders>
            <w:shd w:val="clear" w:color="000000" w:fill="DDEBF7"/>
            <w:noWrap/>
            <w:vAlign w:val="bottom"/>
          </w:tcPr>
          <w:p w14:paraId="5F45D58C" w14:textId="12CA15F7" w:rsidR="00E44BEB" w:rsidRPr="004B32D5"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0.7018</w:t>
            </w:r>
          </w:p>
        </w:tc>
        <w:tc>
          <w:tcPr>
            <w:tcW w:w="1091" w:type="dxa"/>
            <w:tcBorders>
              <w:top w:val="nil"/>
              <w:left w:val="nil"/>
              <w:bottom w:val="nil"/>
              <w:right w:val="single" w:sz="4" w:space="0" w:color="FFFFFF"/>
            </w:tcBorders>
            <w:shd w:val="clear" w:color="000000" w:fill="DDEBF7"/>
            <w:noWrap/>
            <w:vAlign w:val="bottom"/>
          </w:tcPr>
          <w:p w14:paraId="151E4330" w14:textId="776FF21C" w:rsidR="00E44BEB" w:rsidRPr="004B32D5" w:rsidRDefault="00E44BEB" w:rsidP="00C20CE7">
            <w:pPr>
              <w:spacing w:after="0"/>
              <w:jc w:val="right"/>
              <w:rPr>
                <w:rFonts w:eastAsia="Times New Roman" w:cs="Times New Roman"/>
                <w:color w:val="000000"/>
                <w:lang w:eastAsia="fr-FR"/>
              </w:rPr>
            </w:pPr>
            <w:r>
              <w:rPr>
                <w:rFonts w:eastAsia="Times New Roman" w:cs="Times New Roman"/>
                <w:color w:val="000000"/>
                <w:lang w:eastAsia="fr-FR"/>
              </w:rPr>
              <w:t>0.5096</w:t>
            </w:r>
          </w:p>
        </w:tc>
        <w:tc>
          <w:tcPr>
            <w:tcW w:w="1097" w:type="dxa"/>
            <w:tcBorders>
              <w:top w:val="nil"/>
              <w:left w:val="nil"/>
              <w:bottom w:val="nil"/>
              <w:right w:val="single" w:sz="4" w:space="0" w:color="FFFFFF"/>
            </w:tcBorders>
            <w:shd w:val="clear" w:color="000000" w:fill="DDEBF7"/>
            <w:noWrap/>
            <w:vAlign w:val="bottom"/>
          </w:tcPr>
          <w:p w14:paraId="45044E6C" w14:textId="0FC66E96" w:rsidR="00E44BEB" w:rsidRPr="002D0D70" w:rsidRDefault="00E44BEB" w:rsidP="00C20CE7">
            <w:pPr>
              <w:spacing w:after="0"/>
              <w:jc w:val="right"/>
              <w:rPr>
                <w:rFonts w:eastAsia="Times New Roman" w:cs="Times New Roman"/>
                <w:bCs/>
                <w:color w:val="000000"/>
                <w:lang w:eastAsia="fr-FR"/>
              </w:rPr>
            </w:pPr>
            <w:r>
              <w:rPr>
                <w:rFonts w:eastAsia="Times New Roman" w:cs="Times New Roman"/>
                <w:bCs/>
                <w:color w:val="000000"/>
                <w:lang w:eastAsia="fr-FR"/>
              </w:rPr>
              <w:t>0.8692</w:t>
            </w:r>
          </w:p>
        </w:tc>
      </w:tr>
    </w:tbl>
    <w:p w14:paraId="42A1E220" w14:textId="3B058398" w:rsidR="00E44BEB" w:rsidRDefault="00E44BEB" w:rsidP="00984F2A"/>
    <w:p w14:paraId="5D961EE1" w14:textId="761EE78C" w:rsidR="00E44BEB" w:rsidRDefault="00E44BEB" w:rsidP="00984F2A"/>
    <w:p w14:paraId="1AA5D1E9" w14:textId="050F239C" w:rsidR="00E44BEB" w:rsidRDefault="00E44BEB" w:rsidP="00984F2A"/>
    <w:p w14:paraId="30D5D27E" w14:textId="0C967EAD" w:rsidR="00E44BEB" w:rsidRDefault="00E44BEB" w:rsidP="00984F2A"/>
    <w:p w14:paraId="04866C06" w14:textId="180DAB5E" w:rsidR="00E44BEB" w:rsidRDefault="00E44BEB" w:rsidP="00984F2A"/>
    <w:p w14:paraId="053C2B11" w14:textId="5BD17A1F" w:rsidR="007F31B9" w:rsidRDefault="007F31B9" w:rsidP="00984F2A">
      <w:pPr>
        <w:rPr>
          <w:ins w:id="117" w:author="Sophie" w:date="2023-11-30T19:40:00Z"/>
        </w:rPr>
      </w:pPr>
      <w:ins w:id="118" w:author="Sophie" w:date="2023-11-30T19:37:00Z">
        <w:r>
          <w:t>Précisons en premier lieu que le taux de journée pluvieuses est très différent pour ces trois lieux et est à rapprocher directement de la valeur de l</w:t>
        </w:r>
      </w:ins>
      <w:ins w:id="119" w:author="Sophie" w:date="2023-11-30T19:38:00Z">
        <w:r>
          <w:t>’accuracy</w:t>
        </w:r>
        <w:r w:rsidR="00A13B45">
          <w:t xml:space="preserve"> : 7,6% pour </w:t>
        </w:r>
        <w:proofErr w:type="spellStart"/>
        <w:r w:rsidR="00A13B45">
          <w:t>Uluru</w:t>
        </w:r>
        <w:proofErr w:type="spellEnd"/>
        <w:r w:rsidR="00A13B45">
          <w:t xml:space="preserve">, </w:t>
        </w:r>
      </w:ins>
      <w:ins w:id="120" w:author="Sophie" w:date="2023-11-30T19:39:00Z">
        <w:r w:rsidR="00A13B45">
          <w:t>1</w:t>
        </w:r>
      </w:ins>
      <w:ins w:id="121" w:author="Sophie" w:date="2023-11-30T19:41:00Z">
        <w:r w:rsidR="00A13B45">
          <w:t>6</w:t>
        </w:r>
      </w:ins>
      <w:ins w:id="122" w:author="Sophie" w:date="2023-11-30T19:39:00Z">
        <w:r w:rsidR="00A13B45">
          <w:t xml:space="preserve">% pour </w:t>
        </w:r>
        <w:proofErr w:type="spellStart"/>
        <w:r w:rsidR="00A13B45">
          <w:t>SalmonGums</w:t>
        </w:r>
        <w:proofErr w:type="spellEnd"/>
        <w:r w:rsidR="00A13B45">
          <w:t xml:space="preserve"> et 26% pour Melbourne, soit</w:t>
        </w:r>
      </w:ins>
      <w:ins w:id="123" w:author="Sophie" w:date="2023-11-30T19:40:00Z">
        <w:r w:rsidR="00A13B45">
          <w:t xml:space="preserve">, avec un modèle prédisant systématiquement qu’il ne pleuvra pas, des accuracy « naïves » respectivement de 0,924, </w:t>
        </w:r>
      </w:ins>
      <w:ins w:id="124" w:author="Sophie" w:date="2023-11-30T19:41:00Z">
        <w:r w:rsidR="00A13B45">
          <w:t>0,84 et 0,74.</w:t>
        </w:r>
      </w:ins>
    </w:p>
    <w:p w14:paraId="38F66BDC" w14:textId="77777777" w:rsidR="00A13B45" w:rsidRDefault="00A13B45" w:rsidP="00984F2A">
      <w:pPr>
        <w:rPr>
          <w:ins w:id="125" w:author="Sophie" w:date="2023-11-30T19:37:00Z"/>
        </w:rPr>
      </w:pPr>
    </w:p>
    <w:p w14:paraId="5F73E40D" w14:textId="6F896863" w:rsidR="00E44BEB" w:rsidRDefault="00843488" w:rsidP="00984F2A">
      <w:r>
        <w:t xml:space="preserve">Les tableaux ci-dessus illustrent qu’aucune des trois approches, globale, locale ou climatique, n’est </w:t>
      </w:r>
      <w:commentRangeStart w:id="126"/>
      <w:r>
        <w:t xml:space="preserve">meilleure de façon </w:t>
      </w:r>
      <w:commentRangeEnd w:id="126"/>
      <w:r w:rsidR="000623C5">
        <w:rPr>
          <w:rStyle w:val="Marquedecommentaire"/>
        </w:rPr>
        <w:commentReference w:id="126"/>
      </w:r>
      <w:r>
        <w:t>systématique</w:t>
      </w:r>
      <w:ins w:id="127" w:author="Sophie" w:date="2023-11-30T19:42:00Z">
        <w:r w:rsidR="006146A0">
          <w:t>, quelle que soit la métrique</w:t>
        </w:r>
      </w:ins>
      <w:r>
        <w:t xml:space="preserve">. </w:t>
      </w:r>
      <w:ins w:id="128" w:author="Sophie" w:date="2023-11-30T19:43:00Z">
        <w:r w:rsidR="006146A0">
          <w:t>Si nous nous basons sur l’AUC,</w:t>
        </w:r>
      </w:ins>
      <w:ins w:id="129" w:author="Sophie" w:date="2023-11-30T19:44:00Z">
        <w:r w:rsidR="006146A0">
          <w:t xml:space="preserve"> c’est p</w:t>
        </w:r>
      </w:ins>
      <w:del w:id="130" w:author="Sophie" w:date="2023-11-30T19:44:00Z">
        <w:r w:rsidDel="006146A0">
          <w:delText>P</w:delText>
        </w:r>
      </w:del>
      <w:r>
        <w:t xml:space="preserve">our </w:t>
      </w:r>
      <w:proofErr w:type="spellStart"/>
      <w:r>
        <w:t>Uluru</w:t>
      </w:r>
      <w:proofErr w:type="spellEnd"/>
      <w:del w:id="131" w:author="Sophie" w:date="2023-11-30T19:44:00Z">
        <w:r w:rsidDel="006146A0">
          <w:delText>, c’est</w:delText>
        </w:r>
      </w:del>
      <w:r>
        <w:t xml:space="preserve"> un modèle entraîné spécifiquement sur les données du célèbre rocher qui offre les meilleures performances. Pour </w:t>
      </w:r>
      <w:proofErr w:type="spellStart"/>
      <w:r>
        <w:t>SalmonGums</w:t>
      </w:r>
      <w:proofErr w:type="spellEnd"/>
      <w:r>
        <w:t>, le modèle global performe mieux que les deux autres. Enfin, on préfèrera une modélisation par climat pour Melbourne.</w:t>
      </w:r>
    </w:p>
    <w:p w14:paraId="445560E9" w14:textId="5BDCF212" w:rsidR="00843488" w:rsidRDefault="00916289" w:rsidP="00984F2A">
      <w:r>
        <w:t>Ces trois niveaux de granularité semblent donc complémentaires.</w:t>
      </w:r>
    </w:p>
    <w:p w14:paraId="6091D7E1" w14:textId="77777777" w:rsidR="00585051" w:rsidRDefault="00585051" w:rsidP="00984F2A"/>
    <w:p w14:paraId="652289E2" w14:textId="4DBB4E3C" w:rsidR="00853BD2" w:rsidRDefault="008D6B6A" w:rsidP="00984F2A">
      <w:r>
        <w:t xml:space="preserve">De façon plus détaillée, </w:t>
      </w:r>
      <w:commentRangeStart w:id="132"/>
      <w:commentRangeStart w:id="133"/>
      <w:r>
        <w:t>observons l’accuracy pour chacune des 49 lieux en comparant </w:t>
      </w:r>
      <w:commentRangeEnd w:id="132"/>
      <w:r w:rsidR="003516A2">
        <w:rPr>
          <w:rStyle w:val="Marquedecommentaire"/>
        </w:rPr>
        <w:commentReference w:id="132"/>
      </w:r>
      <w:commentRangeEnd w:id="133"/>
      <w:r w:rsidR="00AD1808">
        <w:rPr>
          <w:rStyle w:val="Marquedecommentaire"/>
        </w:rPr>
        <w:commentReference w:id="133"/>
      </w:r>
      <w:r>
        <w:t>:</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CA5EE62" w14:textId="553F331F" w:rsidR="008D6B6A" w:rsidRDefault="008D6B6A" w:rsidP="008D6B6A">
      <w:commentRangeStart w:id="134"/>
      <w:r>
        <w:rPr>
          <w:noProof/>
          <w:lang w:eastAsia="fr-FR"/>
        </w:rPr>
        <w:lastRenderedPageBreak/>
        <w:drawing>
          <wp:inline distT="114300" distB="114300" distL="114300" distR="114300" wp14:anchorId="1B29E58C" wp14:editId="1673E8E8">
            <wp:extent cx="6475730" cy="2411765"/>
            <wp:effectExtent l="0" t="0" r="1270" b="762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475730" cy="2411765"/>
                    </a:xfrm>
                    <a:prstGeom prst="rect">
                      <a:avLst/>
                    </a:prstGeom>
                    <a:ln/>
                  </pic:spPr>
                </pic:pic>
              </a:graphicData>
            </a:graphic>
          </wp:inline>
        </w:drawing>
      </w:r>
      <w:commentRangeEnd w:id="134"/>
      <w:r w:rsidR="00AD1808">
        <w:rPr>
          <w:rStyle w:val="Marquedecommentaire"/>
        </w:rPr>
        <w:commentReference w:id="134"/>
      </w:r>
    </w:p>
    <w:p w14:paraId="6A380575" w14:textId="68944FED" w:rsidR="008D6B6A" w:rsidRDefault="000F44FC" w:rsidP="008D6B6A">
      <w:r>
        <w:t>La moyenne de l’ensemble des Location donne un score de 0,875 pour les ML Individuels, 0,8746 pour les ML Global et 0,7782 pour le modèle « </w:t>
      </w:r>
      <w:proofErr w:type="spellStart"/>
      <w:r>
        <w:t>Pred</w:t>
      </w:r>
      <w:proofErr w:type="spellEnd"/>
      <w:r>
        <w:t xml:space="preserve"> Bas »). L’approche micro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3635942D" w14:textId="0FE21F6E" w:rsidR="008D6B6A" w:rsidRPr="00984F2A" w:rsidDel="003516A2" w:rsidRDefault="008D6B6A" w:rsidP="008D6B6A">
      <w:pPr>
        <w:rPr>
          <w:del w:id="135" w:author="Quyen THIEU" w:date="2023-11-28T15:25:00Z"/>
        </w:rPr>
      </w:pPr>
    </w:p>
    <w:p w14:paraId="5A205E17" w14:textId="77777777" w:rsidR="0022437F" w:rsidRDefault="0022437F" w:rsidP="0022437F">
      <w:pPr>
        <w:pStyle w:val="Titre3"/>
      </w:pPr>
      <w:bookmarkStart w:id="136" w:name="_Toc152276808"/>
      <w:r>
        <w:t xml:space="preserve">Impact du </w:t>
      </w:r>
      <w:proofErr w:type="spellStart"/>
      <w:r>
        <w:t>feature</w:t>
      </w:r>
      <w:proofErr w:type="spellEnd"/>
      <w:r>
        <w:t xml:space="preserve"> </w:t>
      </w:r>
      <w:proofErr w:type="spellStart"/>
      <w:r>
        <w:t>enginerring</w:t>
      </w:r>
      <w:bookmarkEnd w:id="136"/>
      <w:proofErr w:type="spellEnd"/>
      <w:r>
        <w:t xml:space="preserve"> </w:t>
      </w:r>
    </w:p>
    <w:p w14:paraId="410B1444" w14:textId="1184C046" w:rsidR="00A61B48" w:rsidDel="003516A2" w:rsidRDefault="00A61B48" w:rsidP="00A61B48">
      <w:pPr>
        <w:rPr>
          <w:del w:id="137" w:author="Quyen THIEU" w:date="2023-11-28T15:25:00Z"/>
        </w:rPr>
      </w:pPr>
    </w:p>
    <w:p w14:paraId="69869CB2" w14:textId="5961001D" w:rsidR="00A61B48" w:rsidRDefault="00A61B48" w:rsidP="00A61B48">
      <w:r>
        <w:t xml:space="preserve">Maintenant que nous avons pu déterminer que le XGBoost performe mieux que les autres modèles de machine learning et que nous avons identifié des </w:t>
      </w:r>
      <w:proofErr w:type="spellStart"/>
      <w:r w:rsidR="003516A2">
        <w:t>hyperparamètres</w:t>
      </w:r>
      <w:proofErr w:type="spellEnd"/>
      <w:r>
        <w:t xml:space="preserve"> adaptés, regardons quel impact ont eu les travaux de </w:t>
      </w:r>
      <w:proofErr w:type="spellStart"/>
      <w:r>
        <w:t>feature</w:t>
      </w:r>
      <w:proofErr w:type="spellEnd"/>
      <w:r>
        <w:t xml:space="preserve"> engineering.</w:t>
      </w:r>
    </w:p>
    <w:p w14:paraId="29F3B559" w14:textId="454DF648" w:rsidR="00A61B48" w:rsidRDefault="00A61B48" w:rsidP="00A61B48">
      <w:r>
        <w:t xml:space="preserve">Le modèle dit « avec features d’origine » effectue des transformations élémentaires sur le </w:t>
      </w:r>
      <w:proofErr w:type="spellStart"/>
      <w:r>
        <w:t>dataset</w:t>
      </w:r>
      <w:proofErr w:type="spellEnd"/>
      <w:r>
        <w:t xml:space="preserve"> WeatherAUS.csv, tel le remplacement des ‘</w:t>
      </w:r>
      <w:proofErr w:type="spellStart"/>
      <w:r>
        <w:t>Yes</w:t>
      </w:r>
      <w:proofErr w:type="spellEnd"/>
      <w:r>
        <w:t xml:space="preserve">’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NA sont traités par suppression pure et simple, sans substitution. </w:t>
      </w:r>
      <w:commentRangeStart w:id="138"/>
      <w:commentRangeStart w:id="139"/>
      <w:r w:rsidR="0074479E">
        <w:t xml:space="preserve">Les quatre variables ayant un taux très important de NA sont supprimées, faute de quoi un </w:t>
      </w:r>
      <w:proofErr w:type="spellStart"/>
      <w:r w:rsidR="0074479E">
        <w:t>dropna</w:t>
      </w:r>
      <w:proofErr w:type="spellEnd"/>
      <w:r w:rsidR="0074479E">
        <w:t xml:space="preserve"> global entraine la suppression de plus de la moitié du </w:t>
      </w:r>
      <w:proofErr w:type="spellStart"/>
      <w:r w:rsidR="0074479E">
        <w:t>dataset</w:t>
      </w:r>
      <w:commentRangeEnd w:id="138"/>
      <w:proofErr w:type="spellEnd"/>
      <w:r w:rsidR="00C332C6">
        <w:rPr>
          <w:rStyle w:val="Marquedecommentaire"/>
        </w:rPr>
        <w:commentReference w:id="138"/>
      </w:r>
      <w:commentRangeEnd w:id="139"/>
      <w:r w:rsidR="00AD1808">
        <w:rPr>
          <w:rStyle w:val="Marquedecommentaire"/>
        </w:rPr>
        <w:commentReference w:id="139"/>
      </w:r>
      <w:r w:rsidR="0074479E">
        <w:t>.</w:t>
      </w:r>
    </w:p>
    <w:p w14:paraId="47C7738D" w14:textId="77777777" w:rsidR="00A12374" w:rsidRDefault="00A12374" w:rsidP="00A61B48"/>
    <w:p w14:paraId="4EAB8145" w14:textId="68FA51B9" w:rsidR="0074479E" w:rsidRDefault="0074479E" w:rsidP="00A61B48">
      <w:r>
        <w:t>Le modèle dit « avec nouvelles features » est issu des travaux menés dans la première partie du projet. Les valeurs nulles sont gérées par KNN Imputation, les variables catégorielles de direction du vent sont remplacées par des variables quantitatives trigonométr</w:t>
      </w:r>
      <w:bookmarkStart w:id="140" w:name="_GoBack"/>
      <w:bookmarkEnd w:id="140"/>
      <w:r>
        <w:t xml:space="preserve">iques, les </w:t>
      </w:r>
      <w:r w:rsidRPr="00AD1808">
        <w:rPr>
          <w:i/>
          <w:iCs/>
        </w:rPr>
        <w:t>Location</w:t>
      </w:r>
      <w:r>
        <w:t xml:space="preserve"> sont remplacées par la latitude et la longitude, </w:t>
      </w:r>
      <w:r w:rsidR="00861797">
        <w:t xml:space="preserve">une variable Climat indique le résultat de la </w:t>
      </w:r>
      <w:proofErr w:type="spellStart"/>
      <w:r w:rsidR="00861797">
        <w:t>clusterisation</w:t>
      </w:r>
      <w:proofErr w:type="spellEnd"/>
      <w:r w:rsidR="00861797">
        <w:t xml:space="preserve">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4936C760" w:rsidR="008761B9" w:rsidRDefault="008761B9" w:rsidP="00A61B48">
      <w:r>
        <w:t xml:space="preserve">Nous comparons ci-dessous les performances d’un XGBoost avec </w:t>
      </w:r>
      <w:commentRangeStart w:id="141"/>
      <w:r>
        <w:t xml:space="preserve">les mêmes </w:t>
      </w:r>
      <w:proofErr w:type="spellStart"/>
      <w:r>
        <w:t>hyperparamètres</w:t>
      </w:r>
      <w:proofErr w:type="spellEnd"/>
      <w:ins w:id="142" w:author="Sophie" w:date="2023-11-30T19:59:00Z">
        <w:r w:rsidR="00AD1808">
          <w:t xml:space="preserve"> (learning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ins>
      <w:r>
        <w:t xml:space="preserve"> </w:t>
      </w:r>
      <w:commentRangeEnd w:id="141"/>
      <w:r w:rsidR="00C332C6">
        <w:rPr>
          <w:rStyle w:val="Marquedecommentaire"/>
        </w:rPr>
        <w:commentReference w:id="141"/>
      </w:r>
      <w:r>
        <w:t xml:space="preserve">sur ces deux </w:t>
      </w:r>
      <w:proofErr w:type="spellStart"/>
      <w:r>
        <w:t>dataset</w:t>
      </w:r>
      <w:proofErr w:type="spellEnd"/>
      <w:r>
        <w:t xml:space="preserve"> portant sur toute l’Australie dans les deux cas :</w:t>
      </w:r>
    </w:p>
    <w:p w14:paraId="7FE7A69D" w14:textId="77777777" w:rsidR="00A61B48" w:rsidRDefault="00A61B48" w:rsidP="00A61B48"/>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E90323" w:rsidRPr="004B32D5" w14:paraId="2C02B315" w14:textId="77777777" w:rsidTr="003C710C">
        <w:trPr>
          <w:trHeight w:val="380"/>
        </w:trPr>
        <w:tc>
          <w:tcPr>
            <w:tcW w:w="8781" w:type="dxa"/>
            <w:gridSpan w:val="6"/>
            <w:tcBorders>
              <w:top w:val="nil"/>
              <w:left w:val="nil"/>
              <w:bottom w:val="nil"/>
              <w:right w:val="nil"/>
            </w:tcBorders>
            <w:shd w:val="clear" w:color="000000" w:fill="A9D08E"/>
            <w:noWrap/>
            <w:vAlign w:val="bottom"/>
            <w:hideMark/>
          </w:tcPr>
          <w:p w14:paraId="7394BC24" w14:textId="6D6470F8" w:rsidR="00E90323" w:rsidRPr="004B32D5" w:rsidRDefault="00D607A1" w:rsidP="00D607A1">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Performances</w:t>
            </w:r>
            <w:r w:rsidR="00E90323">
              <w:rPr>
                <w:rFonts w:eastAsia="Times New Roman" w:cs="Times New Roman"/>
                <w:b/>
                <w:bCs/>
                <w:color w:val="000000"/>
                <w:sz w:val="28"/>
                <w:szCs w:val="28"/>
                <w:lang w:eastAsia="fr-FR"/>
              </w:rPr>
              <w:t xml:space="preserve"> d</w:t>
            </w:r>
            <w:r>
              <w:rPr>
                <w:rFonts w:eastAsia="Times New Roman" w:cs="Times New Roman"/>
                <w:b/>
                <w:bCs/>
                <w:color w:val="000000"/>
                <w:sz w:val="28"/>
                <w:szCs w:val="28"/>
                <w:lang w:eastAsia="fr-FR"/>
              </w:rPr>
              <w:t xml:space="preserve">’un XGBoost en fonction du </w:t>
            </w:r>
            <w:proofErr w:type="spellStart"/>
            <w:r>
              <w:rPr>
                <w:rFonts w:eastAsia="Times New Roman" w:cs="Times New Roman"/>
                <w:b/>
                <w:bCs/>
                <w:color w:val="000000"/>
                <w:sz w:val="28"/>
                <w:szCs w:val="28"/>
                <w:lang w:eastAsia="fr-FR"/>
              </w:rPr>
              <w:t>feature</w:t>
            </w:r>
            <w:proofErr w:type="spellEnd"/>
            <w:r>
              <w:rPr>
                <w:rFonts w:eastAsia="Times New Roman" w:cs="Times New Roman"/>
                <w:b/>
                <w:bCs/>
                <w:color w:val="000000"/>
                <w:sz w:val="28"/>
                <w:szCs w:val="28"/>
                <w:lang w:eastAsia="fr-FR"/>
              </w:rPr>
              <w:t xml:space="preserve"> engineering</w:t>
            </w:r>
          </w:p>
        </w:tc>
      </w:tr>
      <w:tr w:rsidR="00E90323" w:rsidRPr="004B32D5" w14:paraId="08AC955D" w14:textId="77777777" w:rsidTr="003C710C">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E9CE5CC"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6428B3A6"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880E0EB"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53414347" w14:textId="77777777" w:rsidR="00E90323" w:rsidRPr="004B32D5" w:rsidRDefault="00E90323" w:rsidP="003C710C">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9BEE592"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7B79BF4B" w14:textId="77777777" w:rsidR="00E90323" w:rsidRPr="004B32D5" w:rsidRDefault="00E90323" w:rsidP="003C710C">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E90323" w:rsidRPr="004B32D5" w14:paraId="10219B61" w14:textId="77777777" w:rsidTr="00E90323">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5FEAC0AA" w14:textId="3C8A767B" w:rsidR="00E90323" w:rsidRPr="004B32D5" w:rsidRDefault="00E90323" w:rsidP="00E90323">
            <w:pPr>
              <w:spacing w:after="0"/>
              <w:jc w:val="left"/>
              <w:rPr>
                <w:rFonts w:eastAsia="Times New Roman" w:cs="Times New Roman"/>
                <w:color w:val="000000"/>
                <w:lang w:eastAsia="fr-FR"/>
              </w:rPr>
            </w:pPr>
            <w:r>
              <w:rPr>
                <w:rFonts w:eastAsia="Times New Roman" w:cs="Times New Roman"/>
                <w:color w:val="000000"/>
                <w:lang w:eastAsia="fr-FR"/>
              </w:rPr>
              <w:t>Avec nouvelles features</w:t>
            </w:r>
          </w:p>
        </w:tc>
        <w:tc>
          <w:tcPr>
            <w:tcW w:w="1400" w:type="dxa"/>
            <w:tcBorders>
              <w:top w:val="nil"/>
              <w:left w:val="nil"/>
              <w:bottom w:val="single" w:sz="4" w:space="0" w:color="FFFFFF"/>
              <w:right w:val="single" w:sz="4" w:space="0" w:color="FFFFFF"/>
            </w:tcBorders>
            <w:shd w:val="clear" w:color="000000" w:fill="DDEBF7"/>
            <w:noWrap/>
            <w:vAlign w:val="bottom"/>
          </w:tcPr>
          <w:p w14:paraId="4BEE1638" w14:textId="1FF284A6" w:rsidR="00E90323" w:rsidRPr="004B32D5" w:rsidRDefault="00E90323" w:rsidP="00F510D3">
            <w:pPr>
              <w:spacing w:after="0"/>
              <w:jc w:val="right"/>
              <w:rPr>
                <w:rFonts w:eastAsia="Times New Roman" w:cs="Times New Roman"/>
                <w:color w:val="000000"/>
                <w:lang w:eastAsia="fr-FR"/>
              </w:rPr>
            </w:pPr>
            <w:r>
              <w:rPr>
                <w:rFonts w:eastAsia="Times New Roman" w:cs="Times New Roman"/>
                <w:color w:val="000000"/>
                <w:lang w:eastAsia="fr-FR"/>
              </w:rPr>
              <w:t>0.8</w:t>
            </w:r>
            <w:r w:rsidR="0057335E">
              <w:rPr>
                <w:rFonts w:eastAsia="Times New Roman" w:cs="Times New Roman"/>
                <w:color w:val="000000"/>
                <w:lang w:eastAsia="fr-FR"/>
              </w:rPr>
              <w:t>65</w:t>
            </w:r>
            <w:r w:rsidR="00F510D3">
              <w:rPr>
                <w:rFonts w:eastAsia="Times New Roman" w:cs="Times New Roman"/>
                <w:color w:val="000000"/>
                <w:lang w:eastAsia="fr-FR"/>
              </w:rPr>
              <w:t>8</w:t>
            </w:r>
          </w:p>
        </w:tc>
        <w:tc>
          <w:tcPr>
            <w:tcW w:w="1091" w:type="dxa"/>
            <w:tcBorders>
              <w:top w:val="nil"/>
              <w:left w:val="nil"/>
              <w:bottom w:val="single" w:sz="4" w:space="0" w:color="FFFFFF"/>
              <w:right w:val="single" w:sz="4" w:space="0" w:color="FFFFFF"/>
            </w:tcBorders>
            <w:shd w:val="clear" w:color="000000" w:fill="DDEBF7"/>
            <w:noWrap/>
            <w:vAlign w:val="bottom"/>
          </w:tcPr>
          <w:p w14:paraId="07D741BB" w14:textId="039EE003" w:rsidR="00E90323" w:rsidRPr="004B32D5" w:rsidRDefault="00E90323" w:rsidP="00F510D3">
            <w:pPr>
              <w:spacing w:after="0"/>
              <w:jc w:val="right"/>
              <w:rPr>
                <w:rFonts w:eastAsia="Times New Roman" w:cs="Times New Roman"/>
                <w:color w:val="000000"/>
                <w:lang w:eastAsia="fr-FR"/>
              </w:rPr>
            </w:pPr>
            <w:r>
              <w:rPr>
                <w:rFonts w:eastAsia="Times New Roman" w:cs="Times New Roman"/>
                <w:color w:val="000000"/>
                <w:lang w:eastAsia="fr-FR"/>
              </w:rPr>
              <w:t>0.</w:t>
            </w:r>
            <w:r w:rsidR="0057335E">
              <w:rPr>
                <w:rFonts w:eastAsia="Times New Roman" w:cs="Times New Roman"/>
                <w:color w:val="000000"/>
                <w:lang w:eastAsia="fr-FR"/>
              </w:rPr>
              <w:t>55</w:t>
            </w:r>
            <w:r w:rsidR="00F510D3">
              <w:rPr>
                <w:rFonts w:eastAsia="Times New Roman" w:cs="Times New Roman"/>
                <w:color w:val="000000"/>
                <w:lang w:eastAsia="fr-FR"/>
              </w:rPr>
              <w:t>85</w:t>
            </w:r>
          </w:p>
        </w:tc>
        <w:tc>
          <w:tcPr>
            <w:tcW w:w="1462" w:type="dxa"/>
            <w:tcBorders>
              <w:top w:val="nil"/>
              <w:left w:val="nil"/>
              <w:bottom w:val="single" w:sz="4" w:space="0" w:color="FFFFFF"/>
              <w:right w:val="single" w:sz="4" w:space="0" w:color="FFFFFF"/>
            </w:tcBorders>
            <w:shd w:val="clear" w:color="000000" w:fill="DDEBF7"/>
            <w:noWrap/>
            <w:vAlign w:val="bottom"/>
          </w:tcPr>
          <w:p w14:paraId="68015F2C" w14:textId="55B008B8" w:rsidR="00E90323" w:rsidRPr="004B32D5" w:rsidRDefault="00E90323" w:rsidP="00F510D3">
            <w:pPr>
              <w:spacing w:after="0"/>
              <w:jc w:val="right"/>
              <w:rPr>
                <w:rFonts w:eastAsia="Times New Roman" w:cs="Times New Roman"/>
                <w:color w:val="000000"/>
                <w:lang w:eastAsia="fr-FR"/>
              </w:rPr>
            </w:pPr>
            <w:r>
              <w:rPr>
                <w:rFonts w:eastAsia="Times New Roman" w:cs="Times New Roman"/>
                <w:color w:val="000000"/>
                <w:lang w:eastAsia="fr-FR"/>
              </w:rPr>
              <w:t>0.7</w:t>
            </w:r>
            <w:r w:rsidR="0057335E">
              <w:rPr>
                <w:rFonts w:eastAsia="Times New Roman" w:cs="Times New Roman"/>
                <w:color w:val="000000"/>
                <w:lang w:eastAsia="fr-FR"/>
              </w:rPr>
              <w:t>63</w:t>
            </w:r>
            <w:r w:rsidR="00F510D3">
              <w:rPr>
                <w:rFonts w:eastAsia="Times New Roman" w:cs="Times New Roman"/>
                <w:color w:val="000000"/>
                <w:lang w:eastAsia="fr-FR"/>
              </w:rPr>
              <w:t>5</w:t>
            </w:r>
          </w:p>
        </w:tc>
        <w:tc>
          <w:tcPr>
            <w:tcW w:w="1091" w:type="dxa"/>
            <w:tcBorders>
              <w:top w:val="nil"/>
              <w:left w:val="nil"/>
              <w:bottom w:val="single" w:sz="4" w:space="0" w:color="FFFFFF"/>
              <w:right w:val="single" w:sz="4" w:space="0" w:color="FFFFFF"/>
            </w:tcBorders>
            <w:shd w:val="clear" w:color="000000" w:fill="DDEBF7"/>
            <w:noWrap/>
            <w:vAlign w:val="bottom"/>
          </w:tcPr>
          <w:p w14:paraId="17AD1CB0" w14:textId="5EE9D3C6" w:rsidR="00E90323" w:rsidRPr="004B32D5" w:rsidRDefault="00E90323" w:rsidP="00F510D3">
            <w:pPr>
              <w:spacing w:after="0"/>
              <w:jc w:val="right"/>
              <w:rPr>
                <w:rFonts w:eastAsia="Times New Roman" w:cs="Times New Roman"/>
                <w:color w:val="000000"/>
                <w:lang w:eastAsia="fr-FR"/>
              </w:rPr>
            </w:pPr>
            <w:r>
              <w:rPr>
                <w:rFonts w:eastAsia="Times New Roman" w:cs="Times New Roman"/>
                <w:color w:val="000000"/>
                <w:lang w:eastAsia="fr-FR"/>
              </w:rPr>
              <w:t>0.</w:t>
            </w:r>
            <w:r w:rsidR="0057335E">
              <w:rPr>
                <w:rFonts w:eastAsia="Times New Roman" w:cs="Times New Roman"/>
                <w:color w:val="000000"/>
                <w:lang w:eastAsia="fr-FR"/>
              </w:rPr>
              <w:t>64</w:t>
            </w:r>
            <w:r w:rsidR="00F510D3">
              <w:rPr>
                <w:rFonts w:eastAsia="Times New Roman" w:cs="Times New Roman"/>
                <w:color w:val="000000"/>
                <w:lang w:eastAsia="fr-FR"/>
              </w:rPr>
              <w:t>51</w:t>
            </w:r>
          </w:p>
        </w:tc>
        <w:tc>
          <w:tcPr>
            <w:tcW w:w="1097" w:type="dxa"/>
            <w:tcBorders>
              <w:top w:val="nil"/>
              <w:left w:val="nil"/>
              <w:bottom w:val="single" w:sz="4" w:space="0" w:color="FFFFFF"/>
              <w:right w:val="single" w:sz="4" w:space="0" w:color="FFFFFF"/>
            </w:tcBorders>
            <w:shd w:val="clear" w:color="000000" w:fill="DDEBF7"/>
            <w:noWrap/>
            <w:vAlign w:val="bottom"/>
          </w:tcPr>
          <w:p w14:paraId="67324F85" w14:textId="38633427" w:rsidR="00E90323" w:rsidRPr="00734F1A" w:rsidRDefault="00E90323" w:rsidP="00F510D3">
            <w:pPr>
              <w:spacing w:after="0"/>
              <w:jc w:val="right"/>
              <w:rPr>
                <w:rFonts w:eastAsia="Times New Roman" w:cs="Times New Roman"/>
                <w:color w:val="000000"/>
                <w:lang w:eastAsia="fr-FR"/>
              </w:rPr>
            </w:pPr>
            <w:r w:rsidRPr="00734F1A">
              <w:rPr>
                <w:rFonts w:eastAsia="Times New Roman" w:cs="Times New Roman"/>
                <w:bCs/>
                <w:color w:val="000000"/>
                <w:lang w:eastAsia="fr-FR"/>
              </w:rPr>
              <w:t>0.8</w:t>
            </w:r>
            <w:r w:rsidR="0057335E">
              <w:rPr>
                <w:rFonts w:eastAsia="Times New Roman" w:cs="Times New Roman"/>
                <w:bCs/>
                <w:color w:val="000000"/>
                <w:lang w:eastAsia="fr-FR"/>
              </w:rPr>
              <w:t>9</w:t>
            </w:r>
            <w:r w:rsidR="00F510D3">
              <w:rPr>
                <w:rFonts w:eastAsia="Times New Roman" w:cs="Times New Roman"/>
                <w:bCs/>
                <w:color w:val="000000"/>
                <w:lang w:eastAsia="fr-FR"/>
              </w:rPr>
              <w:t>76</w:t>
            </w:r>
          </w:p>
        </w:tc>
      </w:tr>
      <w:tr w:rsidR="00E90323" w:rsidRPr="004B32D5" w14:paraId="18A5EBFE" w14:textId="77777777" w:rsidTr="003C710C">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74528797" w14:textId="3EA354C0" w:rsidR="00E90323" w:rsidRDefault="00E90323" w:rsidP="00E90323">
            <w:pPr>
              <w:spacing w:after="0"/>
              <w:jc w:val="left"/>
              <w:rPr>
                <w:rFonts w:eastAsia="Times New Roman" w:cs="Times New Roman"/>
                <w:color w:val="000000"/>
                <w:lang w:eastAsia="fr-FR"/>
              </w:rPr>
            </w:pPr>
            <w:r>
              <w:rPr>
                <w:rFonts w:eastAsia="Times New Roman" w:cs="Times New Roman"/>
                <w:color w:val="000000"/>
                <w:lang w:eastAsia="fr-FR"/>
              </w:rPr>
              <w:t>Avec features d’origine</w:t>
            </w:r>
          </w:p>
        </w:tc>
        <w:tc>
          <w:tcPr>
            <w:tcW w:w="1400" w:type="dxa"/>
            <w:tcBorders>
              <w:top w:val="nil"/>
              <w:left w:val="nil"/>
              <w:bottom w:val="single" w:sz="4" w:space="0" w:color="FFFFFF"/>
              <w:right w:val="single" w:sz="4" w:space="0" w:color="FFFFFF"/>
            </w:tcBorders>
            <w:shd w:val="clear" w:color="000000" w:fill="DDEBF7"/>
            <w:noWrap/>
            <w:vAlign w:val="bottom"/>
          </w:tcPr>
          <w:p w14:paraId="1D28A445" w14:textId="7304EBA0" w:rsidR="00E90323" w:rsidRDefault="00734F1A" w:rsidP="00787082">
            <w:pPr>
              <w:spacing w:after="0"/>
              <w:jc w:val="right"/>
              <w:rPr>
                <w:rFonts w:eastAsia="Times New Roman" w:cs="Times New Roman"/>
                <w:color w:val="000000"/>
                <w:lang w:eastAsia="fr-FR"/>
              </w:rPr>
            </w:pPr>
            <w:r>
              <w:rPr>
                <w:rFonts w:eastAsia="Times New Roman" w:cs="Times New Roman"/>
                <w:color w:val="000000"/>
                <w:lang w:eastAsia="fr-FR"/>
              </w:rPr>
              <w:t>0.85</w:t>
            </w:r>
            <w:r w:rsidR="00787082">
              <w:rPr>
                <w:rFonts w:eastAsia="Times New Roman" w:cs="Times New Roman"/>
                <w:color w:val="000000"/>
                <w:lang w:eastAsia="fr-FR"/>
              </w:rPr>
              <w:t>71</w:t>
            </w:r>
          </w:p>
        </w:tc>
        <w:tc>
          <w:tcPr>
            <w:tcW w:w="1091" w:type="dxa"/>
            <w:tcBorders>
              <w:top w:val="nil"/>
              <w:left w:val="nil"/>
              <w:bottom w:val="single" w:sz="4" w:space="0" w:color="FFFFFF"/>
              <w:right w:val="single" w:sz="4" w:space="0" w:color="FFFFFF"/>
            </w:tcBorders>
            <w:shd w:val="clear" w:color="000000" w:fill="DDEBF7"/>
            <w:noWrap/>
            <w:vAlign w:val="bottom"/>
          </w:tcPr>
          <w:p w14:paraId="3B329AA6" w14:textId="4CFAAFE8" w:rsidR="00E90323" w:rsidRDefault="00734F1A" w:rsidP="00787082">
            <w:pPr>
              <w:spacing w:after="0"/>
              <w:jc w:val="right"/>
              <w:rPr>
                <w:rFonts w:eastAsia="Times New Roman" w:cs="Times New Roman"/>
                <w:color w:val="000000"/>
                <w:lang w:eastAsia="fr-FR"/>
              </w:rPr>
            </w:pPr>
            <w:r>
              <w:rPr>
                <w:rFonts w:eastAsia="Times New Roman" w:cs="Times New Roman"/>
                <w:color w:val="000000"/>
                <w:lang w:eastAsia="fr-FR"/>
              </w:rPr>
              <w:t>0.</w:t>
            </w:r>
            <w:r w:rsidR="00787082">
              <w:rPr>
                <w:rFonts w:eastAsia="Times New Roman" w:cs="Times New Roman"/>
                <w:color w:val="000000"/>
                <w:lang w:eastAsia="fr-FR"/>
              </w:rPr>
              <w:t>5320</w:t>
            </w:r>
          </w:p>
        </w:tc>
        <w:tc>
          <w:tcPr>
            <w:tcW w:w="1462" w:type="dxa"/>
            <w:tcBorders>
              <w:top w:val="nil"/>
              <w:left w:val="nil"/>
              <w:bottom w:val="single" w:sz="4" w:space="0" w:color="FFFFFF"/>
              <w:right w:val="single" w:sz="4" w:space="0" w:color="FFFFFF"/>
            </w:tcBorders>
            <w:shd w:val="clear" w:color="000000" w:fill="DDEBF7"/>
            <w:noWrap/>
            <w:vAlign w:val="bottom"/>
          </w:tcPr>
          <w:p w14:paraId="1F6392E5" w14:textId="2189A9C2" w:rsidR="00E90323" w:rsidRDefault="00734F1A" w:rsidP="00CE633E">
            <w:pPr>
              <w:spacing w:after="0"/>
              <w:jc w:val="right"/>
              <w:rPr>
                <w:rFonts w:eastAsia="Times New Roman" w:cs="Times New Roman"/>
                <w:color w:val="000000"/>
                <w:lang w:eastAsia="fr-FR"/>
              </w:rPr>
            </w:pPr>
            <w:r>
              <w:rPr>
                <w:rFonts w:eastAsia="Times New Roman" w:cs="Times New Roman"/>
                <w:color w:val="000000"/>
                <w:lang w:eastAsia="fr-FR"/>
              </w:rPr>
              <w:t>0.</w:t>
            </w:r>
            <w:r w:rsidR="00CE633E">
              <w:rPr>
                <w:rFonts w:eastAsia="Times New Roman" w:cs="Times New Roman"/>
                <w:color w:val="000000"/>
                <w:lang w:eastAsia="fr-FR"/>
              </w:rPr>
              <w:t>7406</w:t>
            </w:r>
          </w:p>
        </w:tc>
        <w:tc>
          <w:tcPr>
            <w:tcW w:w="1091" w:type="dxa"/>
            <w:tcBorders>
              <w:top w:val="nil"/>
              <w:left w:val="nil"/>
              <w:bottom w:val="single" w:sz="4" w:space="0" w:color="FFFFFF"/>
              <w:right w:val="single" w:sz="4" w:space="0" w:color="FFFFFF"/>
            </w:tcBorders>
            <w:shd w:val="clear" w:color="000000" w:fill="DDEBF7"/>
            <w:noWrap/>
            <w:vAlign w:val="bottom"/>
          </w:tcPr>
          <w:p w14:paraId="4A0724B2" w14:textId="4FA13A65" w:rsidR="00E90323" w:rsidRDefault="00734F1A" w:rsidP="00787082">
            <w:pPr>
              <w:spacing w:after="0"/>
              <w:jc w:val="right"/>
              <w:rPr>
                <w:rFonts w:eastAsia="Times New Roman" w:cs="Times New Roman"/>
                <w:color w:val="000000"/>
                <w:lang w:eastAsia="fr-FR"/>
              </w:rPr>
            </w:pPr>
            <w:r>
              <w:rPr>
                <w:rFonts w:eastAsia="Times New Roman" w:cs="Times New Roman"/>
                <w:color w:val="000000"/>
                <w:lang w:eastAsia="fr-FR"/>
              </w:rPr>
              <w:t>0.</w:t>
            </w:r>
            <w:r w:rsidR="00787082">
              <w:rPr>
                <w:rFonts w:eastAsia="Times New Roman" w:cs="Times New Roman"/>
                <w:color w:val="000000"/>
                <w:lang w:eastAsia="fr-FR"/>
              </w:rPr>
              <w:t>6192</w:t>
            </w:r>
          </w:p>
        </w:tc>
        <w:tc>
          <w:tcPr>
            <w:tcW w:w="1097" w:type="dxa"/>
            <w:tcBorders>
              <w:top w:val="nil"/>
              <w:left w:val="nil"/>
              <w:bottom w:val="single" w:sz="4" w:space="0" w:color="FFFFFF"/>
              <w:right w:val="single" w:sz="4" w:space="0" w:color="FFFFFF"/>
            </w:tcBorders>
            <w:shd w:val="clear" w:color="000000" w:fill="DDEBF7"/>
            <w:noWrap/>
            <w:vAlign w:val="bottom"/>
          </w:tcPr>
          <w:p w14:paraId="0F17A1C6" w14:textId="4EA22C98" w:rsidR="00E90323" w:rsidRPr="00734F1A" w:rsidRDefault="00734F1A" w:rsidP="00787082">
            <w:pPr>
              <w:spacing w:after="0"/>
              <w:jc w:val="right"/>
              <w:rPr>
                <w:rFonts w:eastAsia="Times New Roman" w:cs="Times New Roman"/>
                <w:bCs/>
                <w:color w:val="000000"/>
                <w:lang w:eastAsia="fr-FR"/>
              </w:rPr>
            </w:pPr>
            <w:r w:rsidRPr="00734F1A">
              <w:rPr>
                <w:rFonts w:eastAsia="Times New Roman" w:cs="Times New Roman"/>
                <w:bCs/>
                <w:color w:val="000000"/>
                <w:lang w:eastAsia="fr-FR"/>
              </w:rPr>
              <w:t>0.8</w:t>
            </w:r>
            <w:r w:rsidR="00787082">
              <w:rPr>
                <w:rFonts w:eastAsia="Times New Roman" w:cs="Times New Roman"/>
                <w:bCs/>
                <w:color w:val="000000"/>
                <w:lang w:eastAsia="fr-FR"/>
              </w:rPr>
              <w:t>879</w:t>
            </w:r>
          </w:p>
        </w:tc>
      </w:tr>
    </w:tbl>
    <w:p w14:paraId="2A3BE1A9" w14:textId="6547070D" w:rsidR="000F44FC" w:rsidRDefault="000F44FC" w:rsidP="000F44FC"/>
    <w:p w14:paraId="70E66F9C" w14:textId="102F0F9C" w:rsidR="00E90323" w:rsidRDefault="00E90323" w:rsidP="000F44FC"/>
    <w:p w14:paraId="78767D67" w14:textId="3EDD97AE" w:rsidR="00E90323" w:rsidRDefault="00E90323" w:rsidP="000F44FC"/>
    <w:p w14:paraId="5610D04B" w14:textId="5AEC06F5" w:rsidR="00E90323" w:rsidRDefault="00E90323" w:rsidP="000F44FC"/>
    <w:p w14:paraId="0537FCFB" w14:textId="24F20AD2" w:rsidR="00E90323" w:rsidRDefault="008761B9" w:rsidP="000F44FC">
      <w:r>
        <w:lastRenderedPageBreak/>
        <w:t xml:space="preserve">Certes, le modèle bénéficiant des nouvelles features propose de meilleures performances quelle que soit la métrique observée, mais le gain est très faible. </w:t>
      </w:r>
    </w:p>
    <w:p w14:paraId="6D3C6349" w14:textId="77777777" w:rsidR="001C1307" w:rsidRDefault="001C1307" w:rsidP="000F44FC"/>
    <w:p w14:paraId="6996F188" w14:textId="2330F516" w:rsidR="000F44FC" w:rsidRDefault="00332B4D" w:rsidP="000F44FC">
      <w:r>
        <w:t>Nous avons également voulu enrichir les variables pour chaque journée en reprenant également les valeurs de la veille. Ainsi, pour chaque observation, pour prédire RainTomorrow,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features.</w:t>
      </w:r>
    </w:p>
    <w:p w14:paraId="1603BB30" w14:textId="0DBF8995" w:rsidR="00D9794C" w:rsidRDefault="00D9794C" w:rsidP="000F44FC"/>
    <w:p w14:paraId="080DE470" w14:textId="2CE1D3E3" w:rsidR="00D9794C" w:rsidRDefault="00D9794C" w:rsidP="000F44FC">
      <w:r>
        <w:rPr>
          <w:noProof/>
          <w:lang w:eastAsia="fr-FR"/>
        </w:rPr>
        <w:drawing>
          <wp:inline distT="114300" distB="114300" distL="114300" distR="114300" wp14:anchorId="6E8A7737" wp14:editId="32022436">
            <wp:extent cx="6475730" cy="2620207"/>
            <wp:effectExtent l="0" t="0" r="1270" b="889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475730" cy="2620207"/>
                    </a:xfrm>
                    <a:prstGeom prst="rect">
                      <a:avLst/>
                    </a:prstGeom>
                    <a:ln/>
                  </pic:spPr>
                </pic:pic>
              </a:graphicData>
            </a:graphic>
          </wp:inline>
        </w:drawing>
      </w:r>
    </w:p>
    <w:p w14:paraId="528D5464" w14:textId="1B2757C8" w:rsidR="00D9794C" w:rsidRDefault="00D9794C" w:rsidP="000F44FC">
      <w:r w:rsidRPr="00D9794C">
        <w:t>On constate qu'avec les données de la veille, le score du modèle s'améliore légèrement par rapport à un modèle individuel (0.8760 contre 0.875</w:t>
      </w:r>
      <w:r>
        <w:t>0</w:t>
      </w:r>
      <w:r w:rsidRPr="00D9794C">
        <w:t>).</w:t>
      </w:r>
      <w:r>
        <w:t xml:space="preserve"> </w:t>
      </w:r>
      <w:r w:rsidR="0007060A">
        <w:t>Là aussi, nous obtenons donc de meilleures performances avec cet ajout, mais le gain est encore plus faible que précédemment.</w:t>
      </w:r>
    </w:p>
    <w:p w14:paraId="1D37BBCF" w14:textId="5ED9A74E" w:rsidR="00E37855" w:rsidDel="00C332C6" w:rsidRDefault="00E37855" w:rsidP="000F44FC">
      <w:pPr>
        <w:rPr>
          <w:del w:id="143" w:author="Quyen THIEU" w:date="2023-11-28T15:32:00Z"/>
        </w:rPr>
      </w:pPr>
    </w:p>
    <w:p w14:paraId="2122CAEF" w14:textId="3838EA68" w:rsidR="0007060A" w:rsidRDefault="00E37855" w:rsidP="000F44FC">
      <w:r>
        <w:t xml:space="preserve">La phase de </w:t>
      </w:r>
      <w:proofErr w:type="spellStart"/>
      <w:r>
        <w:t>feature</w:t>
      </w:r>
      <w:proofErr w:type="spellEnd"/>
      <w:r>
        <w:t xml:space="preserve"> engineering, bien que particulièrement chronophage, ne semble donc pas être déterminante dans l’échelle de qualité fournie par les modèles.</w:t>
      </w:r>
    </w:p>
    <w:p w14:paraId="118C2ACD" w14:textId="40611986" w:rsidR="001512BD" w:rsidDel="00C332C6" w:rsidRDefault="001512BD" w:rsidP="001512BD">
      <w:pPr>
        <w:rPr>
          <w:del w:id="144" w:author="Quyen THIEU" w:date="2023-11-28T15:32:00Z"/>
        </w:rPr>
      </w:pPr>
    </w:p>
    <w:p w14:paraId="59117D08" w14:textId="1F386611" w:rsidR="001512BD" w:rsidRDefault="001512BD" w:rsidP="00C20CE7">
      <w:pPr>
        <w:pStyle w:val="Titre3"/>
      </w:pPr>
      <w:bookmarkStart w:id="145" w:name="_Toc152276809"/>
      <w:r>
        <w:t>Seuil de probabilité</w:t>
      </w:r>
      <w:bookmarkEnd w:id="145"/>
    </w:p>
    <w:p w14:paraId="3AB9BA30" w14:textId="1F74A603" w:rsidR="001512BD" w:rsidRDefault="001512BD" w:rsidP="001512BD">
      <w:r>
        <w:t>Importance des features sur un modèle XGBoost optimisant l’AUC-ROC.</w:t>
      </w:r>
    </w:p>
    <w:p w14:paraId="7A857A75" w14:textId="7F9AB19B" w:rsidR="00E37855" w:rsidRDefault="001A2DC1" w:rsidP="000F44FC">
      <w:r>
        <w:t>Jusqu’ici, nous avons exploité directement les prédictions de nos différents modèles XGBoost. Nous allons maintenant profiter du fait que ce modèle nous permet de connaître la probabilité de chaque prédiction pour l’affiner.</w:t>
      </w:r>
    </w:p>
    <w:p w14:paraId="6C9C86C2" w14:textId="4A6470BF" w:rsidR="001A2DC1" w:rsidRDefault="001A2DC1" w:rsidP="00F270A8">
      <w:pPr>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4085" cy="2606822"/>
                    </a:xfrm>
                    <a:prstGeom prst="rect">
                      <a:avLst/>
                    </a:prstGeom>
                  </pic:spPr>
                </pic:pic>
              </a:graphicData>
            </a:graphic>
          </wp:inline>
        </w:drawing>
      </w:r>
    </w:p>
    <w:p w14:paraId="55CB8D18" w14:textId="5E63E6E7" w:rsidR="00553D3B" w:rsidRDefault="00FB1347" w:rsidP="00553D3B">
      <w:r>
        <w:t>Nous l’avons vu dans les tableaux de métriques précédent : un point faible est les performances sur le recall, qui indique globalement que, lorsqu’il pleut, nous ne sommes capable environ qu’une fois sur deux de prévoir la précipitation. Rappelons quand dans le un modèle probabiliste de classification, le seuil est par défaut de 0,5. Ce seuil est représenté par le point noir dans la figure précédente.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w:t>
      </w:r>
      <w:proofErr w:type="gramStart"/>
      <w:r>
        <w:t>la</w:t>
      </w:r>
      <w:proofErr w:type="gramEnd"/>
      <w:r>
        <w:t xml:space="preserve">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135BBCFD" w14:textId="3DDFD8F1" w:rsidR="0082016C" w:rsidDel="00C332C6" w:rsidRDefault="0082016C" w:rsidP="0082016C">
      <w:pPr>
        <w:rPr>
          <w:del w:id="146" w:author="Quyen THIEU" w:date="2023-11-28T15:34:00Z"/>
        </w:rPr>
      </w:pPr>
    </w:p>
    <w:p w14:paraId="3EF4D484" w14:textId="43D7CA5C" w:rsidR="0082016C" w:rsidRDefault="00F55A2F" w:rsidP="0082016C">
      <w:r>
        <w:t>En d’autres termes, nous sommes assez bons pour garantir qu’il ne pleuvra pas mais assez mauvais pour prédire de façon assez fiable qu’il pleuvra.</w:t>
      </w:r>
    </w:p>
    <w:p w14:paraId="487B0B7B" w14:textId="61AC5A84" w:rsidR="00F55A2F" w:rsidDel="00C332C6" w:rsidRDefault="00F55A2F" w:rsidP="0082016C">
      <w:pPr>
        <w:rPr>
          <w:del w:id="147" w:author="Quyen THIEU" w:date="2023-11-28T15:34:00Z"/>
        </w:rPr>
      </w:pPr>
    </w:p>
    <w:p w14:paraId="2212DE94" w14:textId="5FD6A03D" w:rsidR="00F55A2F" w:rsidRDefault="005444A1" w:rsidP="0082016C">
      <w:r>
        <w:t xml:space="preserve">Ce constat ne permet pas de juger de la qualité du modèle : pour cela, il faudrait connaître l’objectif du client sur ce modèle. A-t-il besoin d’une garantie absolue d’absence de pluie ? </w:t>
      </w:r>
      <w:proofErr w:type="spellStart"/>
      <w:r>
        <w:t>Préfèrere</w:t>
      </w:r>
      <w:proofErr w:type="spellEnd"/>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0E14E6F2" w14:textId="74E786DE" w:rsidR="005444A1" w:rsidDel="00C332C6" w:rsidRDefault="005444A1" w:rsidP="0082016C">
      <w:pPr>
        <w:rPr>
          <w:del w:id="148" w:author="Quyen THIEU" w:date="2023-11-28T15:35:00Z"/>
        </w:rPr>
      </w:pP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0DCA893E" w14:textId="1FC35BBD" w:rsidR="001512BD" w:rsidDel="00C332C6" w:rsidRDefault="001512BD" w:rsidP="000F44FC">
      <w:pPr>
        <w:rPr>
          <w:del w:id="149" w:author="Quyen THIEU" w:date="2023-11-28T15:35:00Z"/>
        </w:rPr>
      </w:pP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w:t>
      </w:r>
      <w:r>
        <w:lastRenderedPageBreak/>
        <w:t>performances plus acceptables pour le grand public que la situation précédente dans laquelle nous ne pouvions prédire que la moitié des jours de pluie, quand bien même l’accuracy était plus élevée de 6%.</w:t>
      </w:r>
    </w:p>
    <w:p w14:paraId="11915F15" w14:textId="659D1E90" w:rsidR="00A52773" w:rsidDel="00C87DD0" w:rsidRDefault="00A52773" w:rsidP="000F44FC">
      <w:pPr>
        <w:rPr>
          <w:del w:id="150" w:author="Quyen THIEU" w:date="2023-11-28T15:37:00Z"/>
        </w:rPr>
      </w:pPr>
    </w:p>
    <w:p w14:paraId="600C5061" w14:textId="6F692133" w:rsidR="00A52773" w:rsidRDefault="00A52773" w:rsidP="000F44FC">
      <w:r>
        <w:t>Observons plus en détail les performances sur les différentes métriques et les matrices de confusions. Notons d’ailleurs qu’au-delà de la légère baisse d’accuracy, nous avons une baisse importance de la précision, c’est-à-dire que, désormais, nous nous trompons presque une fois sur deux lorsque nous prédisons qu’il pleuvra.</w:t>
      </w:r>
    </w:p>
    <w:p w14:paraId="2F2B852F" w14:textId="77777777" w:rsidR="00A52773" w:rsidRDefault="00A52773" w:rsidP="000F44FC"/>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1A2DC1" w:rsidRPr="004B32D5" w14:paraId="0CBD8B96" w14:textId="77777777" w:rsidTr="005A5204">
        <w:trPr>
          <w:trHeight w:val="380"/>
        </w:trPr>
        <w:tc>
          <w:tcPr>
            <w:tcW w:w="8781" w:type="dxa"/>
            <w:gridSpan w:val="6"/>
            <w:tcBorders>
              <w:top w:val="nil"/>
              <w:left w:val="nil"/>
              <w:bottom w:val="nil"/>
              <w:right w:val="nil"/>
            </w:tcBorders>
            <w:shd w:val="clear" w:color="000000" w:fill="A9D08E"/>
            <w:noWrap/>
            <w:vAlign w:val="bottom"/>
            <w:hideMark/>
          </w:tcPr>
          <w:p w14:paraId="23BFB633" w14:textId="0F6A7E46" w:rsidR="001A2DC1" w:rsidRPr="004B32D5" w:rsidRDefault="001A2DC1" w:rsidP="005A5204">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Impact du seuil de probabilité</w:t>
            </w:r>
          </w:p>
        </w:tc>
      </w:tr>
      <w:tr w:rsidR="001A2DC1" w:rsidRPr="004B32D5" w14:paraId="7807B457" w14:textId="77777777" w:rsidTr="005A5204">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EA0B0CA"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5AB112B"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1EBE8C05"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0F0E56CA" w14:textId="77777777" w:rsidR="001A2DC1" w:rsidRPr="004B32D5" w:rsidRDefault="001A2DC1" w:rsidP="005A520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342434FD"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C118AD3" w14:textId="77777777" w:rsidR="001A2DC1" w:rsidRPr="004B32D5" w:rsidRDefault="001A2DC1" w:rsidP="005A520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1A2DC1" w:rsidRPr="004B32D5" w14:paraId="68C3091E" w14:textId="77777777" w:rsidTr="005A520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5A9E58D4" w14:textId="5C546571" w:rsidR="001A2DC1" w:rsidRPr="004B32D5" w:rsidRDefault="00AA1EE9" w:rsidP="00AA1EE9">
            <w:pPr>
              <w:spacing w:after="0"/>
              <w:jc w:val="left"/>
              <w:rPr>
                <w:rFonts w:eastAsia="Times New Roman" w:cs="Times New Roman"/>
                <w:color w:val="000000"/>
                <w:lang w:eastAsia="fr-FR"/>
              </w:rPr>
            </w:pPr>
            <w:r>
              <w:rPr>
                <w:rFonts w:eastAsia="Times New Roman" w:cs="Times New Roman"/>
                <w:color w:val="000000"/>
                <w:lang w:eastAsia="fr-FR"/>
              </w:rPr>
              <w:t>Seuil p</w:t>
            </w:r>
            <w:r w:rsidR="001A2DC1">
              <w:rPr>
                <w:rFonts w:eastAsia="Times New Roman" w:cs="Times New Roman"/>
                <w:color w:val="000000"/>
                <w:lang w:eastAsia="fr-FR"/>
              </w:rPr>
              <w:t>ar défaut (0,50)</w:t>
            </w:r>
          </w:p>
        </w:tc>
        <w:tc>
          <w:tcPr>
            <w:tcW w:w="1400" w:type="dxa"/>
            <w:tcBorders>
              <w:top w:val="nil"/>
              <w:left w:val="nil"/>
              <w:bottom w:val="single" w:sz="4" w:space="0" w:color="FFFFFF"/>
              <w:right w:val="single" w:sz="4" w:space="0" w:color="FFFFFF"/>
            </w:tcBorders>
            <w:shd w:val="clear" w:color="000000" w:fill="DDEBF7"/>
            <w:noWrap/>
            <w:vAlign w:val="bottom"/>
          </w:tcPr>
          <w:p w14:paraId="07C29429" w14:textId="37385B0C" w:rsidR="001A2DC1" w:rsidRPr="004B32D5" w:rsidRDefault="001A2DC1" w:rsidP="005A5204">
            <w:pPr>
              <w:spacing w:after="0"/>
              <w:jc w:val="right"/>
              <w:rPr>
                <w:rFonts w:eastAsia="Times New Roman" w:cs="Times New Roman"/>
                <w:color w:val="000000"/>
                <w:lang w:eastAsia="fr-FR"/>
              </w:rPr>
            </w:pPr>
            <w:r>
              <w:rPr>
                <w:rFonts w:eastAsia="Times New Roman" w:cs="Times New Roman"/>
                <w:color w:val="000000"/>
                <w:lang w:eastAsia="fr-FR"/>
              </w:rPr>
              <w:t>0.8658</w:t>
            </w:r>
          </w:p>
        </w:tc>
        <w:tc>
          <w:tcPr>
            <w:tcW w:w="1091" w:type="dxa"/>
            <w:tcBorders>
              <w:top w:val="nil"/>
              <w:left w:val="nil"/>
              <w:bottom w:val="single" w:sz="4" w:space="0" w:color="FFFFFF"/>
              <w:right w:val="single" w:sz="4" w:space="0" w:color="FFFFFF"/>
            </w:tcBorders>
            <w:shd w:val="clear" w:color="000000" w:fill="DDEBF7"/>
            <w:noWrap/>
            <w:vAlign w:val="bottom"/>
          </w:tcPr>
          <w:p w14:paraId="4EBAA5E3" w14:textId="348364D0" w:rsidR="001A2DC1" w:rsidRPr="004B32D5" w:rsidRDefault="001A2DC1" w:rsidP="005A5204">
            <w:pPr>
              <w:spacing w:after="0"/>
              <w:jc w:val="right"/>
              <w:rPr>
                <w:rFonts w:eastAsia="Times New Roman" w:cs="Times New Roman"/>
                <w:color w:val="000000"/>
                <w:lang w:eastAsia="fr-FR"/>
              </w:rPr>
            </w:pPr>
            <w:r>
              <w:rPr>
                <w:rFonts w:eastAsia="Times New Roman" w:cs="Times New Roman"/>
                <w:color w:val="000000"/>
                <w:lang w:eastAsia="fr-FR"/>
              </w:rPr>
              <w:t>0.5585</w:t>
            </w:r>
          </w:p>
        </w:tc>
        <w:tc>
          <w:tcPr>
            <w:tcW w:w="1462" w:type="dxa"/>
            <w:tcBorders>
              <w:top w:val="nil"/>
              <w:left w:val="nil"/>
              <w:bottom w:val="single" w:sz="4" w:space="0" w:color="FFFFFF"/>
              <w:right w:val="single" w:sz="4" w:space="0" w:color="FFFFFF"/>
            </w:tcBorders>
            <w:shd w:val="clear" w:color="000000" w:fill="DDEBF7"/>
            <w:noWrap/>
            <w:vAlign w:val="bottom"/>
          </w:tcPr>
          <w:p w14:paraId="697AC9C2" w14:textId="0E853714" w:rsidR="001A2DC1" w:rsidRPr="004B32D5" w:rsidRDefault="001A2DC1" w:rsidP="005A5204">
            <w:pPr>
              <w:spacing w:after="0"/>
              <w:jc w:val="right"/>
              <w:rPr>
                <w:rFonts w:eastAsia="Times New Roman" w:cs="Times New Roman"/>
                <w:color w:val="000000"/>
                <w:lang w:eastAsia="fr-FR"/>
              </w:rPr>
            </w:pPr>
            <w:r>
              <w:rPr>
                <w:rFonts w:eastAsia="Times New Roman" w:cs="Times New Roman"/>
                <w:color w:val="000000"/>
                <w:lang w:eastAsia="fr-FR"/>
              </w:rPr>
              <w:t>0.7635</w:t>
            </w:r>
          </w:p>
        </w:tc>
        <w:tc>
          <w:tcPr>
            <w:tcW w:w="1091" w:type="dxa"/>
            <w:tcBorders>
              <w:top w:val="nil"/>
              <w:left w:val="nil"/>
              <w:bottom w:val="single" w:sz="4" w:space="0" w:color="FFFFFF"/>
              <w:right w:val="single" w:sz="4" w:space="0" w:color="FFFFFF"/>
            </w:tcBorders>
            <w:shd w:val="clear" w:color="000000" w:fill="DDEBF7"/>
            <w:noWrap/>
            <w:vAlign w:val="bottom"/>
          </w:tcPr>
          <w:p w14:paraId="269AFE94" w14:textId="60B37270" w:rsidR="001A2DC1" w:rsidRPr="004B32D5" w:rsidRDefault="001A2DC1" w:rsidP="005A5204">
            <w:pPr>
              <w:spacing w:after="0"/>
              <w:jc w:val="right"/>
              <w:rPr>
                <w:rFonts w:eastAsia="Times New Roman" w:cs="Times New Roman"/>
                <w:color w:val="000000"/>
                <w:lang w:eastAsia="fr-FR"/>
              </w:rPr>
            </w:pPr>
            <w:r>
              <w:rPr>
                <w:rFonts w:eastAsia="Times New Roman" w:cs="Times New Roman"/>
                <w:color w:val="000000"/>
                <w:lang w:eastAsia="fr-FR"/>
              </w:rPr>
              <w:t>0.6451</w:t>
            </w:r>
          </w:p>
        </w:tc>
        <w:tc>
          <w:tcPr>
            <w:tcW w:w="1097" w:type="dxa"/>
            <w:tcBorders>
              <w:top w:val="nil"/>
              <w:left w:val="nil"/>
              <w:bottom w:val="single" w:sz="4" w:space="0" w:color="FFFFFF"/>
              <w:right w:val="single" w:sz="4" w:space="0" w:color="FFFFFF"/>
            </w:tcBorders>
            <w:shd w:val="clear" w:color="000000" w:fill="DDEBF7"/>
            <w:noWrap/>
            <w:vAlign w:val="bottom"/>
          </w:tcPr>
          <w:p w14:paraId="23254B36" w14:textId="5BD35BF7" w:rsidR="001A2DC1" w:rsidRPr="00734F1A" w:rsidRDefault="001A2DC1" w:rsidP="005A5204">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1A2DC1" w:rsidRPr="004B32D5" w14:paraId="398DF194" w14:textId="77777777" w:rsidTr="005A520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1D41AE13" w14:textId="25F5D768" w:rsidR="001A2DC1" w:rsidRDefault="00AA1EE9" w:rsidP="001A2DC1">
            <w:pPr>
              <w:spacing w:after="0"/>
              <w:jc w:val="left"/>
              <w:rPr>
                <w:rFonts w:eastAsia="Times New Roman" w:cs="Times New Roman"/>
                <w:color w:val="000000"/>
                <w:lang w:eastAsia="fr-FR"/>
              </w:rPr>
            </w:pPr>
            <w:r>
              <w:rPr>
                <w:rFonts w:eastAsia="Times New Roman" w:cs="Times New Roman"/>
                <w:color w:val="000000"/>
                <w:lang w:eastAsia="fr-FR"/>
              </w:rPr>
              <w:t xml:space="preserve">Seuil </w:t>
            </w:r>
            <w:r w:rsidR="001A2DC1">
              <w:rPr>
                <w:rFonts w:eastAsia="Times New Roman" w:cs="Times New Roman"/>
                <w:color w:val="000000"/>
                <w:lang w:eastAsia="fr-FR"/>
              </w:rPr>
              <w:t>Optimal (0,20</w:t>
            </w:r>
          </w:p>
        </w:tc>
        <w:tc>
          <w:tcPr>
            <w:tcW w:w="1400" w:type="dxa"/>
            <w:tcBorders>
              <w:top w:val="nil"/>
              <w:left w:val="nil"/>
              <w:bottom w:val="single" w:sz="4" w:space="0" w:color="FFFFFF"/>
              <w:right w:val="single" w:sz="4" w:space="0" w:color="FFFFFF"/>
            </w:tcBorders>
            <w:shd w:val="clear" w:color="000000" w:fill="DDEBF7"/>
            <w:noWrap/>
            <w:vAlign w:val="bottom"/>
          </w:tcPr>
          <w:p w14:paraId="7BBFD123" w14:textId="06E13DAD" w:rsidR="001A2DC1" w:rsidRDefault="001A2DC1" w:rsidP="001A2DC1">
            <w:pPr>
              <w:spacing w:after="0"/>
              <w:jc w:val="right"/>
              <w:rPr>
                <w:rFonts w:eastAsia="Times New Roman" w:cs="Times New Roman"/>
                <w:color w:val="000000"/>
                <w:lang w:eastAsia="fr-FR"/>
              </w:rPr>
            </w:pPr>
            <w:r>
              <w:rPr>
                <w:rFonts w:eastAsia="Times New Roman" w:cs="Times New Roman"/>
                <w:color w:val="000000"/>
                <w:lang w:eastAsia="fr-FR"/>
              </w:rPr>
              <w:t>0.8060</w:t>
            </w:r>
          </w:p>
        </w:tc>
        <w:tc>
          <w:tcPr>
            <w:tcW w:w="1091" w:type="dxa"/>
            <w:tcBorders>
              <w:top w:val="nil"/>
              <w:left w:val="nil"/>
              <w:bottom w:val="single" w:sz="4" w:space="0" w:color="FFFFFF"/>
              <w:right w:val="single" w:sz="4" w:space="0" w:color="FFFFFF"/>
            </w:tcBorders>
            <w:shd w:val="clear" w:color="000000" w:fill="DDEBF7"/>
            <w:noWrap/>
            <w:vAlign w:val="bottom"/>
          </w:tcPr>
          <w:p w14:paraId="08C71B70" w14:textId="5A88A400" w:rsidR="001A2DC1" w:rsidRDefault="001A2DC1" w:rsidP="001A2DC1">
            <w:pPr>
              <w:spacing w:after="0"/>
              <w:jc w:val="right"/>
              <w:rPr>
                <w:rFonts w:eastAsia="Times New Roman" w:cs="Times New Roman"/>
                <w:color w:val="000000"/>
                <w:lang w:eastAsia="fr-FR"/>
              </w:rPr>
            </w:pPr>
            <w:r>
              <w:rPr>
                <w:rFonts w:eastAsia="Times New Roman" w:cs="Times New Roman"/>
                <w:color w:val="000000"/>
                <w:lang w:eastAsia="fr-FR"/>
              </w:rPr>
              <w:t>0.8235</w:t>
            </w:r>
          </w:p>
        </w:tc>
        <w:tc>
          <w:tcPr>
            <w:tcW w:w="1462" w:type="dxa"/>
            <w:tcBorders>
              <w:top w:val="nil"/>
              <w:left w:val="nil"/>
              <w:bottom w:val="single" w:sz="4" w:space="0" w:color="FFFFFF"/>
              <w:right w:val="single" w:sz="4" w:space="0" w:color="FFFFFF"/>
            </w:tcBorders>
            <w:shd w:val="clear" w:color="000000" w:fill="DDEBF7"/>
            <w:noWrap/>
            <w:vAlign w:val="bottom"/>
          </w:tcPr>
          <w:p w14:paraId="59744491" w14:textId="118205F2" w:rsidR="001A2DC1" w:rsidRDefault="001A2DC1" w:rsidP="001A2DC1">
            <w:pPr>
              <w:spacing w:after="0"/>
              <w:jc w:val="right"/>
              <w:rPr>
                <w:rFonts w:eastAsia="Times New Roman" w:cs="Times New Roman"/>
                <w:color w:val="000000"/>
                <w:lang w:eastAsia="fr-FR"/>
              </w:rPr>
            </w:pPr>
            <w:r>
              <w:rPr>
                <w:rFonts w:eastAsia="Times New Roman" w:cs="Times New Roman"/>
                <w:color w:val="000000"/>
                <w:lang w:eastAsia="fr-FR"/>
              </w:rPr>
              <w:t>0.5363</w:t>
            </w:r>
          </w:p>
        </w:tc>
        <w:tc>
          <w:tcPr>
            <w:tcW w:w="1091" w:type="dxa"/>
            <w:tcBorders>
              <w:top w:val="nil"/>
              <w:left w:val="nil"/>
              <w:bottom w:val="single" w:sz="4" w:space="0" w:color="FFFFFF"/>
              <w:right w:val="single" w:sz="4" w:space="0" w:color="FFFFFF"/>
            </w:tcBorders>
            <w:shd w:val="clear" w:color="000000" w:fill="DDEBF7"/>
            <w:noWrap/>
            <w:vAlign w:val="bottom"/>
          </w:tcPr>
          <w:p w14:paraId="5C77674F" w14:textId="3A977D8F" w:rsidR="001A2DC1" w:rsidRDefault="001A2DC1" w:rsidP="001A2DC1">
            <w:pPr>
              <w:spacing w:after="0"/>
              <w:jc w:val="right"/>
              <w:rPr>
                <w:rFonts w:eastAsia="Times New Roman" w:cs="Times New Roman"/>
                <w:color w:val="000000"/>
                <w:lang w:eastAsia="fr-FR"/>
              </w:rPr>
            </w:pPr>
            <w:r>
              <w:rPr>
                <w:rFonts w:eastAsia="Times New Roman" w:cs="Times New Roman"/>
                <w:color w:val="000000"/>
                <w:lang w:eastAsia="fr-FR"/>
              </w:rPr>
              <w:t>0.6496</w:t>
            </w:r>
          </w:p>
        </w:tc>
        <w:tc>
          <w:tcPr>
            <w:tcW w:w="1097" w:type="dxa"/>
            <w:tcBorders>
              <w:top w:val="nil"/>
              <w:left w:val="nil"/>
              <w:bottom w:val="single" w:sz="4" w:space="0" w:color="FFFFFF"/>
              <w:right w:val="single" w:sz="4" w:space="0" w:color="FFFFFF"/>
            </w:tcBorders>
            <w:shd w:val="clear" w:color="000000" w:fill="DDEBF7"/>
            <w:noWrap/>
            <w:vAlign w:val="bottom"/>
          </w:tcPr>
          <w:p w14:paraId="6BC32C78" w14:textId="4A7076B7" w:rsidR="001A2DC1" w:rsidRPr="00734F1A" w:rsidRDefault="001A2DC1" w:rsidP="001A2DC1">
            <w:pPr>
              <w:spacing w:after="0"/>
              <w:jc w:val="right"/>
              <w:rPr>
                <w:rFonts w:eastAsia="Times New Roman" w:cs="Times New Roman"/>
                <w:bCs/>
                <w:color w:val="000000"/>
                <w:lang w:eastAsia="fr-FR"/>
              </w:rPr>
            </w:pPr>
            <w:r>
              <w:rPr>
                <w:rFonts w:eastAsia="Times New Roman" w:cs="Times New Roman"/>
                <w:color w:val="000000"/>
                <w:lang w:eastAsia="fr-FR"/>
              </w:rPr>
              <w:t>0.8976</w:t>
            </w:r>
          </w:p>
        </w:tc>
      </w:tr>
    </w:tbl>
    <w:p w14:paraId="6B134C78" w14:textId="3673F1B7" w:rsidR="001A2DC1" w:rsidRDefault="001A2DC1" w:rsidP="000F44FC"/>
    <w:p w14:paraId="190CCC21" w14:textId="7C8CE29F" w:rsidR="001A2DC1" w:rsidRDefault="001A2DC1" w:rsidP="000F44FC"/>
    <w:p w14:paraId="43DEE366" w14:textId="305DE43B" w:rsidR="001A2DC1" w:rsidRDefault="001A2DC1" w:rsidP="000F44FC"/>
    <w:p w14:paraId="1D09673B" w14:textId="74CF48B8" w:rsidR="001A2DC1" w:rsidRDefault="001A2DC1" w:rsidP="000F44FC"/>
    <w:p w14:paraId="741E42B8" w14:textId="77777777" w:rsidR="00B56C41" w:rsidRDefault="00B56C41" w:rsidP="00F270A8">
      <w:pPr>
        <w:jc w:val="center"/>
      </w:pPr>
    </w:p>
    <w:tbl>
      <w:tblPr>
        <w:tblW w:w="7655" w:type="dxa"/>
        <w:tblInd w:w="1274" w:type="dxa"/>
        <w:tblCellMar>
          <w:left w:w="70" w:type="dxa"/>
          <w:right w:w="70" w:type="dxa"/>
        </w:tblCellMar>
        <w:tblLook w:val="04A0" w:firstRow="1" w:lastRow="0" w:firstColumn="1" w:lastColumn="0" w:noHBand="0" w:noVBand="1"/>
      </w:tblPr>
      <w:tblGrid>
        <w:gridCol w:w="707"/>
        <w:gridCol w:w="593"/>
        <w:gridCol w:w="961"/>
        <w:gridCol w:w="781"/>
        <w:gridCol w:w="1089"/>
        <w:gridCol w:w="798"/>
        <w:gridCol w:w="656"/>
        <w:gridCol w:w="1219"/>
        <w:gridCol w:w="851"/>
      </w:tblGrid>
      <w:tr w:rsidR="00B56C41" w:rsidRPr="00B56C41" w14:paraId="2FB52EDA" w14:textId="77777777" w:rsidTr="00F270A8">
        <w:trPr>
          <w:trHeight w:val="281"/>
        </w:trPr>
        <w:tc>
          <w:tcPr>
            <w:tcW w:w="707" w:type="dxa"/>
            <w:tcBorders>
              <w:top w:val="nil"/>
              <w:left w:val="nil"/>
              <w:bottom w:val="nil"/>
              <w:right w:val="nil"/>
            </w:tcBorders>
            <w:shd w:val="clear" w:color="auto" w:fill="auto"/>
            <w:noWrap/>
            <w:vAlign w:val="bottom"/>
            <w:hideMark/>
          </w:tcPr>
          <w:p w14:paraId="5E3138FF" w14:textId="77777777" w:rsidR="00B56C41" w:rsidRPr="00B56C41" w:rsidRDefault="00B56C41" w:rsidP="00B56C41">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2164718B" w14:textId="77777777" w:rsidR="00B56C41" w:rsidRPr="00B56C41" w:rsidRDefault="00B56C41" w:rsidP="00B56C41">
            <w:pPr>
              <w:spacing w:after="0"/>
              <w:jc w:val="left"/>
              <w:rPr>
                <w:rFonts w:eastAsia="Times New Roman" w:cs="Times New Roman"/>
                <w:sz w:val="20"/>
                <w:szCs w:val="20"/>
                <w:lang w:eastAsia="fr-FR"/>
              </w:rPr>
            </w:pPr>
            <w:commentRangeStart w:id="151"/>
          </w:p>
        </w:tc>
        <w:tc>
          <w:tcPr>
            <w:tcW w:w="1742" w:type="dxa"/>
            <w:gridSpan w:val="2"/>
            <w:tcBorders>
              <w:top w:val="nil"/>
              <w:left w:val="nil"/>
              <w:bottom w:val="nil"/>
              <w:right w:val="nil"/>
            </w:tcBorders>
            <w:shd w:val="clear" w:color="000000" w:fill="BDD7EE"/>
            <w:noWrap/>
            <w:vAlign w:val="bottom"/>
            <w:hideMark/>
          </w:tcPr>
          <w:p w14:paraId="2564B258" w14:textId="77777777" w:rsidR="00B56C41" w:rsidRPr="00B56C41" w:rsidRDefault="00B56C41" w:rsidP="00B56C41">
            <w:pPr>
              <w:spacing w:after="0"/>
              <w:jc w:val="center"/>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Classe prédite</w:t>
            </w:r>
          </w:p>
        </w:tc>
        <w:tc>
          <w:tcPr>
            <w:tcW w:w="1089" w:type="dxa"/>
            <w:tcBorders>
              <w:top w:val="nil"/>
              <w:left w:val="nil"/>
              <w:bottom w:val="nil"/>
              <w:right w:val="nil"/>
            </w:tcBorders>
            <w:shd w:val="clear" w:color="auto" w:fill="auto"/>
            <w:noWrap/>
            <w:vAlign w:val="bottom"/>
            <w:hideMark/>
          </w:tcPr>
          <w:p w14:paraId="231AB36F"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798" w:type="dxa"/>
            <w:tcBorders>
              <w:top w:val="nil"/>
              <w:left w:val="nil"/>
              <w:bottom w:val="nil"/>
              <w:right w:val="nil"/>
            </w:tcBorders>
            <w:shd w:val="clear" w:color="auto" w:fill="auto"/>
            <w:noWrap/>
            <w:vAlign w:val="bottom"/>
            <w:hideMark/>
          </w:tcPr>
          <w:p w14:paraId="52627E84"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279C7BF3" w14:textId="77777777" w:rsidR="00B56C41" w:rsidRPr="00B56C41" w:rsidRDefault="00B56C41" w:rsidP="00B56C41">
            <w:pPr>
              <w:spacing w:after="0"/>
              <w:jc w:val="left"/>
              <w:rPr>
                <w:rFonts w:eastAsia="Times New Roman" w:cs="Times New Roman"/>
                <w:sz w:val="20"/>
                <w:szCs w:val="20"/>
                <w:lang w:eastAsia="fr-FR"/>
              </w:rPr>
            </w:pPr>
          </w:p>
        </w:tc>
        <w:tc>
          <w:tcPr>
            <w:tcW w:w="2070" w:type="dxa"/>
            <w:gridSpan w:val="2"/>
            <w:tcBorders>
              <w:top w:val="nil"/>
              <w:left w:val="nil"/>
              <w:bottom w:val="nil"/>
              <w:right w:val="nil"/>
            </w:tcBorders>
            <w:shd w:val="clear" w:color="000000" w:fill="BDD7EE"/>
            <w:noWrap/>
            <w:vAlign w:val="bottom"/>
            <w:hideMark/>
          </w:tcPr>
          <w:p w14:paraId="394BE5A1" w14:textId="77777777" w:rsidR="00B56C41" w:rsidRPr="00B56C41" w:rsidRDefault="00B56C41" w:rsidP="00B56C41">
            <w:pPr>
              <w:spacing w:after="0"/>
              <w:jc w:val="center"/>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Classe prédite</w:t>
            </w:r>
            <w:commentRangeEnd w:id="151"/>
            <w:r w:rsidR="00C87DD0">
              <w:rPr>
                <w:rStyle w:val="Marquedecommentaire"/>
              </w:rPr>
              <w:commentReference w:id="151"/>
            </w:r>
          </w:p>
        </w:tc>
      </w:tr>
      <w:tr w:rsidR="00B56C41" w:rsidRPr="00B56C41" w14:paraId="5E602394" w14:textId="77777777" w:rsidTr="00F270A8">
        <w:trPr>
          <w:trHeight w:val="281"/>
        </w:trPr>
        <w:tc>
          <w:tcPr>
            <w:tcW w:w="707" w:type="dxa"/>
            <w:tcBorders>
              <w:top w:val="nil"/>
              <w:left w:val="nil"/>
              <w:bottom w:val="nil"/>
              <w:right w:val="nil"/>
            </w:tcBorders>
            <w:shd w:val="clear" w:color="auto" w:fill="auto"/>
            <w:noWrap/>
            <w:vAlign w:val="bottom"/>
            <w:hideMark/>
          </w:tcPr>
          <w:p w14:paraId="54D3211C"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42AA06B0" w14:textId="77777777" w:rsidR="00B56C41" w:rsidRPr="00B56C41" w:rsidRDefault="00B56C41" w:rsidP="00B56C41">
            <w:pPr>
              <w:spacing w:after="0"/>
              <w:jc w:val="left"/>
              <w:rPr>
                <w:rFonts w:eastAsia="Times New Roman" w:cs="Times New Roman"/>
                <w:sz w:val="20"/>
                <w:szCs w:val="20"/>
                <w:lang w:eastAsia="fr-FR"/>
              </w:rPr>
            </w:pPr>
          </w:p>
        </w:tc>
        <w:tc>
          <w:tcPr>
            <w:tcW w:w="961" w:type="dxa"/>
            <w:tcBorders>
              <w:top w:val="nil"/>
              <w:left w:val="nil"/>
              <w:bottom w:val="nil"/>
              <w:right w:val="nil"/>
            </w:tcBorders>
            <w:shd w:val="clear" w:color="000000" w:fill="BDD7EE"/>
            <w:noWrap/>
            <w:vAlign w:val="bottom"/>
            <w:hideMark/>
          </w:tcPr>
          <w:p w14:paraId="0FCF6DC6" w14:textId="77777777" w:rsidR="00B56C41" w:rsidRPr="00B56C41" w:rsidRDefault="00B56C41" w:rsidP="00B56C41">
            <w:pPr>
              <w:spacing w:after="0"/>
              <w:jc w:val="righ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781" w:type="dxa"/>
            <w:tcBorders>
              <w:top w:val="nil"/>
              <w:left w:val="nil"/>
              <w:bottom w:val="nil"/>
              <w:right w:val="nil"/>
            </w:tcBorders>
            <w:shd w:val="clear" w:color="000000" w:fill="BDD7EE"/>
            <w:noWrap/>
            <w:vAlign w:val="bottom"/>
            <w:hideMark/>
          </w:tcPr>
          <w:p w14:paraId="23B3049F" w14:textId="77777777" w:rsidR="00B56C41" w:rsidRPr="00B56C41" w:rsidRDefault="00B56C41" w:rsidP="00B56C41">
            <w:pPr>
              <w:spacing w:after="0"/>
              <w:jc w:val="righ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1089" w:type="dxa"/>
            <w:tcBorders>
              <w:top w:val="nil"/>
              <w:left w:val="nil"/>
              <w:bottom w:val="nil"/>
              <w:right w:val="nil"/>
            </w:tcBorders>
            <w:shd w:val="clear" w:color="auto" w:fill="auto"/>
            <w:noWrap/>
            <w:vAlign w:val="bottom"/>
            <w:hideMark/>
          </w:tcPr>
          <w:p w14:paraId="25C50A60"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798" w:type="dxa"/>
            <w:tcBorders>
              <w:top w:val="nil"/>
              <w:left w:val="nil"/>
              <w:bottom w:val="nil"/>
              <w:right w:val="nil"/>
            </w:tcBorders>
            <w:shd w:val="clear" w:color="auto" w:fill="auto"/>
            <w:noWrap/>
            <w:vAlign w:val="bottom"/>
            <w:hideMark/>
          </w:tcPr>
          <w:p w14:paraId="132BCAB6"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120C66AF" w14:textId="77777777" w:rsidR="00B56C41" w:rsidRPr="00B56C41" w:rsidRDefault="00B56C41" w:rsidP="00B56C41">
            <w:pPr>
              <w:spacing w:after="0"/>
              <w:jc w:val="left"/>
              <w:rPr>
                <w:rFonts w:eastAsia="Times New Roman" w:cs="Times New Roman"/>
                <w:sz w:val="20"/>
                <w:szCs w:val="20"/>
                <w:lang w:eastAsia="fr-FR"/>
              </w:rPr>
            </w:pPr>
          </w:p>
        </w:tc>
        <w:tc>
          <w:tcPr>
            <w:tcW w:w="1219" w:type="dxa"/>
            <w:tcBorders>
              <w:top w:val="nil"/>
              <w:left w:val="nil"/>
              <w:bottom w:val="nil"/>
              <w:right w:val="nil"/>
            </w:tcBorders>
            <w:shd w:val="clear" w:color="000000" w:fill="BDD7EE"/>
            <w:noWrap/>
            <w:vAlign w:val="bottom"/>
            <w:hideMark/>
          </w:tcPr>
          <w:p w14:paraId="00CC14C1" w14:textId="77777777" w:rsidR="00B56C41" w:rsidRPr="00B56C41" w:rsidRDefault="00B56C41" w:rsidP="00B56C41">
            <w:pPr>
              <w:spacing w:after="0"/>
              <w:jc w:val="righ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851" w:type="dxa"/>
            <w:tcBorders>
              <w:top w:val="nil"/>
              <w:left w:val="nil"/>
              <w:bottom w:val="nil"/>
              <w:right w:val="nil"/>
            </w:tcBorders>
            <w:shd w:val="clear" w:color="000000" w:fill="BDD7EE"/>
            <w:noWrap/>
            <w:vAlign w:val="bottom"/>
            <w:hideMark/>
          </w:tcPr>
          <w:p w14:paraId="3044E709" w14:textId="77777777" w:rsidR="00B56C41" w:rsidRPr="00B56C41" w:rsidRDefault="00B56C41" w:rsidP="00B56C41">
            <w:pPr>
              <w:spacing w:after="0"/>
              <w:jc w:val="righ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r>
      <w:tr w:rsidR="00B56C41" w:rsidRPr="00B56C41" w14:paraId="1BA89189" w14:textId="77777777" w:rsidTr="00F270A8">
        <w:trPr>
          <w:trHeight w:val="281"/>
        </w:trPr>
        <w:tc>
          <w:tcPr>
            <w:tcW w:w="707" w:type="dxa"/>
            <w:vMerge w:val="restart"/>
            <w:tcBorders>
              <w:top w:val="nil"/>
              <w:left w:val="nil"/>
              <w:bottom w:val="nil"/>
              <w:right w:val="nil"/>
            </w:tcBorders>
            <w:shd w:val="clear" w:color="000000" w:fill="BDD7EE"/>
            <w:vAlign w:val="bottom"/>
            <w:hideMark/>
          </w:tcPr>
          <w:p w14:paraId="2941CBE8"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5C384B10"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961" w:type="dxa"/>
            <w:tcBorders>
              <w:top w:val="nil"/>
              <w:left w:val="nil"/>
              <w:bottom w:val="nil"/>
              <w:right w:val="nil"/>
            </w:tcBorders>
            <w:shd w:val="clear" w:color="000000" w:fill="DDEBF7"/>
            <w:noWrap/>
            <w:vAlign w:val="bottom"/>
            <w:hideMark/>
          </w:tcPr>
          <w:p w14:paraId="76A47F19" w14:textId="7E22F355"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74,4%</w:t>
            </w:r>
          </w:p>
        </w:tc>
        <w:tc>
          <w:tcPr>
            <w:tcW w:w="781" w:type="dxa"/>
            <w:tcBorders>
              <w:top w:val="nil"/>
              <w:left w:val="nil"/>
              <w:bottom w:val="nil"/>
              <w:right w:val="nil"/>
            </w:tcBorders>
            <w:shd w:val="clear" w:color="000000" w:fill="DDEBF7"/>
            <w:noWrap/>
            <w:vAlign w:val="bottom"/>
            <w:hideMark/>
          </w:tcPr>
          <w:p w14:paraId="1FACDD91" w14:textId="019751A4"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3,8%</w:t>
            </w:r>
          </w:p>
        </w:tc>
        <w:tc>
          <w:tcPr>
            <w:tcW w:w="1089" w:type="dxa"/>
            <w:tcBorders>
              <w:top w:val="nil"/>
              <w:left w:val="nil"/>
              <w:bottom w:val="nil"/>
              <w:right w:val="nil"/>
            </w:tcBorders>
            <w:shd w:val="clear" w:color="auto" w:fill="auto"/>
            <w:noWrap/>
            <w:vAlign w:val="bottom"/>
            <w:hideMark/>
          </w:tcPr>
          <w:p w14:paraId="45BCC457"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798" w:type="dxa"/>
            <w:vMerge w:val="restart"/>
            <w:tcBorders>
              <w:top w:val="nil"/>
              <w:left w:val="nil"/>
              <w:bottom w:val="nil"/>
              <w:right w:val="nil"/>
            </w:tcBorders>
            <w:shd w:val="clear" w:color="000000" w:fill="BDD7EE"/>
            <w:vAlign w:val="bottom"/>
            <w:hideMark/>
          </w:tcPr>
          <w:p w14:paraId="75C50E13"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Classe réelle              </w:t>
            </w:r>
          </w:p>
        </w:tc>
        <w:tc>
          <w:tcPr>
            <w:tcW w:w="656" w:type="dxa"/>
            <w:tcBorders>
              <w:top w:val="nil"/>
              <w:left w:val="nil"/>
              <w:bottom w:val="nil"/>
              <w:right w:val="nil"/>
            </w:tcBorders>
            <w:shd w:val="clear" w:color="000000" w:fill="BDD7EE"/>
            <w:noWrap/>
            <w:vAlign w:val="bottom"/>
            <w:hideMark/>
          </w:tcPr>
          <w:p w14:paraId="23B9F241"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1219" w:type="dxa"/>
            <w:tcBorders>
              <w:top w:val="nil"/>
              <w:left w:val="nil"/>
              <w:bottom w:val="nil"/>
              <w:right w:val="nil"/>
            </w:tcBorders>
            <w:shd w:val="clear" w:color="000000" w:fill="DDEBF7"/>
            <w:noWrap/>
            <w:vAlign w:val="bottom"/>
            <w:hideMark/>
          </w:tcPr>
          <w:p w14:paraId="2F8F6B20" w14:textId="03843F23"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62,6%</w:t>
            </w:r>
          </w:p>
        </w:tc>
        <w:tc>
          <w:tcPr>
            <w:tcW w:w="851" w:type="dxa"/>
            <w:tcBorders>
              <w:top w:val="nil"/>
              <w:left w:val="nil"/>
              <w:bottom w:val="nil"/>
              <w:right w:val="nil"/>
            </w:tcBorders>
            <w:shd w:val="clear" w:color="000000" w:fill="DDEBF7"/>
            <w:noWrap/>
            <w:vAlign w:val="bottom"/>
            <w:hideMark/>
          </w:tcPr>
          <w:p w14:paraId="2C0D775A" w14:textId="1BD81158"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15,5%</w:t>
            </w:r>
          </w:p>
        </w:tc>
      </w:tr>
      <w:tr w:rsidR="00B56C41" w:rsidRPr="00B56C41" w14:paraId="5E42EA57" w14:textId="77777777" w:rsidTr="00F270A8">
        <w:trPr>
          <w:trHeight w:val="281"/>
        </w:trPr>
        <w:tc>
          <w:tcPr>
            <w:tcW w:w="707" w:type="dxa"/>
            <w:vMerge/>
            <w:tcBorders>
              <w:top w:val="nil"/>
              <w:left w:val="nil"/>
              <w:bottom w:val="nil"/>
              <w:right w:val="nil"/>
            </w:tcBorders>
            <w:vAlign w:val="center"/>
            <w:hideMark/>
          </w:tcPr>
          <w:p w14:paraId="2CE40671"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42D7F671" w14:textId="77777777" w:rsidR="00B56C41" w:rsidRPr="00B56C41" w:rsidRDefault="00B56C41" w:rsidP="00B56C41">
            <w:pPr>
              <w:spacing w:after="0"/>
              <w:jc w:val="lef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961" w:type="dxa"/>
            <w:tcBorders>
              <w:top w:val="nil"/>
              <w:left w:val="nil"/>
              <w:bottom w:val="nil"/>
              <w:right w:val="nil"/>
            </w:tcBorders>
            <w:shd w:val="clear" w:color="000000" w:fill="DDEBF7"/>
            <w:noWrap/>
            <w:vAlign w:val="bottom"/>
            <w:hideMark/>
          </w:tcPr>
          <w:p w14:paraId="72161B46" w14:textId="38032670"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9,6%</w:t>
            </w:r>
          </w:p>
        </w:tc>
        <w:tc>
          <w:tcPr>
            <w:tcW w:w="781" w:type="dxa"/>
            <w:tcBorders>
              <w:top w:val="nil"/>
              <w:left w:val="nil"/>
              <w:bottom w:val="nil"/>
              <w:right w:val="nil"/>
            </w:tcBorders>
            <w:shd w:val="clear" w:color="000000" w:fill="DDEBF7"/>
            <w:noWrap/>
            <w:vAlign w:val="bottom"/>
            <w:hideMark/>
          </w:tcPr>
          <w:p w14:paraId="55213E8B" w14:textId="368426D4"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12,2%</w:t>
            </w:r>
          </w:p>
        </w:tc>
        <w:tc>
          <w:tcPr>
            <w:tcW w:w="1089" w:type="dxa"/>
            <w:tcBorders>
              <w:top w:val="nil"/>
              <w:left w:val="nil"/>
              <w:bottom w:val="nil"/>
              <w:right w:val="nil"/>
            </w:tcBorders>
            <w:shd w:val="clear" w:color="auto" w:fill="auto"/>
            <w:noWrap/>
            <w:vAlign w:val="bottom"/>
            <w:hideMark/>
          </w:tcPr>
          <w:p w14:paraId="77694CE9"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798" w:type="dxa"/>
            <w:vMerge/>
            <w:tcBorders>
              <w:top w:val="nil"/>
              <w:left w:val="nil"/>
              <w:bottom w:val="nil"/>
              <w:right w:val="nil"/>
            </w:tcBorders>
            <w:vAlign w:val="center"/>
            <w:hideMark/>
          </w:tcPr>
          <w:p w14:paraId="1DB86E7F"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656" w:type="dxa"/>
            <w:tcBorders>
              <w:top w:val="nil"/>
              <w:left w:val="nil"/>
              <w:bottom w:val="nil"/>
              <w:right w:val="nil"/>
            </w:tcBorders>
            <w:shd w:val="clear" w:color="000000" w:fill="BDD7EE"/>
            <w:noWrap/>
            <w:vAlign w:val="bottom"/>
            <w:hideMark/>
          </w:tcPr>
          <w:p w14:paraId="4773CEAF" w14:textId="77777777" w:rsidR="00B56C41" w:rsidRPr="00B56C41" w:rsidRDefault="00B56C41" w:rsidP="00B56C41">
            <w:pPr>
              <w:spacing w:after="0"/>
              <w:jc w:val="lef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1219" w:type="dxa"/>
            <w:tcBorders>
              <w:top w:val="nil"/>
              <w:left w:val="nil"/>
              <w:bottom w:val="nil"/>
              <w:right w:val="nil"/>
            </w:tcBorders>
            <w:shd w:val="clear" w:color="000000" w:fill="DDEBF7"/>
            <w:noWrap/>
            <w:vAlign w:val="bottom"/>
            <w:hideMark/>
          </w:tcPr>
          <w:p w14:paraId="40CCF387" w14:textId="7E19DB88"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3,9%</w:t>
            </w:r>
          </w:p>
        </w:tc>
        <w:tc>
          <w:tcPr>
            <w:tcW w:w="851" w:type="dxa"/>
            <w:tcBorders>
              <w:top w:val="nil"/>
              <w:left w:val="nil"/>
              <w:bottom w:val="nil"/>
              <w:right w:val="nil"/>
            </w:tcBorders>
            <w:shd w:val="clear" w:color="000000" w:fill="DDEBF7"/>
            <w:noWrap/>
            <w:vAlign w:val="bottom"/>
            <w:hideMark/>
          </w:tcPr>
          <w:p w14:paraId="11A767B9" w14:textId="79DEE2A8"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18,0%</w:t>
            </w:r>
          </w:p>
        </w:tc>
      </w:tr>
      <w:tr w:rsidR="00B56C41" w:rsidRPr="00B56C41" w14:paraId="42A27138" w14:textId="77777777" w:rsidTr="00F270A8">
        <w:trPr>
          <w:trHeight w:val="281"/>
        </w:trPr>
        <w:tc>
          <w:tcPr>
            <w:tcW w:w="707" w:type="dxa"/>
            <w:tcBorders>
              <w:top w:val="nil"/>
              <w:left w:val="nil"/>
              <w:bottom w:val="nil"/>
              <w:right w:val="nil"/>
            </w:tcBorders>
            <w:shd w:val="clear" w:color="auto" w:fill="auto"/>
            <w:noWrap/>
            <w:vAlign w:val="bottom"/>
            <w:hideMark/>
          </w:tcPr>
          <w:p w14:paraId="4824E60B"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4A9A170D" w14:textId="77777777" w:rsidR="00B56C41" w:rsidRPr="00B56C41" w:rsidRDefault="00B56C41" w:rsidP="00B56C41">
            <w:pPr>
              <w:spacing w:after="0"/>
              <w:jc w:val="left"/>
              <w:rPr>
                <w:rFonts w:eastAsia="Times New Roman" w:cs="Times New Roman"/>
                <w:sz w:val="20"/>
                <w:szCs w:val="20"/>
                <w:lang w:eastAsia="fr-FR"/>
              </w:rPr>
            </w:pPr>
          </w:p>
        </w:tc>
        <w:tc>
          <w:tcPr>
            <w:tcW w:w="961" w:type="dxa"/>
            <w:tcBorders>
              <w:top w:val="nil"/>
              <w:left w:val="nil"/>
              <w:bottom w:val="nil"/>
              <w:right w:val="nil"/>
            </w:tcBorders>
            <w:shd w:val="clear" w:color="auto" w:fill="auto"/>
            <w:noWrap/>
            <w:vAlign w:val="bottom"/>
            <w:hideMark/>
          </w:tcPr>
          <w:p w14:paraId="14732C83" w14:textId="77777777" w:rsidR="00B56C41" w:rsidRPr="00B56C41" w:rsidRDefault="00B56C41" w:rsidP="00B56C41">
            <w:pPr>
              <w:spacing w:after="0"/>
              <w:jc w:val="left"/>
              <w:rPr>
                <w:rFonts w:eastAsia="Times New Roman" w:cs="Times New Roman"/>
                <w:sz w:val="20"/>
                <w:szCs w:val="20"/>
                <w:lang w:eastAsia="fr-FR"/>
              </w:rPr>
            </w:pPr>
          </w:p>
        </w:tc>
        <w:tc>
          <w:tcPr>
            <w:tcW w:w="781" w:type="dxa"/>
            <w:tcBorders>
              <w:top w:val="nil"/>
              <w:left w:val="nil"/>
              <w:bottom w:val="nil"/>
              <w:right w:val="nil"/>
            </w:tcBorders>
            <w:shd w:val="clear" w:color="auto" w:fill="auto"/>
            <w:noWrap/>
            <w:vAlign w:val="bottom"/>
            <w:hideMark/>
          </w:tcPr>
          <w:p w14:paraId="217F4873" w14:textId="77777777" w:rsidR="00B56C41" w:rsidRPr="00B56C41" w:rsidRDefault="00B56C41" w:rsidP="00B56C41">
            <w:pPr>
              <w:spacing w:after="0"/>
              <w:jc w:val="left"/>
              <w:rPr>
                <w:rFonts w:eastAsia="Times New Roman" w:cs="Times New Roman"/>
                <w:sz w:val="20"/>
                <w:szCs w:val="20"/>
                <w:lang w:eastAsia="fr-FR"/>
              </w:rPr>
            </w:pPr>
          </w:p>
        </w:tc>
        <w:tc>
          <w:tcPr>
            <w:tcW w:w="1089" w:type="dxa"/>
            <w:tcBorders>
              <w:top w:val="nil"/>
              <w:left w:val="nil"/>
              <w:bottom w:val="nil"/>
              <w:right w:val="nil"/>
            </w:tcBorders>
            <w:shd w:val="clear" w:color="auto" w:fill="auto"/>
            <w:noWrap/>
            <w:vAlign w:val="bottom"/>
            <w:hideMark/>
          </w:tcPr>
          <w:p w14:paraId="2B0B39B9" w14:textId="77777777" w:rsidR="00B56C41" w:rsidRPr="00B56C41" w:rsidRDefault="00B56C41" w:rsidP="00B56C41">
            <w:pPr>
              <w:spacing w:after="0"/>
              <w:jc w:val="left"/>
              <w:rPr>
                <w:rFonts w:eastAsia="Times New Roman" w:cs="Times New Roman"/>
                <w:sz w:val="20"/>
                <w:szCs w:val="20"/>
                <w:lang w:eastAsia="fr-FR"/>
              </w:rPr>
            </w:pPr>
          </w:p>
        </w:tc>
        <w:tc>
          <w:tcPr>
            <w:tcW w:w="798" w:type="dxa"/>
            <w:tcBorders>
              <w:top w:val="nil"/>
              <w:left w:val="nil"/>
              <w:bottom w:val="nil"/>
              <w:right w:val="nil"/>
            </w:tcBorders>
            <w:shd w:val="clear" w:color="auto" w:fill="auto"/>
            <w:noWrap/>
            <w:vAlign w:val="bottom"/>
            <w:hideMark/>
          </w:tcPr>
          <w:p w14:paraId="68B22ECB"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16BA119E" w14:textId="77777777" w:rsidR="00B56C41" w:rsidRPr="00B56C41" w:rsidRDefault="00B56C41" w:rsidP="00B56C41">
            <w:pPr>
              <w:spacing w:after="0"/>
              <w:jc w:val="left"/>
              <w:rPr>
                <w:rFonts w:eastAsia="Times New Roman" w:cs="Times New Roman"/>
                <w:sz w:val="20"/>
                <w:szCs w:val="20"/>
                <w:lang w:eastAsia="fr-FR"/>
              </w:rPr>
            </w:pPr>
          </w:p>
        </w:tc>
        <w:tc>
          <w:tcPr>
            <w:tcW w:w="1219" w:type="dxa"/>
            <w:tcBorders>
              <w:top w:val="nil"/>
              <w:left w:val="nil"/>
              <w:bottom w:val="nil"/>
              <w:right w:val="nil"/>
            </w:tcBorders>
            <w:shd w:val="clear" w:color="auto" w:fill="auto"/>
            <w:noWrap/>
            <w:vAlign w:val="bottom"/>
            <w:hideMark/>
          </w:tcPr>
          <w:p w14:paraId="7B429524" w14:textId="77777777" w:rsidR="00B56C41" w:rsidRPr="00B56C41" w:rsidRDefault="00B56C41" w:rsidP="00B56C41">
            <w:pPr>
              <w:spacing w:after="0"/>
              <w:jc w:val="left"/>
              <w:rPr>
                <w:rFonts w:eastAsia="Times New Roman" w:cs="Times New Roman"/>
                <w:sz w:val="20"/>
                <w:szCs w:val="20"/>
                <w:lang w:eastAsia="fr-FR"/>
              </w:rPr>
            </w:pPr>
          </w:p>
        </w:tc>
        <w:tc>
          <w:tcPr>
            <w:tcW w:w="851" w:type="dxa"/>
            <w:tcBorders>
              <w:top w:val="nil"/>
              <w:left w:val="nil"/>
              <w:bottom w:val="nil"/>
              <w:right w:val="nil"/>
            </w:tcBorders>
            <w:shd w:val="clear" w:color="auto" w:fill="auto"/>
            <w:noWrap/>
            <w:vAlign w:val="bottom"/>
            <w:hideMark/>
          </w:tcPr>
          <w:p w14:paraId="44606F81" w14:textId="77777777" w:rsidR="00B56C41" w:rsidRPr="00B56C41" w:rsidRDefault="00B56C41" w:rsidP="00B56C41">
            <w:pPr>
              <w:spacing w:after="0"/>
              <w:jc w:val="left"/>
              <w:rPr>
                <w:rFonts w:eastAsia="Times New Roman" w:cs="Times New Roman"/>
                <w:sz w:val="20"/>
                <w:szCs w:val="20"/>
                <w:lang w:eastAsia="fr-FR"/>
              </w:rPr>
            </w:pPr>
          </w:p>
        </w:tc>
      </w:tr>
      <w:tr w:rsidR="00B56C41" w:rsidRPr="00B56C41" w14:paraId="2A73999C" w14:textId="77777777" w:rsidTr="00F270A8">
        <w:trPr>
          <w:trHeight w:val="281"/>
        </w:trPr>
        <w:tc>
          <w:tcPr>
            <w:tcW w:w="707" w:type="dxa"/>
            <w:tcBorders>
              <w:top w:val="nil"/>
              <w:left w:val="nil"/>
              <w:bottom w:val="nil"/>
              <w:right w:val="nil"/>
            </w:tcBorders>
            <w:shd w:val="clear" w:color="auto" w:fill="auto"/>
            <w:noWrap/>
            <w:vAlign w:val="bottom"/>
            <w:hideMark/>
          </w:tcPr>
          <w:p w14:paraId="6CDE4483" w14:textId="77777777" w:rsidR="00B56C41" w:rsidRPr="00B56C41" w:rsidRDefault="00B56C41" w:rsidP="00B56C41">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5F74742" w14:textId="77777777" w:rsidR="00B56C41" w:rsidRPr="00B56C41" w:rsidRDefault="00B56C41" w:rsidP="00B56C41">
            <w:pPr>
              <w:spacing w:after="0"/>
              <w:jc w:val="left"/>
              <w:rPr>
                <w:rFonts w:eastAsia="Times New Roman" w:cs="Times New Roman"/>
                <w:sz w:val="20"/>
                <w:szCs w:val="20"/>
                <w:lang w:eastAsia="fr-FR"/>
              </w:rPr>
            </w:pPr>
          </w:p>
        </w:tc>
        <w:tc>
          <w:tcPr>
            <w:tcW w:w="2831" w:type="dxa"/>
            <w:gridSpan w:val="3"/>
            <w:tcBorders>
              <w:top w:val="nil"/>
              <w:left w:val="nil"/>
              <w:bottom w:val="nil"/>
              <w:right w:val="nil"/>
            </w:tcBorders>
            <w:shd w:val="clear" w:color="auto" w:fill="auto"/>
            <w:noWrap/>
            <w:vAlign w:val="bottom"/>
            <w:hideMark/>
          </w:tcPr>
          <w:p w14:paraId="1A757796"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Seuil par défaut (0,5)</w:t>
            </w:r>
          </w:p>
        </w:tc>
        <w:tc>
          <w:tcPr>
            <w:tcW w:w="798" w:type="dxa"/>
            <w:tcBorders>
              <w:top w:val="nil"/>
              <w:left w:val="nil"/>
              <w:bottom w:val="nil"/>
              <w:right w:val="nil"/>
            </w:tcBorders>
            <w:shd w:val="clear" w:color="auto" w:fill="auto"/>
            <w:noWrap/>
            <w:vAlign w:val="bottom"/>
            <w:hideMark/>
          </w:tcPr>
          <w:p w14:paraId="27796958"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656" w:type="dxa"/>
            <w:tcBorders>
              <w:top w:val="nil"/>
              <w:left w:val="nil"/>
              <w:bottom w:val="nil"/>
              <w:right w:val="nil"/>
            </w:tcBorders>
            <w:shd w:val="clear" w:color="auto" w:fill="auto"/>
            <w:noWrap/>
            <w:vAlign w:val="bottom"/>
            <w:hideMark/>
          </w:tcPr>
          <w:p w14:paraId="77CB231E" w14:textId="77777777" w:rsidR="00B56C41" w:rsidRPr="00B56C41" w:rsidRDefault="00B56C41" w:rsidP="00B56C41">
            <w:pPr>
              <w:spacing w:after="0"/>
              <w:jc w:val="left"/>
              <w:rPr>
                <w:rFonts w:eastAsia="Times New Roman" w:cs="Times New Roman"/>
                <w:sz w:val="20"/>
                <w:szCs w:val="20"/>
                <w:lang w:eastAsia="fr-FR"/>
              </w:rPr>
            </w:pPr>
          </w:p>
        </w:tc>
        <w:tc>
          <w:tcPr>
            <w:tcW w:w="2070" w:type="dxa"/>
            <w:gridSpan w:val="2"/>
            <w:tcBorders>
              <w:top w:val="nil"/>
              <w:left w:val="nil"/>
              <w:bottom w:val="nil"/>
              <w:right w:val="nil"/>
            </w:tcBorders>
            <w:shd w:val="clear" w:color="auto" w:fill="auto"/>
            <w:noWrap/>
            <w:vAlign w:val="bottom"/>
            <w:hideMark/>
          </w:tcPr>
          <w:p w14:paraId="470F210C" w14:textId="66F507FE" w:rsidR="00B56C41" w:rsidRPr="00B56C41" w:rsidRDefault="00B56C41" w:rsidP="00AA1EE9">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Seuil </w:t>
            </w:r>
            <w:r w:rsidR="00AA1EE9">
              <w:rPr>
                <w:rFonts w:ascii="Calibri" w:eastAsia="Times New Roman" w:hAnsi="Calibri" w:cs="Calibri"/>
                <w:color w:val="000000"/>
                <w:sz w:val="22"/>
                <w:szCs w:val="22"/>
                <w:lang w:eastAsia="fr-FR"/>
              </w:rPr>
              <w:t>O</w:t>
            </w:r>
            <w:r w:rsidRPr="00B56C41">
              <w:rPr>
                <w:rFonts w:ascii="Calibri" w:eastAsia="Times New Roman" w:hAnsi="Calibri" w:cs="Calibri"/>
                <w:color w:val="000000"/>
                <w:sz w:val="22"/>
                <w:szCs w:val="22"/>
                <w:lang w:eastAsia="fr-FR"/>
              </w:rPr>
              <w:t>ptimal (0,2)</w:t>
            </w:r>
          </w:p>
        </w:tc>
      </w:tr>
    </w:tbl>
    <w:p w14:paraId="6C4CFA69" w14:textId="02AE48A7" w:rsidR="00A52773" w:rsidRDefault="00A52773" w:rsidP="000F44FC">
      <w:pPr>
        <w:rPr>
          <w:highlight w:val="yellow"/>
        </w:rPr>
      </w:pP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0F9834DC" w14:textId="2DD64D51" w:rsidR="00553D3B" w:rsidRDefault="001B0AEC" w:rsidP="003F1AFF">
      <w:pPr>
        <w:jc w:val="center"/>
      </w:pPr>
      <w:r>
        <w:rPr>
          <w:noProof/>
          <w:lang w:eastAsia="fr-FR"/>
        </w:rPr>
        <w:drawing>
          <wp:inline distT="0" distB="0" distL="0" distR="0" wp14:anchorId="3B050DAB" wp14:editId="5F7BF756">
            <wp:extent cx="3473450" cy="290635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2089" cy="2921946"/>
                    </a:xfrm>
                    <a:prstGeom prst="rect">
                      <a:avLst/>
                    </a:prstGeom>
                  </pic:spPr>
                </pic:pic>
              </a:graphicData>
            </a:graphic>
          </wp:inline>
        </w:drawing>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4754F2CE" w:rsidR="003F1AFF" w:rsidRPr="003F1AFF" w:rsidRDefault="00746E00"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93,7%</w:t>
            </w:r>
          </w:p>
        </w:tc>
        <w:tc>
          <w:tcPr>
            <w:tcW w:w="1067" w:type="dxa"/>
            <w:tcBorders>
              <w:top w:val="nil"/>
              <w:left w:val="nil"/>
              <w:bottom w:val="nil"/>
              <w:right w:val="nil"/>
            </w:tcBorders>
            <w:shd w:val="clear" w:color="000000" w:fill="DDEBF7"/>
            <w:noWrap/>
            <w:vAlign w:val="bottom"/>
            <w:hideMark/>
          </w:tcPr>
          <w:p w14:paraId="65BBC29C" w14:textId="5E1C72E5" w:rsidR="003F1AFF" w:rsidRPr="003F1AFF" w:rsidRDefault="00746E00"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1,0%</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1124406" w:rsidR="003F1AFF" w:rsidRPr="003F1AFF" w:rsidRDefault="00746E00"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82,7%</w:t>
            </w:r>
          </w:p>
        </w:tc>
        <w:tc>
          <w:tcPr>
            <w:tcW w:w="993" w:type="dxa"/>
            <w:tcBorders>
              <w:top w:val="nil"/>
              <w:left w:val="nil"/>
              <w:bottom w:val="nil"/>
              <w:right w:val="nil"/>
            </w:tcBorders>
            <w:shd w:val="clear" w:color="000000" w:fill="DDEBF7"/>
            <w:noWrap/>
            <w:vAlign w:val="bottom"/>
            <w:hideMark/>
          </w:tcPr>
          <w:p w14:paraId="4D259C78" w14:textId="0EBD72C7" w:rsidR="003F1AFF" w:rsidRPr="003F1AFF" w:rsidRDefault="00746E00"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12,0%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728F5BE0" w:rsidR="003F1AFF" w:rsidRPr="003F1AFF" w:rsidRDefault="00746E00"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2,3%</w:t>
            </w:r>
          </w:p>
        </w:tc>
        <w:tc>
          <w:tcPr>
            <w:tcW w:w="1067" w:type="dxa"/>
            <w:tcBorders>
              <w:top w:val="nil"/>
              <w:left w:val="nil"/>
              <w:bottom w:val="nil"/>
              <w:right w:val="nil"/>
            </w:tcBorders>
            <w:shd w:val="clear" w:color="000000" w:fill="DDEBF7"/>
            <w:noWrap/>
            <w:vAlign w:val="bottom"/>
            <w:hideMark/>
          </w:tcPr>
          <w:p w14:paraId="028F3129" w14:textId="2D10D35F" w:rsidR="003F1AFF" w:rsidRPr="003F1AFF" w:rsidRDefault="00746E00"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3,0%</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2B57399E" w:rsidR="003F1AFF" w:rsidRPr="003F1AFF" w:rsidRDefault="00746E00"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0,0%</w:t>
            </w:r>
          </w:p>
        </w:tc>
        <w:tc>
          <w:tcPr>
            <w:tcW w:w="993" w:type="dxa"/>
            <w:tcBorders>
              <w:top w:val="nil"/>
              <w:left w:val="nil"/>
              <w:bottom w:val="nil"/>
              <w:right w:val="nil"/>
            </w:tcBorders>
            <w:shd w:val="clear" w:color="000000" w:fill="DDEBF7"/>
            <w:noWrap/>
            <w:vAlign w:val="bottom"/>
            <w:hideMark/>
          </w:tcPr>
          <w:p w14:paraId="3359FD17" w14:textId="512A4AEB" w:rsidR="003F1AFF" w:rsidRPr="003F1AFF" w:rsidRDefault="00746E00"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5,3%</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(0,09)</w:t>
            </w:r>
          </w:p>
        </w:tc>
      </w:tr>
    </w:tbl>
    <w:p w14:paraId="357A541A" w14:textId="79764116" w:rsidR="001A2DC1" w:rsidRDefault="001A2DC1" w:rsidP="000F44FC"/>
    <w:p w14:paraId="48ABEE4A" w14:textId="58C9A739" w:rsidR="00087E89" w:rsidRDefault="00087E89" w:rsidP="000F44FC">
      <w:r>
        <w:t xml:space="preserve">En passant du seuil par défaut au seuil optimal (0,09 seulement !), nous passons de prédictions </w:t>
      </w:r>
      <w:r w:rsidR="00136103">
        <w:t>qui nous permettaient de prévoir avec une grande fiabilité lorsqu’il ne pleuvra pas à un modèle dans lequel nous arrivons à capter 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6C926C9F" w14:textId="3BDB1985" w:rsidR="00455FDA" w:rsidRDefault="00455FDA" w:rsidP="000F44FC">
      <w:r>
        <w:t xml:space="preserve">Ci-après les </w:t>
      </w:r>
      <w:commentRangeStart w:id="152"/>
      <w:r>
        <w:t xml:space="preserve">6 courbes ROC </w:t>
      </w:r>
      <w:commentRangeEnd w:id="152"/>
      <w:r w:rsidR="00C87DD0">
        <w:rPr>
          <w:rStyle w:val="Marquedecommentaire"/>
        </w:rPr>
        <w:commentReference w:id="152"/>
      </w:r>
      <w:r>
        <w:t>des zones climatiques avec les points de seuil par défaut et de seuil optimal : nous voyons que l’impact varie considérablement selon les zones climatiques :</w:t>
      </w:r>
    </w:p>
    <w:p w14:paraId="358B233B" w14:textId="205D7644" w:rsidR="003B3A3C" w:rsidRDefault="003B3A3C" w:rsidP="000F44FC">
      <w:r>
        <w:rPr>
          <w:noProof/>
          <w:lang w:eastAsia="fr-FR"/>
        </w:rPr>
        <w:drawing>
          <wp:anchor distT="0" distB="0" distL="114300" distR="114300" simplePos="0" relativeHeight="251671552" behindDoc="1" locked="0" layoutInCell="1" allowOverlap="1" wp14:anchorId="72AF75E4" wp14:editId="5BF11AE2">
            <wp:simplePos x="0" y="0"/>
            <wp:positionH relativeFrom="margin">
              <wp:align>left</wp:align>
            </wp:positionH>
            <wp:positionV relativeFrom="paragraph">
              <wp:posOffset>3175</wp:posOffset>
            </wp:positionV>
            <wp:extent cx="2904490" cy="2430145"/>
            <wp:effectExtent l="0" t="0" r="0" b="8255"/>
            <wp:wrapTight wrapText="bothSides">
              <wp:wrapPolygon edited="0">
                <wp:start x="0" y="0"/>
                <wp:lineTo x="0" y="21504"/>
                <wp:lineTo x="21392" y="21504"/>
                <wp:lineTo x="21392"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04490" cy="243014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34B423F4" wp14:editId="5582D87B">
            <wp:extent cx="2892657" cy="2419643"/>
            <wp:effectExtent l="0" t="0" r="317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2403" cy="2436160"/>
                    </a:xfrm>
                    <a:prstGeom prst="rect">
                      <a:avLst/>
                    </a:prstGeom>
                  </pic:spPr>
                </pic:pic>
              </a:graphicData>
            </a:graphic>
          </wp:inline>
        </w:drawing>
      </w:r>
    </w:p>
    <w:p w14:paraId="7DCC6705" w14:textId="3C8ECBC5" w:rsidR="003B3A3C" w:rsidRDefault="003B3A3C" w:rsidP="000F44FC">
      <w:pPr>
        <w:rPr>
          <w:noProof/>
          <w:lang w:eastAsia="fr-FR"/>
        </w:rPr>
      </w:pPr>
      <w:r>
        <w:rPr>
          <w:noProof/>
          <w:lang w:eastAsia="fr-FR"/>
        </w:rPr>
        <w:drawing>
          <wp:anchor distT="0" distB="0" distL="114300" distR="114300" simplePos="0" relativeHeight="251669504" behindDoc="1" locked="0" layoutInCell="1" allowOverlap="1" wp14:anchorId="407E0925" wp14:editId="08CD48E9">
            <wp:simplePos x="0" y="0"/>
            <wp:positionH relativeFrom="margin">
              <wp:posOffset>127635</wp:posOffset>
            </wp:positionH>
            <wp:positionV relativeFrom="paragraph">
              <wp:posOffset>4445</wp:posOffset>
            </wp:positionV>
            <wp:extent cx="2876550" cy="2406650"/>
            <wp:effectExtent l="0" t="0" r="0" b="0"/>
            <wp:wrapTight wrapText="bothSides">
              <wp:wrapPolygon edited="0">
                <wp:start x="0" y="0"/>
                <wp:lineTo x="0" y="21372"/>
                <wp:lineTo x="21457" y="21372"/>
                <wp:lineTo x="2145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76550" cy="2406650"/>
                    </a:xfrm>
                    <a:prstGeom prst="rect">
                      <a:avLst/>
                    </a:prstGeom>
                  </pic:spPr>
                </pic:pic>
              </a:graphicData>
            </a:graphic>
            <wp14:sizeRelH relativeFrom="margin">
              <wp14:pctWidth>0</wp14:pctWidth>
            </wp14:sizeRelH>
            <wp14:sizeRelV relativeFrom="margin">
              <wp14:pctHeight>0</wp14:pctHeight>
            </wp14:sizeRelV>
          </wp:anchor>
        </w:drawing>
      </w:r>
      <w:r w:rsidR="008C1A23">
        <w:rPr>
          <w:noProof/>
          <w:lang w:eastAsia="fr-FR"/>
        </w:rPr>
        <w:drawing>
          <wp:inline distT="0" distB="0" distL="0" distR="0" wp14:anchorId="016A0468" wp14:editId="24207091">
            <wp:extent cx="2832932" cy="2370406"/>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3334" cy="2387477"/>
                    </a:xfrm>
                    <a:prstGeom prst="rect">
                      <a:avLst/>
                    </a:prstGeom>
                  </pic:spPr>
                </pic:pic>
              </a:graphicData>
            </a:graphic>
          </wp:inline>
        </w:drawing>
      </w:r>
    </w:p>
    <w:p w14:paraId="6B87BD38" w14:textId="43ADCE34" w:rsidR="008C1A23" w:rsidRDefault="008C1A23" w:rsidP="000F44FC">
      <w:r w:rsidRPr="008C1A23">
        <w:rPr>
          <w:noProof/>
          <w:lang w:eastAsia="fr-FR"/>
        </w:rPr>
        <w:lastRenderedPageBreak/>
        <w:t xml:space="preserve"> </w:t>
      </w:r>
      <w:r>
        <w:rPr>
          <w:noProof/>
          <w:lang w:eastAsia="fr-FR"/>
        </w:rPr>
        <w:drawing>
          <wp:anchor distT="0" distB="0" distL="114300" distR="114300" simplePos="0" relativeHeight="251670528" behindDoc="1" locked="0" layoutInCell="1" allowOverlap="1" wp14:anchorId="67C7278D" wp14:editId="3BB6CE8D">
            <wp:simplePos x="0" y="0"/>
            <wp:positionH relativeFrom="column">
              <wp:posOffset>36195</wp:posOffset>
            </wp:positionH>
            <wp:positionV relativeFrom="paragraph">
              <wp:posOffset>24130</wp:posOffset>
            </wp:positionV>
            <wp:extent cx="2974975" cy="2489200"/>
            <wp:effectExtent l="0" t="0" r="0" b="6350"/>
            <wp:wrapTight wrapText="bothSides">
              <wp:wrapPolygon edited="0">
                <wp:start x="0" y="0"/>
                <wp:lineTo x="0" y="21490"/>
                <wp:lineTo x="21439" y="21490"/>
                <wp:lineTo x="21439"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74975" cy="2489200"/>
                    </a:xfrm>
                    <a:prstGeom prst="rect">
                      <a:avLst/>
                    </a:prstGeom>
                  </pic:spPr>
                </pic:pic>
              </a:graphicData>
            </a:graphic>
          </wp:anchor>
        </w:drawing>
      </w:r>
      <w:r w:rsidRPr="008C1A23">
        <w:rPr>
          <w:noProof/>
          <w:lang w:eastAsia="fr-FR"/>
        </w:rPr>
        <w:t xml:space="preserve"> </w:t>
      </w:r>
      <w:r>
        <w:rPr>
          <w:noProof/>
          <w:lang w:eastAsia="fr-FR"/>
        </w:rPr>
        <w:drawing>
          <wp:inline distT="0" distB="0" distL="0" distR="0" wp14:anchorId="5C0B2EA1" wp14:editId="2CABB146">
            <wp:extent cx="3009461" cy="2518117"/>
            <wp:effectExtent l="0" t="0" r="63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3830" cy="2546875"/>
                    </a:xfrm>
                    <a:prstGeom prst="rect">
                      <a:avLst/>
                    </a:prstGeom>
                  </pic:spPr>
                </pic:pic>
              </a:graphicData>
            </a:graphic>
          </wp:inline>
        </w:drawing>
      </w:r>
    </w:p>
    <w:p w14:paraId="7D3AF1CE" w14:textId="75971569" w:rsidR="008C1A23" w:rsidRDefault="008C1A23" w:rsidP="000F44FC"/>
    <w:p w14:paraId="50894731" w14:textId="5B5545A6" w:rsidR="003D3D55" w:rsidRDefault="003D3D55" w:rsidP="003D3D55">
      <w:pPr>
        <w:pStyle w:val="Titre3"/>
      </w:pPr>
      <w:bookmarkStart w:id="153" w:name="_Toc152276810"/>
      <w:r>
        <w:t>Interprétabilité des modèles</w:t>
      </w:r>
      <w:bookmarkEnd w:id="153"/>
    </w:p>
    <w:p w14:paraId="7E1F7E80" w14:textId="4CEFDEEA" w:rsidR="00FC1C55" w:rsidRDefault="00FC1C55" w:rsidP="00FC1C55">
      <w:pPr>
        <w:pStyle w:val="Titre4"/>
      </w:pPr>
      <w:r>
        <w:t>Importance des features</w:t>
      </w:r>
    </w:p>
    <w:p w14:paraId="1A51E32A" w14:textId="07D88F96" w:rsidR="00754C0C" w:rsidRDefault="00754C0C" w:rsidP="00754C0C">
      <w:r>
        <w:t xml:space="preserve">Sur la quasi-totalité des modèles entraînés, la variable la plus importante semble être de loin </w:t>
      </w:r>
      <w:r w:rsidRPr="003B3A3C">
        <w:rPr>
          <w:i/>
          <w:iCs/>
        </w:rPr>
        <w:t>Humidity3pm</w:t>
      </w:r>
      <w:r>
        <w:t xml:space="preserve">, indiquant le taux d’humidité à 15h00. Contre toute attente, </w:t>
      </w:r>
      <w:proofErr w:type="spellStart"/>
      <w:r w:rsidRPr="003B3A3C">
        <w:rPr>
          <w:i/>
          <w:iCs/>
        </w:rPr>
        <w:t>RainToday</w:t>
      </w:r>
      <w:proofErr w:type="spellEnd"/>
      <w:r>
        <w:t xml:space="preserve"> semble finalement peu importante dans la prédiction de chute de pluie le lendemain.</w:t>
      </w:r>
    </w:p>
    <w:p w14:paraId="1A092744" w14:textId="6E4DE0BD" w:rsidR="00754C0C" w:rsidRDefault="00754C0C" w:rsidP="00754C0C">
      <w:r>
        <w:t xml:space="preserve">Nous avons toutefois pu constater des divergences entre les modèles sur l’importance de chaque variable. Ainsi, si XGBoost conserve une importance pour l’ensemble des features, c’est loin d’être le cas des autres modèles. Les </w:t>
      </w:r>
      <w:proofErr w:type="spellStart"/>
      <w:r>
        <w:t>RandomForest</w:t>
      </w:r>
      <w:proofErr w:type="spellEnd"/>
      <w:r>
        <w:t xml:space="preserve"> et </w:t>
      </w:r>
      <w:proofErr w:type="spellStart"/>
      <w:r>
        <w:t>TreeClassifier</w:t>
      </w:r>
      <w:proofErr w:type="spellEnd"/>
      <w:r>
        <w:t xml:space="preserve"> écartent en particulier la plupart des features pour se concentrer sur quelques-unes. Il est également intéressant d’observer que le poids accordé à chaque variable dépend de la métrique </w:t>
      </w:r>
      <w:r w:rsidR="00C87DD0">
        <w:t>à optimiser</w:t>
      </w:r>
      <w:r>
        <w:t xml:space="preserve">. Le cas le plus frappant concerne les </w:t>
      </w:r>
      <w:proofErr w:type="spellStart"/>
      <w:r>
        <w:t>RandomForest</w:t>
      </w:r>
      <w:proofErr w:type="spellEnd"/>
      <w:r>
        <w:t xml:space="preserve"> entraînés pour optimiser la précision : </w:t>
      </w:r>
      <w:r w:rsidR="000B4CC0">
        <w:t xml:space="preserve">dans un contexte de modélisation globale, </w:t>
      </w:r>
      <w:r>
        <w:t xml:space="preserve">il s’agit du seul cas où la variable la plus importante devient alors </w:t>
      </w:r>
      <w:r w:rsidRPr="00D04902">
        <w:rPr>
          <w:i/>
          <w:iCs/>
        </w:rPr>
        <w:t>Cloud3pm</w:t>
      </w:r>
      <w:r>
        <w:t>.</w:t>
      </w:r>
    </w:p>
    <w:p w14:paraId="5D61FA37" w14:textId="566F3AC1" w:rsidR="001E1701" w:rsidRDefault="001E1701" w:rsidP="00754C0C">
      <w:r>
        <w:t xml:space="preserve">Il est intéressant de relever que </w:t>
      </w:r>
      <w:r w:rsidRPr="00D04902">
        <w:rPr>
          <w:i/>
          <w:iCs/>
        </w:rPr>
        <w:t>Humidity3pm</w:t>
      </w:r>
      <w:r>
        <w:t xml:space="preserve"> était effectivement la variable la plus corrélée avec </w:t>
      </w:r>
      <w:r w:rsidRPr="00D04902">
        <w:rPr>
          <w:i/>
          <w:iCs/>
        </w:rPr>
        <w:t>RainTomorrow</w:t>
      </w:r>
      <w:r>
        <w:t xml:space="preserve"> 0,45, d’une façon symétrique avec </w:t>
      </w:r>
      <w:r w:rsidRPr="00D04902">
        <w:rPr>
          <w:i/>
          <w:iCs/>
        </w:rPr>
        <w:t>Sunshine</w:t>
      </w:r>
      <w:r>
        <w:t xml:space="preserve"> (-0,45). Cette dernière a pourta</w:t>
      </w:r>
      <w:r w:rsidR="00DA3E3C">
        <w:t>nt un point nettement inférieur</w:t>
      </w:r>
      <w:r>
        <w:t xml:space="preserve"> dans les features importances.</w:t>
      </w:r>
    </w:p>
    <w:p w14:paraId="338EB928" w14:textId="569CF0BE" w:rsidR="00754C0C" w:rsidRDefault="00754C0C" w:rsidP="00754C0C">
      <w:r w:rsidRPr="00B1564A">
        <w:rPr>
          <w:rFonts w:cs="Times New Roman"/>
          <w:noProof/>
          <w:lang w:eastAsia="fr-FR"/>
        </w:rPr>
        <w:lastRenderedPageBreak/>
        <w:drawing>
          <wp:inline distT="0" distB="0" distL="0" distR="0" wp14:anchorId="02881574" wp14:editId="273B43FD">
            <wp:extent cx="6229350" cy="5321300"/>
            <wp:effectExtent l="0" t="0" r="0" b="0"/>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24"/>
                    <a:stretch>
                      <a:fillRect/>
                    </a:stretch>
                  </pic:blipFill>
                  <pic:spPr>
                    <a:xfrm>
                      <a:off x="0" y="0"/>
                      <a:ext cx="6249675" cy="5338662"/>
                    </a:xfrm>
                    <a:prstGeom prst="rect">
                      <a:avLst/>
                    </a:prstGeom>
                  </pic:spPr>
                </pic:pic>
              </a:graphicData>
            </a:graphic>
          </wp:inline>
        </w:drawing>
      </w:r>
    </w:p>
    <w:p w14:paraId="487D9E64" w14:textId="7B6B9239" w:rsidR="00B13FEC" w:rsidRDefault="00B13FEC" w:rsidP="00754C0C">
      <w:r>
        <w:rPr>
          <w:noProof/>
          <w:lang w:eastAsia="fr-FR"/>
        </w:rPr>
        <w:drawing>
          <wp:inline distT="0" distB="0" distL="0" distR="0" wp14:anchorId="62825F11" wp14:editId="0E789B7F">
            <wp:extent cx="2425700" cy="267663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2730" cy="2684392"/>
                    </a:xfrm>
                    <a:prstGeom prst="rect">
                      <a:avLst/>
                    </a:prstGeom>
                  </pic:spPr>
                </pic:pic>
              </a:graphicData>
            </a:graphic>
          </wp:inline>
        </w:drawing>
      </w:r>
    </w:p>
    <w:p w14:paraId="56CAD16E" w14:textId="4EC8F9F3" w:rsidR="00F8258D" w:rsidRDefault="00F8258D" w:rsidP="00754C0C">
      <w:r>
        <w:t>Sur la modèle global, les variables ajoutées de la longitude, la latitude et l’appartenance aux zones climatiques Intermédiaire et Sud-Est sont identifiées par le modèle parmi le quart des features les plus significatives.</w:t>
      </w:r>
    </w:p>
    <w:p w14:paraId="0F29ABEF" w14:textId="77777777" w:rsidR="00F8258D" w:rsidRDefault="00F8258D" w:rsidP="00754C0C"/>
    <w:p w14:paraId="68D58074" w14:textId="0CCB86CB" w:rsidR="00566BAD" w:rsidRDefault="00566BAD" w:rsidP="00754C0C">
      <w:r>
        <w:t xml:space="preserve">Sur toutes les zones climatiques, les variables </w:t>
      </w:r>
      <w:r w:rsidRPr="00D04902">
        <w:rPr>
          <w:i/>
          <w:iCs/>
        </w:rPr>
        <w:t>Humidity3pm</w:t>
      </w:r>
      <w:r>
        <w:t xml:space="preserve"> et </w:t>
      </w:r>
      <w:r w:rsidRPr="00D04902">
        <w:rPr>
          <w:i/>
          <w:iCs/>
        </w:rPr>
        <w:t>Sunshine</w:t>
      </w:r>
      <w:r>
        <w:t xml:space="preserve"> sont très importantes. </w:t>
      </w:r>
      <w:r w:rsidR="00C53F19">
        <w:t xml:space="preserve">Il y a par contre des divergences importantes sur le poids de certaines autres variables. Par exemple, si </w:t>
      </w:r>
      <w:r w:rsidR="00C53F19" w:rsidRPr="00D04902">
        <w:rPr>
          <w:i/>
          <w:iCs/>
        </w:rPr>
        <w:t>Cloud3pm</w:t>
      </w:r>
      <w:r w:rsidR="00C53F19">
        <w:t xml:space="preserve"> est la </w:t>
      </w:r>
      <w:proofErr w:type="spellStart"/>
      <w:r w:rsidR="00C53F19">
        <w:t>feature</w:t>
      </w:r>
      <w:proofErr w:type="spellEnd"/>
      <w:r w:rsidR="00C53F19">
        <w:t xml:space="preserve"> la plus importante pour la zone Centre, elle se retrouve dans le dernier tiers des variables pour la zone Sud. Nous pouvons voir que la latitude et la longitude se retrouvent généralement dans la moitié des</w:t>
      </w:r>
      <w:ins w:id="154" w:author="Quyen THIEU" w:date="2023-11-28T15:45:00Z">
        <w:r w:rsidR="00C87DD0">
          <w:t xml:space="preserve"> </w:t>
        </w:r>
      </w:ins>
      <w:r w:rsidR="00C53F19">
        <w:t>variables les plus importances, avec toutefois une distinction notable pour la latitude dans la zone Nord qui est carrément mise de côté par le modèle.</w:t>
      </w:r>
      <w:r w:rsidR="00365999">
        <w:t xml:space="preserve"> L’amplitude thermique est assez peu exploitée. SaisonCos2pi est se retrouve dans le premier quart des variables pour la moitié des zones climatiques (Nord, Sud-Est, Sud). </w:t>
      </w:r>
    </w:p>
    <w:p w14:paraId="33CC07DB" w14:textId="4AA5C61B" w:rsidR="00F9764D" w:rsidRDefault="00F9764D" w:rsidP="00754C0C">
      <w:r>
        <w:rPr>
          <w:noProof/>
          <w:lang w:eastAsia="fr-FR"/>
        </w:rPr>
        <w:drawing>
          <wp:anchor distT="0" distB="0" distL="114300" distR="114300" simplePos="0" relativeHeight="251666432" behindDoc="1" locked="0" layoutInCell="1" allowOverlap="1" wp14:anchorId="706FD2D7" wp14:editId="054846D9">
            <wp:simplePos x="0" y="0"/>
            <wp:positionH relativeFrom="margin">
              <wp:align>left</wp:align>
            </wp:positionH>
            <wp:positionV relativeFrom="paragraph">
              <wp:posOffset>248920</wp:posOffset>
            </wp:positionV>
            <wp:extent cx="2082800" cy="2298065"/>
            <wp:effectExtent l="0" t="0" r="0" b="6985"/>
            <wp:wrapTight wrapText="bothSides">
              <wp:wrapPolygon edited="0">
                <wp:start x="0" y="0"/>
                <wp:lineTo x="0" y="21487"/>
                <wp:lineTo x="21337" y="21487"/>
                <wp:lineTo x="21337"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82800" cy="229806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7456" behindDoc="1" locked="0" layoutInCell="1" allowOverlap="1" wp14:anchorId="2E928C75" wp14:editId="4B76E0B8">
            <wp:simplePos x="0" y="0"/>
            <wp:positionH relativeFrom="column">
              <wp:posOffset>1885315</wp:posOffset>
            </wp:positionH>
            <wp:positionV relativeFrom="paragraph">
              <wp:posOffset>248920</wp:posOffset>
            </wp:positionV>
            <wp:extent cx="2057400" cy="2269490"/>
            <wp:effectExtent l="0" t="0" r="0" b="0"/>
            <wp:wrapTight wrapText="bothSides">
              <wp:wrapPolygon edited="0">
                <wp:start x="0" y="0"/>
                <wp:lineTo x="0" y="21395"/>
                <wp:lineTo x="21400" y="21395"/>
                <wp:lineTo x="2140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57400" cy="2269490"/>
                    </a:xfrm>
                    <a:prstGeom prst="rect">
                      <a:avLst/>
                    </a:prstGeom>
                  </pic:spPr>
                </pic:pic>
              </a:graphicData>
            </a:graphic>
            <wp14:sizeRelH relativeFrom="margin">
              <wp14:pctWidth>0</wp14:pctWidth>
            </wp14:sizeRelH>
            <wp14:sizeRelV relativeFrom="margin">
              <wp14:pctHeight>0</wp14:pctHeight>
            </wp14:sizeRelV>
          </wp:anchor>
        </w:drawing>
      </w:r>
    </w:p>
    <w:p w14:paraId="7A777383" w14:textId="68C2FB8A" w:rsidR="00F9764D" w:rsidRDefault="00F9764D" w:rsidP="00754C0C">
      <w:r>
        <w:rPr>
          <w:noProof/>
          <w:lang w:eastAsia="fr-FR"/>
        </w:rPr>
        <w:drawing>
          <wp:inline distT="0" distB="0" distL="0" distR="0" wp14:anchorId="5D106AC9" wp14:editId="25A18357">
            <wp:extent cx="2038350" cy="22491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38350" cy="2249170"/>
                    </a:xfrm>
                    <a:prstGeom prst="rect">
                      <a:avLst/>
                    </a:prstGeom>
                  </pic:spPr>
                </pic:pic>
              </a:graphicData>
            </a:graphic>
          </wp:inline>
        </w:drawing>
      </w:r>
    </w:p>
    <w:p w14:paraId="1B38BEC4" w14:textId="7863D7E4" w:rsidR="00F9764D" w:rsidRDefault="00F9764D" w:rsidP="00754C0C">
      <w:r>
        <w:rPr>
          <w:noProof/>
          <w:lang w:eastAsia="fr-FR"/>
        </w:rPr>
        <w:drawing>
          <wp:inline distT="0" distB="0" distL="0" distR="0" wp14:anchorId="15672CC9" wp14:editId="3795597F">
            <wp:extent cx="2044700" cy="21956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1989" cy="2203479"/>
                    </a:xfrm>
                    <a:prstGeom prst="rect">
                      <a:avLst/>
                    </a:prstGeom>
                  </pic:spPr>
                </pic:pic>
              </a:graphicData>
            </a:graphic>
          </wp:inline>
        </w:drawing>
      </w:r>
      <w:r>
        <w:rPr>
          <w:noProof/>
          <w:lang w:eastAsia="fr-FR"/>
        </w:rPr>
        <w:drawing>
          <wp:inline distT="0" distB="0" distL="0" distR="0" wp14:anchorId="5281455E" wp14:editId="3081CD1D">
            <wp:extent cx="1981200" cy="217614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0169" cy="2185999"/>
                    </a:xfrm>
                    <a:prstGeom prst="rect">
                      <a:avLst/>
                    </a:prstGeom>
                  </pic:spPr>
                </pic:pic>
              </a:graphicData>
            </a:graphic>
          </wp:inline>
        </w:drawing>
      </w:r>
      <w:r>
        <w:rPr>
          <w:noProof/>
          <w:lang w:eastAsia="fr-FR"/>
        </w:rPr>
        <w:drawing>
          <wp:inline distT="0" distB="0" distL="0" distR="0" wp14:anchorId="295E2C7B" wp14:editId="4D28C939">
            <wp:extent cx="1981200" cy="2186152"/>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3516" cy="2199742"/>
                    </a:xfrm>
                    <a:prstGeom prst="rect">
                      <a:avLst/>
                    </a:prstGeom>
                  </pic:spPr>
                </pic:pic>
              </a:graphicData>
            </a:graphic>
          </wp:inline>
        </w:drawing>
      </w:r>
    </w:p>
    <w:p w14:paraId="6FF2BCB0" w14:textId="283F2A52" w:rsidR="00B13FEC" w:rsidRDefault="002A52B1" w:rsidP="002A52B1">
      <w:pPr>
        <w:jc w:val="center"/>
      </w:pPr>
      <w:r>
        <w:t>Features importances pour chaque zone climatique</w:t>
      </w:r>
    </w:p>
    <w:p w14:paraId="37CEF772" w14:textId="62223E2A" w:rsidR="00754C0C" w:rsidRDefault="00754C0C" w:rsidP="00754C0C"/>
    <w:p w14:paraId="0D6805D6" w14:textId="6CD109B7" w:rsidR="00FC1C55" w:rsidRDefault="00FC1C55" w:rsidP="00FC1C55">
      <w:pPr>
        <w:pStyle w:val="Titre4"/>
      </w:pPr>
      <w:r>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247E8833" w:rsidR="00754C0C" w:rsidRDefault="00FC1C55" w:rsidP="00FC1C55">
      <w:r>
        <w:t xml:space="preserve">On observe dans le graphique ci-dessous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5569785F" w14:textId="4E12CA1E" w:rsidR="00FC1C55" w:rsidRDefault="00FC1C55" w:rsidP="00D04902">
      <w:pPr>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32"/>
                    <a:stretch>
                      <a:fillRect/>
                    </a:stretch>
                  </pic:blipFill>
                  <pic:spPr>
                    <a:xfrm>
                      <a:off x="0" y="0"/>
                      <a:ext cx="3285515" cy="4734249"/>
                    </a:xfrm>
                    <a:prstGeom prst="rect">
                      <a:avLst/>
                    </a:prstGeom>
                  </pic:spPr>
                </pic:pic>
              </a:graphicData>
            </a:graphic>
          </wp:inline>
        </w:drawing>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77777777" w:rsidR="00FC1C55" w:rsidRDefault="00FC1C55" w:rsidP="00FC1C55">
      <w:r>
        <w:t xml:space="preserve">En examinant les valeurs SHAP dans le </w:t>
      </w:r>
      <w:proofErr w:type="spellStart"/>
      <w:r>
        <w:t>beeswarm</w:t>
      </w:r>
      <w:proofErr w:type="spellEnd"/>
      <w:r>
        <w:t xml:space="preserve"> plot ci-dessous,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45AE8D14" w14:textId="00AAFCA2" w:rsidR="00FC1C55" w:rsidRDefault="00FC1C55" w:rsidP="00D04902">
      <w:pPr>
        <w:jc w:val="center"/>
      </w:pPr>
      <w:r>
        <w:rPr>
          <w:noProof/>
          <w:lang w:eastAsia="fr-FR"/>
        </w:rPr>
        <w:lastRenderedPageBreak/>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33"/>
                    <a:stretch>
                      <a:fillRect/>
                    </a:stretch>
                  </pic:blipFill>
                  <pic:spPr>
                    <a:xfrm>
                      <a:off x="0" y="0"/>
                      <a:ext cx="3245563" cy="3944133"/>
                    </a:xfrm>
                    <a:prstGeom prst="rect">
                      <a:avLst/>
                    </a:prstGeom>
                  </pic:spPr>
                </pic:pic>
              </a:graphicData>
            </a:graphic>
          </wp:inline>
        </w:drawing>
      </w:r>
    </w:p>
    <w:p w14:paraId="06222DBC" w14:textId="7F1873C3" w:rsidR="00FC1C55" w:rsidRDefault="00FC1C55" w:rsidP="000F44FC"/>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3ECEC30F" w14:textId="77777777" w:rsidR="00032452" w:rsidRPr="00897D93" w:rsidRDefault="00032452" w:rsidP="00032452">
      <w:pPr>
        <w:rPr>
          <w:rFonts w:cs="Times New Roman"/>
        </w:rPr>
      </w:pPr>
      <w:r w:rsidRPr="00897D93">
        <w:rPr>
          <w:rFonts w:cs="Times New Roman"/>
        </w:rPr>
        <w:t xml:space="preserve">En analysant les diagrammes de dépendance,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44F35D08" w14:textId="2904CA43" w:rsidR="00032452" w:rsidRDefault="00032452" w:rsidP="000F44FC">
      <w:r w:rsidRPr="00897D93">
        <w:rPr>
          <w:rFonts w:ascii="Calibri" w:eastAsia="Times New Roman" w:hAnsi="Calibri" w:cs="Calibri"/>
          <w:noProof/>
          <w:color w:val="000000"/>
          <w:lang w:eastAsia="fr-FR"/>
        </w:rPr>
        <w:drawing>
          <wp:anchor distT="0" distB="0" distL="114300" distR="114300" simplePos="0" relativeHeight="251659264" behindDoc="0" locked="0" layoutInCell="1" allowOverlap="1" wp14:anchorId="3A05B316" wp14:editId="0EE84BE3">
            <wp:simplePos x="0" y="0"/>
            <wp:positionH relativeFrom="column">
              <wp:posOffset>-635</wp:posOffset>
            </wp:positionH>
            <wp:positionV relativeFrom="paragraph">
              <wp:posOffset>-2540</wp:posOffset>
            </wp:positionV>
            <wp:extent cx="2764155" cy="2498090"/>
            <wp:effectExtent l="0" t="0" r="0" b="0"/>
            <wp:wrapSquare wrapText="bothSides"/>
            <wp:docPr id="89" name="Image 89" descr="Une image contenant texte, diagramme, Police, Tracé&#10;&#10;Description générée automatiquement">
              <a:extLst xmlns:a="http://schemas.openxmlformats.org/drawingml/2006/main">
                <a:ext uri="{FF2B5EF4-FFF2-40B4-BE49-F238E27FC236}">
                  <a16:creationId xmlns:a16="http://schemas.microsoft.com/office/drawing/2014/main" id="{C0443706-124A-71F0-C09E-420B3D5843D8}"/>
                </a:ext>
              </a:extLst>
            </wp:docPr>
            <wp:cNvGraphicFramePr/>
            <a:graphic xmlns:a="http://schemas.openxmlformats.org/drawingml/2006/main">
              <a:graphicData uri="http://schemas.openxmlformats.org/drawingml/2006/picture">
                <pic:pic xmlns:pic="http://schemas.openxmlformats.org/drawingml/2006/picture">
                  <pic:nvPicPr>
                    <pic:cNvPr id="89" name="Image 89" descr="Une image contenant texte, diagramme, Police, Tracé&#10;&#10;Description générée automatiquement">
                      <a:extLst>
                        <a:ext uri="{FF2B5EF4-FFF2-40B4-BE49-F238E27FC236}">
                          <a16:creationId xmlns:a16="http://schemas.microsoft.com/office/drawing/2014/main" id="{C0443706-124A-71F0-C09E-420B3D5843D8}"/>
                        </a:ext>
                      </a:extLst>
                    </pic:cNvPr>
                    <pic:cNvPicPr>
                      <a:picLocks noChangeAspect="1"/>
                    </pic:cNvPicPr>
                  </pic:nvPicPr>
                  <pic:blipFill>
                    <a:blip r:embed="rId34"/>
                    <a:stretch>
                      <a:fillRect/>
                    </a:stretch>
                  </pic:blipFill>
                  <pic:spPr>
                    <a:xfrm>
                      <a:off x="0" y="0"/>
                      <a:ext cx="2764155" cy="2498090"/>
                    </a:xfrm>
                    <a:prstGeom prst="rect">
                      <a:avLst/>
                    </a:prstGeom>
                  </pic:spPr>
                </pic:pic>
              </a:graphicData>
            </a:graphic>
            <wp14:sizeRelH relativeFrom="page">
              <wp14:pctWidth>0</wp14:pctWidth>
            </wp14:sizeRelH>
            <wp14:sizeRelV relativeFrom="page">
              <wp14:pctHeight>0</wp14:pctHeight>
            </wp14:sizeRelV>
          </wp:anchor>
        </w:drawing>
      </w:r>
      <w:r w:rsidRPr="00897D93">
        <w:rPr>
          <w:rFonts w:ascii="Calibri" w:eastAsia="Times New Roman" w:hAnsi="Calibri" w:cs="Calibri"/>
          <w:noProof/>
          <w:color w:val="000000"/>
          <w:lang w:eastAsia="fr-FR"/>
        </w:rPr>
        <w:drawing>
          <wp:anchor distT="0" distB="0" distL="114300" distR="114300" simplePos="0" relativeHeight="251661312" behindDoc="0" locked="0" layoutInCell="1" allowOverlap="1" wp14:anchorId="382FB6FC" wp14:editId="198BC49B">
            <wp:simplePos x="0" y="0"/>
            <wp:positionH relativeFrom="column">
              <wp:posOffset>2877820</wp:posOffset>
            </wp:positionH>
            <wp:positionV relativeFrom="paragraph">
              <wp:posOffset>-635</wp:posOffset>
            </wp:positionV>
            <wp:extent cx="2838450" cy="2508250"/>
            <wp:effectExtent l="0" t="0" r="6350" b="6350"/>
            <wp:wrapNone/>
            <wp:docPr id="88" name="Image 88" descr="Une image contenant texte, diagramme, Tracé, ligne&#10;&#10;Description générée automatiquement">
              <a:extLst xmlns:a="http://schemas.openxmlformats.org/drawingml/2006/main">
                <a:ext uri="{FF2B5EF4-FFF2-40B4-BE49-F238E27FC236}">
                  <a16:creationId xmlns:a16="http://schemas.microsoft.com/office/drawing/2014/main" id="{0706294D-7A71-C74D-0662-A090058863BC}"/>
                </a:ext>
              </a:extLst>
            </wp:docPr>
            <wp:cNvGraphicFramePr/>
            <a:graphic xmlns:a="http://schemas.openxmlformats.org/drawingml/2006/main">
              <a:graphicData uri="http://schemas.openxmlformats.org/drawingml/2006/picture">
                <pic:pic xmlns:pic="http://schemas.openxmlformats.org/drawingml/2006/picture">
                  <pic:nvPicPr>
                    <pic:cNvPr id="88" name="Image 88" descr="Une image contenant texte, diagramme, Tracé, ligne&#10;&#10;Description générée automatiquement">
                      <a:extLst>
                        <a:ext uri="{FF2B5EF4-FFF2-40B4-BE49-F238E27FC236}">
                          <a16:creationId xmlns:a16="http://schemas.microsoft.com/office/drawing/2014/main" id="{0706294D-7A71-C74D-0662-A090058863BC}"/>
                        </a:ext>
                      </a:extLst>
                    </pic:cNvPr>
                    <pic:cNvPicPr>
                      <a:picLocks noChangeAspect="1"/>
                    </pic:cNvPicPr>
                  </pic:nvPicPr>
                  <pic:blipFill>
                    <a:blip r:embed="rId35"/>
                    <a:stretch>
                      <a:fillRect/>
                    </a:stretch>
                  </pic:blipFill>
                  <pic:spPr>
                    <a:xfrm>
                      <a:off x="0" y="0"/>
                      <a:ext cx="2838450" cy="2508250"/>
                    </a:xfrm>
                    <a:prstGeom prst="rect">
                      <a:avLst/>
                    </a:prstGeom>
                  </pic:spPr>
                </pic:pic>
              </a:graphicData>
            </a:graphic>
            <wp14:sizeRelH relativeFrom="page">
              <wp14:pctWidth>0</wp14:pctWidth>
            </wp14:sizeRelH>
            <wp14:sizeRelV relativeFrom="page">
              <wp14:pctHeight>0</wp14:pctHeight>
            </wp14:sizeRelV>
          </wp:anchor>
        </w:drawing>
      </w:r>
    </w:p>
    <w:p w14:paraId="52A4DA17" w14:textId="370A2122" w:rsidR="00032452" w:rsidRDefault="00032452" w:rsidP="000F44FC"/>
    <w:p w14:paraId="1AA5DE69" w14:textId="6C15F70B" w:rsidR="00032452" w:rsidRDefault="00032452" w:rsidP="000F44FC"/>
    <w:p w14:paraId="21B34674" w14:textId="081A171B" w:rsidR="00032452" w:rsidRDefault="00032452" w:rsidP="000F44FC"/>
    <w:p w14:paraId="6BF51CAE" w14:textId="182996F3" w:rsidR="00032452" w:rsidRDefault="00032452" w:rsidP="000F44FC"/>
    <w:p w14:paraId="0E90B3E2" w14:textId="6C647709" w:rsidR="00032452" w:rsidRDefault="00032452" w:rsidP="000F44FC"/>
    <w:p w14:paraId="65379897" w14:textId="0BB606EB" w:rsidR="00032452" w:rsidRDefault="00032452" w:rsidP="000F44FC"/>
    <w:p w14:paraId="613421D6" w14:textId="5E00B3F4" w:rsidR="00032452" w:rsidRDefault="00032452" w:rsidP="000F44FC"/>
    <w:p w14:paraId="5C04748D" w14:textId="40F4F023" w:rsidR="00032452" w:rsidRDefault="00032452" w:rsidP="000F44FC"/>
    <w:p w14:paraId="0FAD4F9A" w14:textId="359B38C2" w:rsidR="00032452" w:rsidRDefault="00032452" w:rsidP="000F44FC"/>
    <w:p w14:paraId="1EDD3136" w14:textId="26541120" w:rsidR="00032452" w:rsidRDefault="00032452" w:rsidP="000F44FC"/>
    <w:p w14:paraId="46E7D4EE" w14:textId="5371EA98" w:rsidR="00032452" w:rsidRDefault="00032452" w:rsidP="000F44FC">
      <w:r w:rsidRPr="00897D93">
        <w:rPr>
          <w:rFonts w:ascii="Calibri" w:eastAsia="Times New Roman" w:hAnsi="Calibri" w:cs="Calibri"/>
          <w:noProof/>
          <w:color w:val="000000"/>
          <w:lang w:eastAsia="fr-FR"/>
        </w:rPr>
        <w:drawing>
          <wp:anchor distT="0" distB="0" distL="114300" distR="114300" simplePos="0" relativeHeight="251663360" behindDoc="0" locked="0" layoutInCell="1" allowOverlap="1" wp14:anchorId="23AD6E1B" wp14:editId="3D0E727F">
            <wp:simplePos x="0" y="0"/>
            <wp:positionH relativeFrom="column">
              <wp:posOffset>-635</wp:posOffset>
            </wp:positionH>
            <wp:positionV relativeFrom="paragraph">
              <wp:posOffset>0</wp:posOffset>
            </wp:positionV>
            <wp:extent cx="3008630" cy="2764155"/>
            <wp:effectExtent l="0" t="0" r="1270" b="0"/>
            <wp:wrapSquare wrapText="bothSides"/>
            <wp:docPr id="87" name="Image 87" descr="Une image contenant texte, diagramme, ligne, Tracé&#10;&#10;Description générée automatiquement">
              <a:extLst xmlns:a="http://schemas.openxmlformats.org/drawingml/2006/main">
                <a:ext uri="{FF2B5EF4-FFF2-40B4-BE49-F238E27FC236}">
                  <a16:creationId xmlns:a16="http://schemas.microsoft.com/office/drawing/2014/main" id="{7FEA9E22-4851-952A-08D4-1D610CAAD62B}"/>
                </a:ext>
              </a:extLst>
            </wp:docPr>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diagramme, ligne, Tracé&#10;&#10;Description générée automatiquement">
                      <a:extLst>
                        <a:ext uri="{FF2B5EF4-FFF2-40B4-BE49-F238E27FC236}">
                          <a16:creationId xmlns:a16="http://schemas.microsoft.com/office/drawing/2014/main" id="{7FEA9E22-4851-952A-08D4-1D610CAAD62B}"/>
                        </a:ext>
                      </a:extLst>
                    </pic:cNvPr>
                    <pic:cNvPicPr>
                      <a:picLocks noChangeAspect="1"/>
                    </pic:cNvPicPr>
                  </pic:nvPicPr>
                  <pic:blipFill>
                    <a:blip r:embed="rId36"/>
                    <a:stretch>
                      <a:fillRect/>
                    </a:stretch>
                  </pic:blipFill>
                  <pic:spPr>
                    <a:xfrm>
                      <a:off x="0" y="0"/>
                      <a:ext cx="3008630" cy="2764155"/>
                    </a:xfrm>
                    <a:prstGeom prst="rect">
                      <a:avLst/>
                    </a:prstGeom>
                  </pic:spPr>
                </pic:pic>
              </a:graphicData>
            </a:graphic>
            <wp14:sizeRelH relativeFrom="page">
              <wp14:pctWidth>0</wp14:pctWidth>
            </wp14:sizeRelH>
            <wp14:sizeRelV relativeFrom="page">
              <wp14:pctHeight>0</wp14:pctHeight>
            </wp14:sizeRelV>
          </wp:anchor>
        </w:drawing>
      </w:r>
      <w:r w:rsidRPr="00897D93">
        <w:rPr>
          <w:rFonts w:ascii="Calibri" w:eastAsia="Times New Roman" w:hAnsi="Calibri" w:cs="Calibri"/>
          <w:noProof/>
          <w:color w:val="000000"/>
          <w:lang w:eastAsia="fr-FR"/>
        </w:rPr>
        <w:drawing>
          <wp:anchor distT="0" distB="0" distL="114300" distR="114300" simplePos="0" relativeHeight="251665408" behindDoc="0" locked="0" layoutInCell="1" allowOverlap="1" wp14:anchorId="0C1B7A1C" wp14:editId="152849B5">
            <wp:simplePos x="0" y="0"/>
            <wp:positionH relativeFrom="column">
              <wp:posOffset>3123565</wp:posOffset>
            </wp:positionH>
            <wp:positionV relativeFrom="paragraph">
              <wp:posOffset>0</wp:posOffset>
            </wp:positionV>
            <wp:extent cx="3030220" cy="2710815"/>
            <wp:effectExtent l="0" t="0" r="5080" b="0"/>
            <wp:wrapNone/>
            <wp:docPr id="86" name="Image 86" descr="Une image contenant texte, Tracé, ligne, diagramme&#10;&#10;Description générée automatiquement">
              <a:extLst xmlns:a="http://schemas.openxmlformats.org/drawingml/2006/main">
                <a:ext uri="{FF2B5EF4-FFF2-40B4-BE49-F238E27FC236}">
                  <a16:creationId xmlns:a16="http://schemas.microsoft.com/office/drawing/2014/main" id="{6C07E4EE-9D23-C2A9-D7DB-653CDDBE1B3C}"/>
                </a:ext>
              </a:extLst>
            </wp:docPr>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Tracé, ligne, diagramme&#10;&#10;Description générée automatiquement">
                      <a:extLst>
                        <a:ext uri="{FF2B5EF4-FFF2-40B4-BE49-F238E27FC236}">
                          <a16:creationId xmlns:a16="http://schemas.microsoft.com/office/drawing/2014/main" id="{6C07E4EE-9D23-C2A9-D7DB-653CDDBE1B3C}"/>
                        </a:ext>
                      </a:extLst>
                    </pic:cNvPr>
                    <pic:cNvPicPr>
                      <a:picLocks noChangeAspect="1"/>
                    </pic:cNvPicPr>
                  </pic:nvPicPr>
                  <pic:blipFill>
                    <a:blip r:embed="rId37"/>
                    <a:stretch>
                      <a:fillRect/>
                    </a:stretch>
                  </pic:blipFill>
                  <pic:spPr>
                    <a:xfrm>
                      <a:off x="0" y="0"/>
                      <a:ext cx="3030220" cy="2710815"/>
                    </a:xfrm>
                    <a:prstGeom prst="rect">
                      <a:avLst/>
                    </a:prstGeom>
                  </pic:spPr>
                </pic:pic>
              </a:graphicData>
            </a:graphic>
            <wp14:sizeRelH relativeFrom="page">
              <wp14:pctWidth>0</wp14:pctWidth>
            </wp14:sizeRelH>
            <wp14:sizeRelV relativeFrom="page">
              <wp14:pctHeight>0</wp14:pctHeight>
            </wp14:sizeRelV>
          </wp:anchor>
        </w:drawing>
      </w:r>
    </w:p>
    <w:p w14:paraId="4B171314" w14:textId="77777777" w:rsidR="00032452" w:rsidRDefault="00032452" w:rsidP="000F44FC"/>
    <w:p w14:paraId="3002425B" w14:textId="58BF65AF" w:rsidR="0022437F" w:rsidRDefault="0022437F" w:rsidP="0022437F">
      <w:pPr>
        <w:pStyle w:val="Titre3"/>
      </w:pPr>
      <w:bookmarkStart w:id="155" w:name="_Toc152276811"/>
      <w:r>
        <w:t>Con</w:t>
      </w:r>
      <w:r w:rsidR="003D3D55">
        <w:t>c</w:t>
      </w:r>
      <w:r>
        <w:t>lusions</w:t>
      </w:r>
      <w:bookmarkEnd w:id="155"/>
    </w:p>
    <w:p w14:paraId="41ACCA7C" w14:textId="07F8BA8D" w:rsidR="00032452" w:rsidRDefault="00032452" w:rsidP="00032452"/>
    <w:p w14:paraId="6C196858" w14:textId="4A818D75" w:rsidR="00032452" w:rsidRDefault="00032452" w:rsidP="00032452"/>
    <w:p w14:paraId="671CAD8C" w14:textId="22A06BE4" w:rsidR="00032452" w:rsidRDefault="00032452" w:rsidP="00032452"/>
    <w:p w14:paraId="7F57D5CD" w14:textId="517D4DAD" w:rsidR="00032452" w:rsidRDefault="00032452" w:rsidP="00032452"/>
    <w:p w14:paraId="4F19D484" w14:textId="126EF5D6" w:rsidR="00032452" w:rsidRDefault="00032452" w:rsidP="00032452"/>
    <w:p w14:paraId="45D9D80D" w14:textId="1BEDE62D" w:rsidR="00032452" w:rsidRDefault="00032452" w:rsidP="00032452"/>
    <w:p w14:paraId="10A4085E" w14:textId="5A988D29" w:rsidR="00032452" w:rsidRDefault="00032452" w:rsidP="00032452"/>
    <w:p w14:paraId="296C3377" w14:textId="694E1A3F" w:rsidR="00032452" w:rsidRDefault="00032452" w:rsidP="00032452"/>
    <w:p w14:paraId="0B895E60" w14:textId="77777777" w:rsidR="00032452" w:rsidRDefault="00032452" w:rsidP="00032452">
      <w:pPr>
        <w:pStyle w:val="Titre4"/>
      </w:pPr>
      <w:proofErr w:type="spellStart"/>
      <w:r>
        <w:t>Waterfall</w:t>
      </w:r>
      <w:proofErr w:type="spellEnd"/>
      <w:r>
        <w:t xml:space="preserve"> Plot</w:t>
      </w:r>
    </w:p>
    <w:p w14:paraId="6815E89A" w14:textId="77777777" w:rsidR="00032452" w:rsidRDefault="00032452" w:rsidP="00032452">
      <w:r w:rsidRPr="003B25CF">
        <w:t>Ce graphique nous aide à visualiser les valeurs SHAP de chaque échantillon dans nos données individuellement. Visualisons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ins w:id="156" w:author="Quyen THIEU" w:date="2023-11-28T15:47:00Z">
        <w:r w:rsidR="007C4EBF" w:rsidRPr="00D04902">
          <w:rPr>
            <w:i/>
            <w:iCs/>
          </w:rPr>
          <w:t>3pm</w:t>
        </w:r>
      </w:ins>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7B90CB66" w14:textId="3B0EC19E" w:rsidR="00032452" w:rsidRDefault="00032452" w:rsidP="00D04902">
      <w:pPr>
        <w:jc w:val="center"/>
      </w:pPr>
      <w:r>
        <w:rPr>
          <w:noProof/>
          <w:lang w:eastAsia="fr-FR"/>
        </w:rPr>
        <w:lastRenderedPageBreak/>
        <w:drawing>
          <wp:inline distT="0" distB="0" distL="0" distR="0" wp14:anchorId="40268FB5" wp14:editId="15DED6C9">
            <wp:extent cx="3263705" cy="4691722"/>
            <wp:effectExtent l="0" t="0" r="63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38"/>
                    <a:stretch>
                      <a:fillRect/>
                    </a:stretch>
                  </pic:blipFill>
                  <pic:spPr>
                    <a:xfrm>
                      <a:off x="0" y="0"/>
                      <a:ext cx="3301057" cy="4745417"/>
                    </a:xfrm>
                    <a:prstGeom prst="rect">
                      <a:avLst/>
                    </a:prstGeom>
                  </pic:spPr>
                </pic:pic>
              </a:graphicData>
            </a:graphic>
          </wp:inline>
        </w:drawing>
      </w:r>
    </w:p>
    <w:p w14:paraId="0A492E0E" w14:textId="2BCC43E1" w:rsidR="00032452" w:rsidRDefault="00032452" w:rsidP="00032452">
      <w:r w:rsidRPr="008F6DDC">
        <w:t>Tout comme nous avons visualisé les valeurs SHAP du premier échantillon, nous pouvons également visualiser les valeurs SHAP du deuxième échantillon</w:t>
      </w:r>
      <w:r>
        <w:t xml:space="preserve"> de test</w:t>
      </w:r>
      <w:r w:rsidRPr="008F6DDC">
        <w:t>.</w:t>
      </w:r>
    </w:p>
    <w:p w14:paraId="5654DB50" w14:textId="6AF4B555" w:rsidR="00032452" w:rsidRDefault="00032452" w:rsidP="00032452"/>
    <w:p w14:paraId="48DD5FBC" w14:textId="6BF56753" w:rsidR="00032452" w:rsidRDefault="00032452" w:rsidP="00D04902">
      <w:pPr>
        <w:jc w:val="center"/>
      </w:pPr>
      <w:r>
        <w:rPr>
          <w:noProof/>
          <w:lang w:eastAsia="fr-FR"/>
        </w:rPr>
        <w:lastRenderedPageBreak/>
        <w:drawing>
          <wp:inline distT="0" distB="0" distL="0" distR="0" wp14:anchorId="4089D3B6" wp14:editId="229CC1D7">
            <wp:extent cx="3207434" cy="4610831"/>
            <wp:effectExtent l="0" t="0" r="5715"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39"/>
                    <a:stretch>
                      <a:fillRect/>
                    </a:stretch>
                  </pic:blipFill>
                  <pic:spPr>
                    <a:xfrm>
                      <a:off x="0" y="0"/>
                      <a:ext cx="3232515" cy="4646886"/>
                    </a:xfrm>
                    <a:prstGeom prst="rect">
                      <a:avLst/>
                    </a:prstGeom>
                  </pic:spPr>
                </pic:pic>
              </a:graphicData>
            </a:graphic>
          </wp:inline>
        </w:drawing>
      </w:r>
    </w:p>
    <w:p w14:paraId="2CFDAC42" w14:textId="77777777" w:rsidR="00032452" w:rsidRDefault="00032452" w:rsidP="00032452"/>
    <w:p w14:paraId="257A9626" w14:textId="712A674C" w:rsidR="00DD2E1D" w:rsidRDefault="00DD2E1D" w:rsidP="00DD2E1D">
      <w:pPr>
        <w:pStyle w:val="Titre2"/>
        <w:rPr>
          <w:lang w:val="en-US"/>
        </w:rPr>
      </w:pPr>
      <w:bookmarkStart w:id="157" w:name="_Toc152276812"/>
      <w:r w:rsidRPr="003167C7">
        <w:rPr>
          <w:lang w:val="en-US"/>
        </w:rPr>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w:t>
      </w:r>
      <w:proofErr w:type="spellStart"/>
      <w:r w:rsidR="003167C7" w:rsidRPr="003167C7">
        <w:rPr>
          <w:lang w:val="en-US"/>
        </w:rPr>
        <w:t>TensorFlow</w:t>
      </w:r>
      <w:bookmarkEnd w:id="157"/>
      <w:proofErr w:type="spellEnd"/>
    </w:p>
    <w:p w14:paraId="70476BCE" w14:textId="3B830579" w:rsidR="00DD2E1D" w:rsidRDefault="00DD2E1D" w:rsidP="00A9622F">
      <w:pPr>
        <w:pStyle w:val="Titre3"/>
      </w:pPr>
      <w:bookmarkStart w:id="158" w:name="_Toc152276813"/>
      <w:r>
        <w:t>DNN</w:t>
      </w:r>
      <w:bookmarkEnd w:id="158"/>
    </w:p>
    <w:p w14:paraId="11E4C331" w14:textId="77777777" w:rsidR="00867455" w:rsidRDefault="00867455" w:rsidP="0022437F"/>
    <w:p w14:paraId="2C75C887" w14:textId="714F7FBF" w:rsidR="0022437F" w:rsidRPr="0022437F" w:rsidRDefault="0022437F" w:rsidP="0022437F">
      <w:r>
        <w:t xml:space="preserve">Modèle optimal (2 couches, pas trop de neurones, </w:t>
      </w:r>
      <w:proofErr w:type="spellStart"/>
      <w:r>
        <w:t>tanh</w:t>
      </w:r>
      <w:proofErr w:type="spellEnd"/>
      <w:r>
        <w:t xml:space="preserve">, </w:t>
      </w:r>
      <w:proofErr w:type="spellStart"/>
      <w:r>
        <w:t>sigmoid</w:t>
      </w:r>
      <w:proofErr w:type="spellEnd"/>
      <w:r>
        <w:t xml:space="preserve"> en sortie)</w:t>
      </w:r>
    </w:p>
    <w:p w14:paraId="0C1CE6D2" w14:textId="5B85F9D5" w:rsidR="00A9622F" w:rsidRDefault="00A9622F" w:rsidP="00A9622F">
      <w:r>
        <w:t>Pas meilleur que XGBoost</w:t>
      </w:r>
      <w:r w:rsidR="0022437F">
        <w:t>, mais beaucoup plus long =&gt; pas intéressant</w:t>
      </w:r>
    </w:p>
    <w:p w14:paraId="48CA02F9" w14:textId="77777777" w:rsidR="00F60167" w:rsidRDefault="00867455" w:rsidP="00A9622F">
      <w:r>
        <w:t xml:space="preserve">Les meilleures performances obtenues avec un réseau dense l’ont été avec </w:t>
      </w:r>
      <w:r w:rsidR="00F60167">
        <w:t>les spécifications suivantes :</w:t>
      </w:r>
    </w:p>
    <w:p w14:paraId="177C6E19" w14:textId="0198661F" w:rsidR="00F60167" w:rsidRDefault="00F60167" w:rsidP="00F60167">
      <w:pPr>
        <w:pStyle w:val="Paragraphedeliste"/>
        <w:numPr>
          <w:ilvl w:val="0"/>
          <w:numId w:val="25"/>
        </w:numPr>
      </w:pPr>
      <w:r>
        <w:t>Une couche de 50 neurones, ayant une fonction d’activation relu</w:t>
      </w:r>
    </w:p>
    <w:p w14:paraId="0E82853C" w14:textId="4767B3F1" w:rsidR="00F60167" w:rsidRDefault="00F60167" w:rsidP="00F60167">
      <w:pPr>
        <w:pStyle w:val="Paragraphedeliste"/>
        <w:numPr>
          <w:ilvl w:val="0"/>
          <w:numId w:val="25"/>
        </w:numPr>
      </w:pPr>
      <w:r>
        <w:t xml:space="preserve">Une couche de </w:t>
      </w:r>
      <w:r>
        <w:t>3</w:t>
      </w:r>
      <w:r>
        <w:t>0 neurones, ayant une fonction d’activation relu</w:t>
      </w:r>
    </w:p>
    <w:p w14:paraId="150067F7" w14:textId="5CBE0388" w:rsidR="00F60167" w:rsidRDefault="00F60167" w:rsidP="00F60167">
      <w:pPr>
        <w:pStyle w:val="Paragraphedeliste"/>
        <w:numPr>
          <w:ilvl w:val="0"/>
          <w:numId w:val="25"/>
        </w:numPr>
      </w:pPr>
      <w:r>
        <w:t>Une couche de sortie d’un neurone</w:t>
      </w:r>
      <w:r>
        <w:t xml:space="preserve">, ayant une fonction d’activation </w:t>
      </w:r>
      <w:r>
        <w:t>sigmoïde</w:t>
      </w:r>
    </w:p>
    <w:p w14:paraId="17CEF224" w14:textId="760A805B" w:rsidR="00F60167" w:rsidRDefault="00F60167" w:rsidP="00A9622F">
      <w:r>
        <w:t xml:space="preserve">Il a été nécessaire d’ajuster le learning rate </w:t>
      </w:r>
      <w:r w:rsidR="00FB02FA">
        <w:t xml:space="preserve">à 10^-4 </w:t>
      </w:r>
      <w:r>
        <w:t xml:space="preserve">via un </w:t>
      </w:r>
      <w:proofErr w:type="spellStart"/>
      <w:r>
        <w:t>optimizer</w:t>
      </w:r>
      <w:proofErr w:type="spellEnd"/>
      <w:r>
        <w:t xml:space="preserve"> Adam </w:t>
      </w:r>
      <w:r w:rsidR="00FB02FA">
        <w:t>pour affiner les résultats.</w:t>
      </w:r>
    </w:p>
    <w:p w14:paraId="0BEB2896" w14:textId="2AAD8EF7" w:rsidR="00FB02FA" w:rsidRDefault="00B36334" w:rsidP="00A9622F">
      <w:r>
        <w:t xml:space="preserve">Notre fonction </w:t>
      </w:r>
      <w:proofErr w:type="spellStart"/>
      <w:r>
        <w:t>loss</w:t>
      </w:r>
      <w:proofErr w:type="spellEnd"/>
      <w:r>
        <w:t xml:space="preserve"> est une </w:t>
      </w:r>
      <w:proofErr w:type="spellStart"/>
      <w:r>
        <w:t>binary_crossentropy</w:t>
      </w:r>
      <w:proofErr w:type="spellEnd"/>
      <w:r>
        <w:t xml:space="preserve">, et notre métrique une </w:t>
      </w:r>
      <w:proofErr w:type="spellStart"/>
      <w:r>
        <w:t>binary_accuracy</w:t>
      </w:r>
      <w:proofErr w:type="spellEnd"/>
      <w:r>
        <w:t>.</w:t>
      </w:r>
    </w:p>
    <w:p w14:paraId="5F52761E" w14:textId="77777777" w:rsidR="00B36334" w:rsidRDefault="00B36334" w:rsidP="00A9622F"/>
    <w:p w14:paraId="2D4A39CD" w14:textId="3526426C" w:rsidR="00867455" w:rsidRDefault="00867455" w:rsidP="00A9622F">
      <w:r>
        <w:t>L’accuracy croît lentement sur les 1000 premières époques puis stagne.</w:t>
      </w:r>
    </w:p>
    <w:p w14:paraId="44AAFA5B" w14:textId="55F29A79" w:rsidR="00867455" w:rsidRDefault="00867455" w:rsidP="00A9622F"/>
    <w:p w14:paraId="3763F1FA" w14:textId="792A08FE" w:rsidR="00867455" w:rsidRDefault="00867455" w:rsidP="00A9622F">
      <w:r>
        <w:rPr>
          <w:noProof/>
          <w:lang w:eastAsia="fr-FR"/>
        </w:rPr>
        <w:lastRenderedPageBreak/>
        <w:drawing>
          <wp:inline distT="0" distB="0" distL="0" distR="0" wp14:anchorId="03297A84" wp14:editId="03F9546F">
            <wp:extent cx="6475730" cy="2944495"/>
            <wp:effectExtent l="0" t="0" r="127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5730" cy="2944495"/>
                    </a:xfrm>
                    <a:prstGeom prst="rect">
                      <a:avLst/>
                    </a:prstGeom>
                  </pic:spPr>
                </pic:pic>
              </a:graphicData>
            </a:graphic>
          </wp:inline>
        </w:drawing>
      </w:r>
    </w:p>
    <w:p w14:paraId="5CA7E584" w14:textId="15B887F6" w:rsidR="00A537D7" w:rsidRDefault="00A537D7" w:rsidP="00A9622F">
      <w:r>
        <w:t xml:space="preserve">Jusque-là, les modèles étaient entraînés de façon quasi instantanées, y compris lorsque nous reprenions l’ensemble du </w:t>
      </w:r>
      <w:proofErr w:type="spellStart"/>
      <w:r>
        <w:t>dataset</w:t>
      </w:r>
      <w:proofErr w:type="spellEnd"/>
      <w:r>
        <w:t>. Il en va très différemment avec les réseaux de neurones : pour entraîner notre DNN sur 1000 époques, 14 minutes ont été sont nécessaires.</w:t>
      </w:r>
    </w:p>
    <w:p w14:paraId="57EF5265" w14:textId="56F7C9DC" w:rsidR="00A537D7" w:rsidRDefault="00A537D7" w:rsidP="00A9622F"/>
    <w:p w14:paraId="7B07DDCD" w14:textId="1AF7BA1F" w:rsidR="00A537D7" w:rsidRDefault="00E67F45" w:rsidP="00A9622F">
      <w:r>
        <w:t>Malgré ce temps important, les performances ne sont pas que très légèrement meilleures que nos XGBoost précédents. Rapprochons les résultats de notre DNN avec ceux d’un XGBoost avec le seuil par défaut et le seuil optimal :</w:t>
      </w:r>
    </w:p>
    <w:p w14:paraId="5CA3779F" w14:textId="5675EA55" w:rsidR="001F5209" w:rsidRDefault="001F5209" w:rsidP="00A9622F"/>
    <w:tbl>
      <w:tblPr>
        <w:tblpPr w:leftFromText="141" w:rightFromText="141" w:vertAnchor="text" w:horzAnchor="margin" w:tblpXSpec="center" w:tblpY="-41"/>
        <w:tblW w:w="8923"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743879">
        <w:trPr>
          <w:trHeight w:val="380"/>
        </w:trPr>
        <w:tc>
          <w:tcPr>
            <w:tcW w:w="8923"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7E004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du DNN avec XGBoost</w:t>
            </w:r>
          </w:p>
        </w:tc>
      </w:tr>
      <w:tr w:rsidR="000B3D7B" w:rsidRPr="004B32D5" w14:paraId="7A86DAB7" w14:textId="77777777" w:rsidTr="00743879">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7E004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638"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7E004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7E004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7E004F">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7E004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7E004F">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0B3D7B" w:rsidRPr="004B32D5" w14:paraId="3998ECA6" w14:textId="77777777" w:rsidTr="00743879">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0B3D7B" w:rsidRPr="004B32D5" w:rsidRDefault="00743879" w:rsidP="007E004F">
            <w:pPr>
              <w:spacing w:after="0"/>
              <w:jc w:val="left"/>
              <w:rPr>
                <w:rFonts w:eastAsia="Times New Roman" w:cs="Times New Roman"/>
                <w:color w:val="000000"/>
                <w:lang w:eastAsia="fr-FR"/>
              </w:rPr>
            </w:pPr>
            <w:r>
              <w:rPr>
                <w:rFonts w:eastAsia="Times New Roman" w:cs="Times New Roman"/>
                <w:color w:val="000000"/>
                <w:lang w:eastAsia="fr-FR"/>
              </w:rPr>
              <w:t xml:space="preserve">XGBoost - </w:t>
            </w:r>
            <w:r w:rsidR="000B3D7B">
              <w:rPr>
                <w:rFonts w:eastAsia="Times New Roman" w:cs="Times New Roman"/>
                <w:color w:val="000000"/>
                <w:lang w:eastAsia="fr-FR"/>
              </w:rPr>
              <w:t>Seuil par défaut (0,50)</w:t>
            </w:r>
          </w:p>
        </w:tc>
        <w:tc>
          <w:tcPr>
            <w:tcW w:w="638" w:type="dxa"/>
            <w:tcBorders>
              <w:top w:val="nil"/>
              <w:left w:val="nil"/>
              <w:bottom w:val="single" w:sz="4" w:space="0" w:color="FFFFFF"/>
              <w:right w:val="single" w:sz="4" w:space="0" w:color="FFFFFF"/>
            </w:tcBorders>
            <w:shd w:val="clear" w:color="000000" w:fill="DDEBF7"/>
            <w:noWrap/>
            <w:vAlign w:val="bottom"/>
          </w:tcPr>
          <w:p w14:paraId="60B47CB3" w14:textId="77777777" w:rsidR="000B3D7B" w:rsidRPr="004B32D5" w:rsidRDefault="000B3D7B" w:rsidP="007E004F">
            <w:pPr>
              <w:spacing w:after="0"/>
              <w:jc w:val="right"/>
              <w:rPr>
                <w:rFonts w:eastAsia="Times New Roman" w:cs="Times New Roman"/>
                <w:color w:val="000000"/>
                <w:lang w:eastAsia="fr-FR"/>
              </w:rPr>
            </w:pPr>
            <w:r>
              <w:rPr>
                <w:rFonts w:eastAsia="Times New Roman" w:cs="Times New Roman"/>
                <w:color w:val="000000"/>
                <w:lang w:eastAsia="fr-FR"/>
              </w:rPr>
              <w:t>0.8658</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77777777" w:rsidR="000B3D7B" w:rsidRPr="004B32D5" w:rsidRDefault="000B3D7B" w:rsidP="007E004F">
            <w:pPr>
              <w:spacing w:after="0"/>
              <w:jc w:val="right"/>
              <w:rPr>
                <w:rFonts w:eastAsia="Times New Roman" w:cs="Times New Roman"/>
                <w:color w:val="000000"/>
                <w:lang w:eastAsia="fr-FR"/>
              </w:rPr>
            </w:pPr>
            <w:r>
              <w:rPr>
                <w:rFonts w:eastAsia="Times New Roman" w:cs="Times New Roman"/>
                <w:color w:val="000000"/>
                <w:lang w:eastAsia="fr-FR"/>
              </w:rPr>
              <w:t>0.5585</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77777777" w:rsidR="000B3D7B" w:rsidRPr="004B32D5" w:rsidRDefault="000B3D7B" w:rsidP="007E004F">
            <w:pPr>
              <w:spacing w:after="0"/>
              <w:jc w:val="right"/>
              <w:rPr>
                <w:rFonts w:eastAsia="Times New Roman" w:cs="Times New Roman"/>
                <w:color w:val="000000"/>
                <w:lang w:eastAsia="fr-FR"/>
              </w:rPr>
            </w:pPr>
            <w:r>
              <w:rPr>
                <w:rFonts w:eastAsia="Times New Roman" w:cs="Times New Roman"/>
                <w:color w:val="000000"/>
                <w:lang w:eastAsia="fr-FR"/>
              </w:rPr>
              <w:t>0.7635</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7777777" w:rsidR="000B3D7B" w:rsidRPr="004B32D5" w:rsidRDefault="000B3D7B" w:rsidP="007E004F">
            <w:pPr>
              <w:spacing w:after="0"/>
              <w:jc w:val="right"/>
              <w:rPr>
                <w:rFonts w:eastAsia="Times New Roman" w:cs="Times New Roman"/>
                <w:color w:val="000000"/>
                <w:lang w:eastAsia="fr-FR"/>
              </w:rPr>
            </w:pPr>
            <w:r>
              <w:rPr>
                <w:rFonts w:eastAsia="Times New Roman" w:cs="Times New Roman"/>
                <w:color w:val="000000"/>
                <w:lang w:eastAsia="fr-FR"/>
              </w:rPr>
              <w:t>0.6451</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77777777" w:rsidR="000B3D7B" w:rsidRPr="00734F1A" w:rsidRDefault="000B3D7B" w:rsidP="007E004F">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0B3D7B" w:rsidRPr="004B32D5" w14:paraId="6AFE4C79" w14:textId="77777777" w:rsidTr="00743879">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346663FC" w:rsidR="000B3D7B" w:rsidRDefault="00743879" w:rsidP="000B3D7B">
            <w:pPr>
              <w:spacing w:after="0"/>
              <w:jc w:val="left"/>
              <w:rPr>
                <w:rFonts w:eastAsia="Times New Roman" w:cs="Times New Roman"/>
                <w:color w:val="000000"/>
                <w:lang w:eastAsia="fr-FR"/>
              </w:rPr>
            </w:pPr>
            <w:r>
              <w:rPr>
                <w:rFonts w:eastAsia="Times New Roman" w:cs="Times New Roman"/>
                <w:color w:val="000000"/>
                <w:lang w:eastAsia="fr-FR"/>
              </w:rPr>
              <w:t xml:space="preserve">XGBoost - </w:t>
            </w:r>
            <w:r w:rsidR="000B3D7B">
              <w:rPr>
                <w:rFonts w:eastAsia="Times New Roman" w:cs="Times New Roman"/>
                <w:color w:val="000000"/>
                <w:lang w:eastAsia="fr-FR"/>
              </w:rPr>
              <w:t>Seuil Optimal (0,20</w:t>
            </w:r>
            <w:r>
              <w:rPr>
                <w:rFonts w:eastAsia="Times New Roman" w:cs="Times New Roman"/>
                <w:color w:val="000000"/>
                <w:lang w:eastAsia="fr-FR"/>
              </w:rPr>
              <w:t>)</w:t>
            </w:r>
          </w:p>
        </w:tc>
        <w:tc>
          <w:tcPr>
            <w:tcW w:w="638" w:type="dxa"/>
            <w:tcBorders>
              <w:top w:val="nil"/>
              <w:left w:val="nil"/>
              <w:bottom w:val="single" w:sz="4" w:space="0" w:color="FFFFFF"/>
              <w:right w:val="single" w:sz="4" w:space="0" w:color="FFFFFF"/>
            </w:tcBorders>
            <w:shd w:val="clear" w:color="000000" w:fill="DDEBF7"/>
            <w:noWrap/>
            <w:vAlign w:val="bottom"/>
          </w:tcPr>
          <w:p w14:paraId="4ACF16CF" w14:textId="5FC4D5E8" w:rsidR="000B3D7B" w:rsidRDefault="000B3D7B" w:rsidP="000B3D7B">
            <w:pPr>
              <w:spacing w:after="0"/>
              <w:jc w:val="right"/>
              <w:rPr>
                <w:rFonts w:eastAsia="Times New Roman" w:cs="Times New Roman"/>
                <w:color w:val="000000"/>
                <w:lang w:eastAsia="fr-FR"/>
              </w:rPr>
            </w:pPr>
            <w:r>
              <w:rPr>
                <w:rFonts w:eastAsia="Times New Roman" w:cs="Times New Roman"/>
                <w:color w:val="000000"/>
                <w:lang w:eastAsia="fr-FR"/>
              </w:rPr>
              <w:t>0.8060</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D4F0B1C" w:rsidR="000B3D7B" w:rsidRDefault="000B3D7B" w:rsidP="000B3D7B">
            <w:pPr>
              <w:spacing w:after="0"/>
              <w:jc w:val="right"/>
              <w:rPr>
                <w:rFonts w:eastAsia="Times New Roman" w:cs="Times New Roman"/>
                <w:color w:val="000000"/>
                <w:lang w:eastAsia="fr-FR"/>
              </w:rPr>
            </w:pPr>
            <w:r>
              <w:rPr>
                <w:rFonts w:eastAsia="Times New Roman" w:cs="Times New Roman"/>
                <w:color w:val="000000"/>
                <w:lang w:eastAsia="fr-FR"/>
              </w:rPr>
              <w:t>0.8235</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7C6A053D" w:rsidR="000B3D7B" w:rsidRDefault="000B3D7B" w:rsidP="000B3D7B">
            <w:pPr>
              <w:spacing w:after="0"/>
              <w:jc w:val="right"/>
              <w:rPr>
                <w:rFonts w:eastAsia="Times New Roman" w:cs="Times New Roman"/>
                <w:color w:val="000000"/>
                <w:lang w:eastAsia="fr-FR"/>
              </w:rPr>
            </w:pPr>
            <w:r>
              <w:rPr>
                <w:rFonts w:eastAsia="Times New Roman" w:cs="Times New Roman"/>
                <w:color w:val="000000"/>
                <w:lang w:eastAsia="fr-FR"/>
              </w:rPr>
              <w:t>0.5363</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0A57EDB9" w:rsidR="000B3D7B" w:rsidRDefault="000B3D7B" w:rsidP="000B3D7B">
            <w:pPr>
              <w:spacing w:after="0"/>
              <w:jc w:val="right"/>
              <w:rPr>
                <w:rFonts w:eastAsia="Times New Roman" w:cs="Times New Roman"/>
                <w:color w:val="000000"/>
                <w:lang w:eastAsia="fr-FR"/>
              </w:rPr>
            </w:pPr>
            <w:r>
              <w:rPr>
                <w:rFonts w:eastAsia="Times New Roman" w:cs="Times New Roman"/>
                <w:color w:val="000000"/>
                <w:lang w:eastAsia="fr-FR"/>
              </w:rPr>
              <w:t>0.6496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A478FB9" w:rsidR="000B3D7B" w:rsidRDefault="000B3D7B" w:rsidP="000B3D7B">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0B3D7B" w:rsidRPr="004B32D5" w14:paraId="15FDB9F5" w14:textId="77777777" w:rsidTr="00743879">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3ABB81D5" w14:textId="0AF00234" w:rsidR="000B3D7B" w:rsidRDefault="000B3D7B" w:rsidP="000B3D7B">
            <w:pPr>
              <w:spacing w:after="0"/>
              <w:jc w:val="left"/>
              <w:rPr>
                <w:rFonts w:eastAsia="Times New Roman" w:cs="Times New Roman"/>
                <w:color w:val="000000"/>
                <w:lang w:eastAsia="fr-FR"/>
              </w:rPr>
            </w:pPr>
            <w:r>
              <w:rPr>
                <w:rFonts w:eastAsia="Times New Roman" w:cs="Times New Roman"/>
                <w:color w:val="000000"/>
                <w:lang w:eastAsia="fr-FR"/>
              </w:rPr>
              <w:t>DNN</w:t>
            </w:r>
          </w:p>
        </w:tc>
        <w:tc>
          <w:tcPr>
            <w:tcW w:w="638" w:type="dxa"/>
            <w:tcBorders>
              <w:top w:val="nil"/>
              <w:left w:val="nil"/>
              <w:bottom w:val="single" w:sz="4" w:space="0" w:color="FFFFFF"/>
              <w:right w:val="single" w:sz="4" w:space="0" w:color="FFFFFF"/>
            </w:tcBorders>
            <w:shd w:val="clear" w:color="000000" w:fill="DDEBF7"/>
            <w:noWrap/>
            <w:vAlign w:val="bottom"/>
          </w:tcPr>
          <w:p w14:paraId="4670A6F0" w14:textId="694CAF30" w:rsidR="000B3D7B" w:rsidRDefault="000B3D7B" w:rsidP="000B3D7B">
            <w:pPr>
              <w:spacing w:after="0"/>
              <w:jc w:val="right"/>
              <w:rPr>
                <w:rFonts w:eastAsia="Times New Roman" w:cs="Times New Roman"/>
                <w:color w:val="000000"/>
                <w:lang w:eastAsia="fr-FR"/>
              </w:rPr>
            </w:pPr>
            <w:r>
              <w:rPr>
                <w:rFonts w:eastAsia="Times New Roman" w:cs="Times New Roman"/>
                <w:color w:val="000000"/>
                <w:lang w:eastAsia="fr-FR"/>
              </w:rPr>
              <w:t>0.8166</w:t>
            </w:r>
          </w:p>
        </w:tc>
        <w:tc>
          <w:tcPr>
            <w:tcW w:w="1091" w:type="dxa"/>
            <w:tcBorders>
              <w:top w:val="nil"/>
              <w:left w:val="nil"/>
              <w:bottom w:val="single" w:sz="4" w:space="0" w:color="FFFFFF"/>
              <w:right w:val="single" w:sz="4" w:space="0" w:color="FFFFFF"/>
            </w:tcBorders>
            <w:shd w:val="clear" w:color="000000" w:fill="DDEBF7"/>
            <w:noWrap/>
            <w:vAlign w:val="bottom"/>
          </w:tcPr>
          <w:p w14:paraId="6AC127DE" w14:textId="73879F25" w:rsidR="000B3D7B" w:rsidRDefault="000B3D7B" w:rsidP="000B3D7B">
            <w:pPr>
              <w:spacing w:after="0"/>
              <w:jc w:val="right"/>
              <w:rPr>
                <w:rFonts w:eastAsia="Times New Roman" w:cs="Times New Roman"/>
                <w:color w:val="000000"/>
                <w:lang w:eastAsia="fr-FR"/>
              </w:rPr>
            </w:pPr>
            <w:r>
              <w:rPr>
                <w:rFonts w:eastAsia="Times New Roman" w:cs="Times New Roman"/>
                <w:color w:val="000000"/>
                <w:lang w:eastAsia="fr-FR"/>
              </w:rPr>
              <w:t>0.8092</w:t>
            </w:r>
          </w:p>
        </w:tc>
        <w:tc>
          <w:tcPr>
            <w:tcW w:w="1462" w:type="dxa"/>
            <w:tcBorders>
              <w:top w:val="nil"/>
              <w:left w:val="nil"/>
              <w:bottom w:val="single" w:sz="4" w:space="0" w:color="FFFFFF"/>
              <w:right w:val="single" w:sz="4" w:space="0" w:color="FFFFFF"/>
            </w:tcBorders>
            <w:shd w:val="clear" w:color="000000" w:fill="DDEBF7"/>
            <w:noWrap/>
            <w:vAlign w:val="bottom"/>
          </w:tcPr>
          <w:p w14:paraId="0F2351F5" w14:textId="77933803" w:rsidR="000B3D7B" w:rsidRDefault="000B3D7B" w:rsidP="000B3D7B">
            <w:pPr>
              <w:spacing w:after="0"/>
              <w:jc w:val="right"/>
              <w:rPr>
                <w:rFonts w:eastAsia="Times New Roman" w:cs="Times New Roman"/>
                <w:color w:val="000000"/>
                <w:lang w:eastAsia="fr-FR"/>
              </w:rPr>
            </w:pPr>
            <w:r>
              <w:rPr>
                <w:rFonts w:eastAsia="Times New Roman" w:cs="Times New Roman"/>
                <w:color w:val="000000"/>
                <w:lang w:eastAsia="fr-FR"/>
              </w:rPr>
              <w:t>0.5550</w:t>
            </w:r>
          </w:p>
        </w:tc>
        <w:tc>
          <w:tcPr>
            <w:tcW w:w="1091" w:type="dxa"/>
            <w:tcBorders>
              <w:top w:val="nil"/>
              <w:left w:val="nil"/>
              <w:bottom w:val="single" w:sz="4" w:space="0" w:color="FFFFFF"/>
              <w:right w:val="single" w:sz="4" w:space="0" w:color="FFFFFF"/>
            </w:tcBorders>
            <w:shd w:val="clear" w:color="000000" w:fill="DDEBF7"/>
            <w:noWrap/>
            <w:vAlign w:val="bottom"/>
          </w:tcPr>
          <w:p w14:paraId="590BE378" w14:textId="2252259D" w:rsidR="000B3D7B" w:rsidRDefault="000B3D7B" w:rsidP="000B3D7B">
            <w:pPr>
              <w:spacing w:after="0"/>
              <w:jc w:val="right"/>
              <w:rPr>
                <w:rFonts w:eastAsia="Times New Roman" w:cs="Times New Roman"/>
                <w:color w:val="000000"/>
                <w:lang w:eastAsia="fr-FR"/>
              </w:rPr>
            </w:pPr>
            <w:r>
              <w:rPr>
                <w:rFonts w:eastAsia="Times New Roman" w:cs="Times New Roman"/>
                <w:color w:val="000000"/>
                <w:lang w:eastAsia="fr-FR"/>
              </w:rPr>
              <w:t>0.6584</w:t>
            </w:r>
          </w:p>
        </w:tc>
        <w:tc>
          <w:tcPr>
            <w:tcW w:w="1097" w:type="dxa"/>
            <w:tcBorders>
              <w:top w:val="nil"/>
              <w:left w:val="nil"/>
              <w:bottom w:val="single" w:sz="4" w:space="0" w:color="FFFFFF"/>
              <w:right w:val="single" w:sz="4" w:space="0" w:color="FFFFFF"/>
            </w:tcBorders>
            <w:shd w:val="clear" w:color="000000" w:fill="DDEBF7"/>
            <w:noWrap/>
            <w:vAlign w:val="bottom"/>
          </w:tcPr>
          <w:p w14:paraId="382246AA" w14:textId="2319C828" w:rsidR="000B3D7B" w:rsidRPr="00734F1A" w:rsidRDefault="000B3D7B" w:rsidP="000B3D7B">
            <w:pPr>
              <w:spacing w:after="0"/>
              <w:jc w:val="right"/>
              <w:rPr>
                <w:rFonts w:eastAsia="Times New Roman" w:cs="Times New Roman"/>
                <w:bCs/>
                <w:color w:val="000000"/>
                <w:lang w:eastAsia="fr-FR"/>
              </w:rPr>
            </w:pPr>
            <w:r>
              <w:rPr>
                <w:rFonts w:eastAsia="Times New Roman" w:cs="Times New Roman"/>
                <w:bCs/>
                <w:color w:val="000000"/>
                <w:lang w:eastAsia="fr-FR"/>
              </w:rPr>
              <w:t>0.8990</w:t>
            </w:r>
          </w:p>
        </w:tc>
      </w:tr>
    </w:tbl>
    <w:p w14:paraId="0D6FA223" w14:textId="7F561BBB" w:rsidR="00CA2233" w:rsidRDefault="00CA2233" w:rsidP="00A9622F"/>
    <w:p w14:paraId="2572D1C4" w14:textId="3FCA6120" w:rsidR="000B3D7B" w:rsidRDefault="000B3D7B" w:rsidP="00A9622F"/>
    <w:p w14:paraId="609593A9" w14:textId="5410FC01" w:rsidR="000B3D7B" w:rsidRDefault="00E67F45" w:rsidP="00A9622F">
      <w:r>
        <w:t>L’AUC-ROC et le score F1 du DNN sont supérieurs à ceux du XGBoost, mais dans des proportions infimes. L’accuracy et la précision sont meilleures que pour le XGBoost avec seuil optimal, mais le recall est un peu plus faible.</w:t>
      </w:r>
    </w:p>
    <w:p w14:paraId="2AA08503" w14:textId="3BE1DBCF" w:rsidR="00631639" w:rsidRDefault="00631639" w:rsidP="00A9622F"/>
    <w:p w14:paraId="62BA7B00" w14:textId="48A8FC54" w:rsidR="007930EE" w:rsidRDefault="007930EE" w:rsidP="00A9622F">
      <w:r>
        <w:t xml:space="preserve">Si </w:t>
      </w:r>
      <w:r w:rsidRPr="007930EE">
        <w:rPr>
          <w:i/>
        </w:rPr>
        <w:t>Humidity3pm</w:t>
      </w:r>
      <w:r>
        <w:t xml:space="preserve"> reste une </w:t>
      </w:r>
      <w:proofErr w:type="spellStart"/>
      <w:r>
        <w:t>feature</w:t>
      </w:r>
      <w:proofErr w:type="spellEnd"/>
      <w:r>
        <w:t xml:space="preserv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0137D82B" w14:textId="69D49BD9" w:rsidR="00A81341" w:rsidRPr="00A9622F" w:rsidRDefault="00522ACA" w:rsidP="00A81341">
      <w:pPr>
        <w:jc w:val="center"/>
      </w:pPr>
      <w:r>
        <w:rPr>
          <w:noProof/>
          <w:lang w:eastAsia="fr-FR"/>
        </w:rPr>
        <w:lastRenderedPageBreak/>
        <w:drawing>
          <wp:inline distT="0" distB="0" distL="0" distR="0" wp14:anchorId="18D17AAB" wp14:editId="375BAF6A">
            <wp:extent cx="5361905" cy="6438095"/>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1905" cy="6438095"/>
                    </a:xfrm>
                    <a:prstGeom prst="rect">
                      <a:avLst/>
                    </a:prstGeom>
                  </pic:spPr>
                </pic:pic>
              </a:graphicData>
            </a:graphic>
          </wp:inline>
        </w:drawing>
      </w:r>
    </w:p>
    <w:p w14:paraId="61641276" w14:textId="63059AE9" w:rsidR="00DD2E1D" w:rsidRDefault="00DD2E1D" w:rsidP="00A9622F">
      <w:pPr>
        <w:pStyle w:val="Titre3"/>
      </w:pPr>
      <w:bookmarkStart w:id="159" w:name="_Toc152276814"/>
      <w:r>
        <w:t>RNN</w:t>
      </w:r>
      <w:bookmarkEnd w:id="159"/>
    </w:p>
    <w:p w14:paraId="6914C5B2" w14:textId="467A1C2C" w:rsidR="000E4CB3" w:rsidRDefault="000E4CB3" w:rsidP="000E4CB3">
      <w:pPr>
        <w:pStyle w:val="Titre4"/>
      </w:pPr>
      <w:r>
        <w:t xml:space="preserve">Prédiction </w:t>
      </w:r>
      <w:proofErr w:type="spellStart"/>
      <w:r>
        <w:t>monovariée</w:t>
      </w:r>
      <w:proofErr w:type="spellEnd"/>
      <w:r>
        <w:t xml:space="preserve"> sur une journée</w:t>
      </w:r>
    </w:p>
    <w:p w14:paraId="7DC815F6" w14:textId="0A8C2045" w:rsidR="00631639" w:rsidRDefault="00631639" w:rsidP="00170A0C">
      <w:r>
        <w:t>Jusque-là, pour effectuer la prédiction à J+1, nous ne disposions que des relevés météo à J.</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lastRenderedPageBreak/>
        <w:t>Cette chronologie implique que notre RNN ne pourra être entraîné qu’au niveau micro, et non sur des zones climatiques ou sur l’ensemble de l’Australie, puisqu’une seule observation ne sera utilisée par jour.</w:t>
      </w:r>
    </w:p>
    <w:p w14:paraId="4BBEAC1A" w14:textId="636671FD" w:rsidR="002F2909" w:rsidRDefault="002F2909" w:rsidP="00170A0C"/>
    <w:p w14:paraId="02F8B6C3" w14:textId="39EA386F" w:rsidR="00F60167" w:rsidRDefault="005E3EF5" w:rsidP="00170A0C">
      <w:r w:rsidRPr="005E3EF5">
        <w:rPr>
          <w:highlight w:val="yellow"/>
        </w:rPr>
        <w:t>(</w:t>
      </w:r>
      <w:proofErr w:type="gramStart"/>
      <w:r w:rsidRPr="005E3EF5">
        <w:rPr>
          <w:highlight w:val="yellow"/>
        </w:rPr>
        <w:t>compiler</w:t>
      </w:r>
      <w:proofErr w:type="gramEnd"/>
      <w:r w:rsidRPr="005E3EF5">
        <w:rPr>
          <w:highlight w:val="yellow"/>
        </w:rPr>
        <w:t xml:space="preserve"> résultats et décrire paramètres du réseau)</w:t>
      </w:r>
    </w:p>
    <w:p w14:paraId="1E4FBF02" w14:textId="77777777" w:rsidR="00F60167" w:rsidRDefault="00F60167" w:rsidP="00170A0C"/>
    <w:p w14:paraId="6569C391" w14:textId="77777777" w:rsidR="00125C4E" w:rsidRDefault="00125C4E" w:rsidP="00170A0C"/>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F02349" w:rsidRPr="004B32D5" w14:paraId="760BBDEF" w14:textId="77777777" w:rsidTr="007E004F">
        <w:trPr>
          <w:trHeight w:val="380"/>
        </w:trPr>
        <w:tc>
          <w:tcPr>
            <w:tcW w:w="8781" w:type="dxa"/>
            <w:gridSpan w:val="6"/>
            <w:tcBorders>
              <w:top w:val="nil"/>
              <w:left w:val="nil"/>
              <w:bottom w:val="nil"/>
              <w:right w:val="nil"/>
            </w:tcBorders>
            <w:shd w:val="clear" w:color="000000" w:fill="A9D08E"/>
            <w:noWrap/>
            <w:vAlign w:val="bottom"/>
            <w:hideMark/>
          </w:tcPr>
          <w:p w14:paraId="507D6801" w14:textId="77777777" w:rsidR="00F02349" w:rsidRPr="004B32D5" w:rsidRDefault="00F02349" w:rsidP="007E004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proofErr w:type="spellStart"/>
            <w:r>
              <w:rPr>
                <w:rFonts w:eastAsia="Times New Roman" w:cs="Times New Roman"/>
                <w:b/>
                <w:bCs/>
                <w:color w:val="000000"/>
                <w:sz w:val="28"/>
                <w:szCs w:val="28"/>
                <w:lang w:eastAsia="fr-FR"/>
              </w:rPr>
              <w:t>Uluru</w:t>
            </w:r>
            <w:proofErr w:type="spellEnd"/>
          </w:p>
        </w:tc>
      </w:tr>
      <w:tr w:rsidR="00F02349" w:rsidRPr="004B32D5" w14:paraId="36B25E1D" w14:textId="77777777" w:rsidTr="007E004F">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3B827648" w14:textId="77777777" w:rsidR="00F02349" w:rsidRPr="004B32D5" w:rsidRDefault="00F02349" w:rsidP="007E004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170076C2" w14:textId="77777777" w:rsidR="00F02349" w:rsidRPr="004B32D5" w:rsidRDefault="00F02349" w:rsidP="007E004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D8B8B6" w14:textId="77777777" w:rsidR="00F02349" w:rsidRPr="004B32D5" w:rsidRDefault="00F02349" w:rsidP="007E004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2032D57E" w14:textId="77777777" w:rsidR="00F02349" w:rsidRPr="004B32D5" w:rsidRDefault="00F02349" w:rsidP="007E004F">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934FF2A" w14:textId="77777777" w:rsidR="00F02349" w:rsidRPr="004B32D5" w:rsidRDefault="00F02349" w:rsidP="007E004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12DD788" w14:textId="77777777" w:rsidR="00F02349" w:rsidRPr="004B32D5" w:rsidRDefault="00F02349" w:rsidP="007E004F">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F02349" w:rsidRPr="004B32D5" w14:paraId="6C5E4D3C" w14:textId="77777777" w:rsidTr="007E004F">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73D152FA" w14:textId="77777777" w:rsidR="00F02349" w:rsidRPr="00E44BEB" w:rsidRDefault="00F02349" w:rsidP="007E004F">
            <w:pPr>
              <w:spacing w:after="0"/>
              <w:jc w:val="left"/>
              <w:rPr>
                <w:rFonts w:eastAsia="Times New Roman" w:cs="Times New Roman"/>
                <w:color w:val="000000"/>
                <w:lang w:eastAsia="fr-FR"/>
              </w:rPr>
            </w:pPr>
            <w:r w:rsidRPr="00E44BEB">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vAlign w:val="bottom"/>
          </w:tcPr>
          <w:p w14:paraId="406935DC" w14:textId="77777777" w:rsidR="00F02349" w:rsidRPr="004B32D5" w:rsidRDefault="00F02349" w:rsidP="007E004F">
            <w:pPr>
              <w:spacing w:after="0"/>
              <w:jc w:val="right"/>
              <w:rPr>
                <w:rFonts w:eastAsia="Times New Roman" w:cs="Times New Roman"/>
                <w:color w:val="000000"/>
                <w:lang w:eastAsia="fr-FR"/>
              </w:rPr>
            </w:pPr>
            <w:r>
              <w:rPr>
                <w:rFonts w:eastAsia="Times New Roman" w:cs="Times New Roman"/>
                <w:color w:val="000000"/>
                <w:lang w:eastAsia="fr-FR"/>
              </w:rPr>
              <w:t>0.9635</w:t>
            </w:r>
          </w:p>
        </w:tc>
        <w:tc>
          <w:tcPr>
            <w:tcW w:w="1091" w:type="dxa"/>
            <w:tcBorders>
              <w:top w:val="nil"/>
              <w:left w:val="nil"/>
              <w:bottom w:val="single" w:sz="4" w:space="0" w:color="FFFFFF"/>
              <w:right w:val="single" w:sz="4" w:space="0" w:color="FFFFFF"/>
            </w:tcBorders>
            <w:shd w:val="clear" w:color="000000" w:fill="DDEBF7"/>
            <w:noWrap/>
            <w:vAlign w:val="bottom"/>
          </w:tcPr>
          <w:p w14:paraId="1F440846" w14:textId="77777777" w:rsidR="00F02349" w:rsidRPr="004B32D5" w:rsidRDefault="00F02349" w:rsidP="007E004F">
            <w:pPr>
              <w:spacing w:after="0"/>
              <w:jc w:val="right"/>
              <w:rPr>
                <w:rFonts w:eastAsia="Times New Roman" w:cs="Times New Roman"/>
                <w:color w:val="000000"/>
                <w:lang w:eastAsia="fr-FR"/>
              </w:rPr>
            </w:pPr>
            <w:r>
              <w:rPr>
                <w:rFonts w:eastAsia="Times New Roman" w:cs="Times New Roman"/>
                <w:color w:val="000000"/>
                <w:lang w:eastAsia="fr-FR"/>
              </w:rPr>
              <w:t>0.3125</w:t>
            </w:r>
          </w:p>
        </w:tc>
        <w:tc>
          <w:tcPr>
            <w:tcW w:w="1462" w:type="dxa"/>
            <w:tcBorders>
              <w:top w:val="nil"/>
              <w:left w:val="nil"/>
              <w:bottom w:val="single" w:sz="4" w:space="0" w:color="FFFFFF"/>
              <w:right w:val="single" w:sz="4" w:space="0" w:color="FFFFFF"/>
            </w:tcBorders>
            <w:shd w:val="clear" w:color="000000" w:fill="DDEBF7"/>
            <w:noWrap/>
            <w:vAlign w:val="bottom"/>
          </w:tcPr>
          <w:p w14:paraId="0FFE269F" w14:textId="77777777" w:rsidR="00F02349" w:rsidRPr="004B32D5" w:rsidRDefault="00F02349" w:rsidP="007E004F">
            <w:pPr>
              <w:spacing w:after="0"/>
              <w:jc w:val="right"/>
              <w:rPr>
                <w:rFonts w:eastAsia="Times New Roman" w:cs="Times New Roman"/>
                <w:color w:val="000000"/>
                <w:lang w:eastAsia="fr-FR"/>
              </w:rPr>
            </w:pPr>
            <w:r>
              <w:rPr>
                <w:rFonts w:eastAsia="Times New Roman" w:cs="Times New Roman"/>
                <w:color w:val="000000"/>
                <w:lang w:eastAsia="fr-FR"/>
              </w:rPr>
              <w:t>1.000</w:t>
            </w:r>
          </w:p>
        </w:tc>
        <w:tc>
          <w:tcPr>
            <w:tcW w:w="1091" w:type="dxa"/>
            <w:tcBorders>
              <w:top w:val="nil"/>
              <w:left w:val="nil"/>
              <w:bottom w:val="single" w:sz="4" w:space="0" w:color="FFFFFF"/>
              <w:right w:val="single" w:sz="4" w:space="0" w:color="FFFFFF"/>
            </w:tcBorders>
            <w:shd w:val="clear" w:color="000000" w:fill="DDEBF7"/>
            <w:noWrap/>
            <w:vAlign w:val="bottom"/>
          </w:tcPr>
          <w:p w14:paraId="241C564A" w14:textId="77777777" w:rsidR="00F02349" w:rsidRPr="004B32D5" w:rsidRDefault="00F02349" w:rsidP="007E004F">
            <w:pPr>
              <w:spacing w:after="0"/>
              <w:jc w:val="right"/>
              <w:rPr>
                <w:rFonts w:eastAsia="Times New Roman" w:cs="Times New Roman"/>
                <w:color w:val="000000"/>
                <w:lang w:eastAsia="fr-FR"/>
              </w:rPr>
            </w:pPr>
            <w:r>
              <w:rPr>
                <w:rFonts w:eastAsia="Times New Roman" w:cs="Times New Roman"/>
                <w:color w:val="000000"/>
                <w:lang w:eastAsia="fr-FR"/>
              </w:rPr>
              <w:t>0.4762</w:t>
            </w:r>
          </w:p>
        </w:tc>
        <w:tc>
          <w:tcPr>
            <w:tcW w:w="1097" w:type="dxa"/>
            <w:tcBorders>
              <w:top w:val="nil"/>
              <w:left w:val="nil"/>
              <w:bottom w:val="single" w:sz="4" w:space="0" w:color="FFFFFF"/>
              <w:right w:val="single" w:sz="4" w:space="0" w:color="FFFFFF"/>
            </w:tcBorders>
            <w:shd w:val="clear" w:color="000000" w:fill="DDEBF7"/>
            <w:noWrap/>
            <w:vAlign w:val="bottom"/>
          </w:tcPr>
          <w:p w14:paraId="6E271505" w14:textId="77777777" w:rsidR="00F02349" w:rsidRPr="004B32D5" w:rsidRDefault="00F02349" w:rsidP="007E004F">
            <w:pPr>
              <w:spacing w:after="0"/>
              <w:jc w:val="right"/>
              <w:rPr>
                <w:rFonts w:eastAsia="Times New Roman" w:cs="Times New Roman"/>
                <w:color w:val="000000"/>
                <w:lang w:eastAsia="fr-FR"/>
              </w:rPr>
            </w:pPr>
            <w:r>
              <w:rPr>
                <w:rFonts w:eastAsia="Times New Roman" w:cs="Times New Roman"/>
                <w:color w:val="000000"/>
                <w:lang w:eastAsia="fr-FR"/>
              </w:rPr>
              <w:t>0.9691</w:t>
            </w:r>
          </w:p>
        </w:tc>
      </w:tr>
      <w:tr w:rsidR="00F02349" w:rsidRPr="004B32D5" w14:paraId="0F10348D" w14:textId="77777777" w:rsidTr="007E004F">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78C5F0B4" w14:textId="77777777" w:rsidR="00F02349" w:rsidRDefault="00F02349" w:rsidP="007E004F">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5CB0179C" w14:textId="77777777" w:rsidR="00F02349" w:rsidRDefault="00F02349" w:rsidP="007E004F">
            <w:pPr>
              <w:spacing w:after="0"/>
              <w:jc w:val="right"/>
              <w:rPr>
                <w:rFonts w:eastAsia="Times New Roman" w:cs="Times New Roman"/>
                <w:color w:val="000000"/>
                <w:lang w:eastAsia="fr-FR"/>
              </w:rPr>
            </w:pPr>
            <w:r>
              <w:rPr>
                <w:rFonts w:eastAsia="Times New Roman" w:cs="Times New Roman"/>
                <w:color w:val="000000"/>
                <w:lang w:eastAsia="fr-FR"/>
              </w:rPr>
              <w:t>0.9401</w:t>
            </w:r>
          </w:p>
        </w:tc>
        <w:tc>
          <w:tcPr>
            <w:tcW w:w="1091" w:type="dxa"/>
            <w:tcBorders>
              <w:top w:val="nil"/>
              <w:left w:val="nil"/>
              <w:bottom w:val="single" w:sz="4" w:space="0" w:color="FFFFFF"/>
              <w:right w:val="single" w:sz="4" w:space="0" w:color="FFFFFF"/>
            </w:tcBorders>
            <w:shd w:val="clear" w:color="000000" w:fill="DDEBF7"/>
            <w:noWrap/>
            <w:vAlign w:val="bottom"/>
          </w:tcPr>
          <w:p w14:paraId="6A869D00" w14:textId="77777777" w:rsidR="00F02349" w:rsidRDefault="00F02349" w:rsidP="007E004F">
            <w:pPr>
              <w:spacing w:after="0"/>
              <w:jc w:val="right"/>
              <w:rPr>
                <w:rFonts w:eastAsia="Times New Roman" w:cs="Times New Roman"/>
                <w:color w:val="000000"/>
                <w:lang w:eastAsia="fr-FR"/>
              </w:rPr>
            </w:pPr>
            <w:r>
              <w:rPr>
                <w:rFonts w:eastAsia="Times New Roman" w:cs="Times New Roman"/>
                <w:color w:val="000000"/>
                <w:lang w:eastAsia="fr-FR"/>
              </w:rPr>
              <w:t>0.4000</w:t>
            </w:r>
          </w:p>
        </w:tc>
        <w:tc>
          <w:tcPr>
            <w:tcW w:w="1462" w:type="dxa"/>
            <w:tcBorders>
              <w:top w:val="nil"/>
              <w:left w:val="nil"/>
              <w:bottom w:val="single" w:sz="4" w:space="0" w:color="FFFFFF"/>
              <w:right w:val="single" w:sz="4" w:space="0" w:color="FFFFFF"/>
            </w:tcBorders>
            <w:shd w:val="clear" w:color="000000" w:fill="DDEBF7"/>
            <w:noWrap/>
            <w:vAlign w:val="bottom"/>
          </w:tcPr>
          <w:p w14:paraId="49420754" w14:textId="77777777" w:rsidR="00F02349" w:rsidRDefault="00F02349" w:rsidP="007E004F">
            <w:pPr>
              <w:spacing w:after="0"/>
              <w:jc w:val="right"/>
              <w:rPr>
                <w:rFonts w:eastAsia="Times New Roman" w:cs="Times New Roman"/>
                <w:color w:val="000000"/>
                <w:lang w:eastAsia="fr-FR"/>
              </w:rPr>
            </w:pPr>
            <w:r>
              <w:rPr>
                <w:rFonts w:eastAsia="Times New Roman" w:cs="Times New Roman"/>
                <w:color w:val="000000"/>
                <w:lang w:eastAsia="fr-FR"/>
              </w:rPr>
              <w:t>0.8333</w:t>
            </w:r>
          </w:p>
        </w:tc>
        <w:tc>
          <w:tcPr>
            <w:tcW w:w="1091" w:type="dxa"/>
            <w:tcBorders>
              <w:top w:val="nil"/>
              <w:left w:val="nil"/>
              <w:bottom w:val="single" w:sz="4" w:space="0" w:color="FFFFFF"/>
              <w:right w:val="single" w:sz="4" w:space="0" w:color="FFFFFF"/>
            </w:tcBorders>
            <w:shd w:val="clear" w:color="000000" w:fill="DDEBF7"/>
            <w:noWrap/>
            <w:vAlign w:val="bottom"/>
          </w:tcPr>
          <w:p w14:paraId="052004CD" w14:textId="77777777" w:rsidR="00F02349" w:rsidRDefault="00F02349" w:rsidP="007E004F">
            <w:pPr>
              <w:spacing w:after="0"/>
              <w:jc w:val="right"/>
              <w:rPr>
                <w:rFonts w:eastAsia="Times New Roman" w:cs="Times New Roman"/>
                <w:color w:val="000000"/>
                <w:lang w:eastAsia="fr-FR"/>
              </w:rPr>
            </w:pPr>
            <w:r>
              <w:rPr>
                <w:rFonts w:eastAsia="Times New Roman" w:cs="Times New Roman"/>
                <w:color w:val="000000"/>
                <w:lang w:eastAsia="fr-FR"/>
              </w:rPr>
              <w:t>0.5405</w:t>
            </w:r>
          </w:p>
        </w:tc>
        <w:tc>
          <w:tcPr>
            <w:tcW w:w="1097" w:type="dxa"/>
            <w:tcBorders>
              <w:top w:val="nil"/>
              <w:left w:val="nil"/>
              <w:bottom w:val="single" w:sz="4" w:space="0" w:color="FFFFFF"/>
              <w:right w:val="single" w:sz="4" w:space="0" w:color="FFFFFF"/>
            </w:tcBorders>
            <w:shd w:val="clear" w:color="000000" w:fill="DDEBF7"/>
            <w:noWrap/>
            <w:vAlign w:val="bottom"/>
          </w:tcPr>
          <w:p w14:paraId="3864D370" w14:textId="77777777" w:rsidR="00F02349" w:rsidRDefault="00F02349" w:rsidP="007E004F">
            <w:pPr>
              <w:spacing w:after="0"/>
              <w:jc w:val="right"/>
              <w:rPr>
                <w:rFonts w:eastAsia="Times New Roman" w:cs="Times New Roman"/>
                <w:color w:val="000000"/>
                <w:lang w:eastAsia="fr-FR"/>
              </w:rPr>
            </w:pPr>
            <w:r>
              <w:rPr>
                <w:rFonts w:eastAsia="Times New Roman" w:cs="Times New Roman"/>
                <w:color w:val="000000"/>
                <w:lang w:eastAsia="fr-FR"/>
              </w:rPr>
              <w:t>0.8985</w:t>
            </w:r>
          </w:p>
        </w:tc>
      </w:tr>
      <w:tr w:rsidR="00F02349" w:rsidRPr="004B32D5" w14:paraId="4BCA0624" w14:textId="77777777" w:rsidTr="007E004F">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6A191C33" w14:textId="054F8D8C" w:rsidR="00F02349" w:rsidRDefault="00F02349" w:rsidP="00F02349">
            <w:pPr>
              <w:spacing w:after="0"/>
              <w:jc w:val="left"/>
              <w:rPr>
                <w:rFonts w:eastAsia="Times New Roman" w:cs="Times New Roman"/>
                <w:color w:val="000000"/>
                <w:lang w:eastAsia="fr-FR"/>
              </w:rPr>
            </w:pPr>
            <w:r>
              <w:rPr>
                <w:rFonts w:eastAsia="Times New Roman" w:cs="Times New Roman"/>
                <w:color w:val="000000"/>
                <w:lang w:eastAsia="fr-FR"/>
              </w:rPr>
              <w:t>Climat – 2, Centre</w:t>
            </w:r>
          </w:p>
        </w:tc>
        <w:tc>
          <w:tcPr>
            <w:tcW w:w="1400" w:type="dxa"/>
            <w:tcBorders>
              <w:top w:val="nil"/>
              <w:left w:val="nil"/>
              <w:bottom w:val="single" w:sz="4" w:space="0" w:color="FFFFFF"/>
              <w:right w:val="single" w:sz="4" w:space="0" w:color="FFFFFF"/>
            </w:tcBorders>
            <w:shd w:val="clear" w:color="000000" w:fill="DDEBF7"/>
            <w:noWrap/>
            <w:vAlign w:val="bottom"/>
          </w:tcPr>
          <w:p w14:paraId="605BCC9B" w14:textId="57F5DB1F" w:rsidR="00F02349" w:rsidRDefault="00F02349" w:rsidP="00F02349">
            <w:pPr>
              <w:spacing w:after="0"/>
              <w:jc w:val="right"/>
              <w:rPr>
                <w:rFonts w:eastAsia="Times New Roman" w:cs="Times New Roman"/>
                <w:color w:val="000000"/>
                <w:lang w:eastAsia="fr-FR"/>
              </w:rPr>
            </w:pPr>
            <w:r>
              <w:rPr>
                <w:rFonts w:eastAsia="Times New Roman" w:cs="Times New Roman"/>
                <w:color w:val="000000"/>
                <w:lang w:eastAsia="fr-FR"/>
              </w:rPr>
              <w:t>0.9490</w:t>
            </w:r>
          </w:p>
        </w:tc>
        <w:tc>
          <w:tcPr>
            <w:tcW w:w="1091" w:type="dxa"/>
            <w:tcBorders>
              <w:top w:val="nil"/>
              <w:left w:val="nil"/>
              <w:bottom w:val="single" w:sz="4" w:space="0" w:color="FFFFFF"/>
              <w:right w:val="single" w:sz="4" w:space="0" w:color="FFFFFF"/>
            </w:tcBorders>
            <w:shd w:val="clear" w:color="000000" w:fill="DDEBF7"/>
            <w:noWrap/>
            <w:vAlign w:val="bottom"/>
          </w:tcPr>
          <w:p w14:paraId="3CC54EB8" w14:textId="0DE414FF" w:rsidR="00F02349" w:rsidRDefault="00F02349" w:rsidP="00F02349">
            <w:pPr>
              <w:spacing w:after="0"/>
              <w:jc w:val="right"/>
              <w:rPr>
                <w:rFonts w:eastAsia="Times New Roman" w:cs="Times New Roman"/>
                <w:color w:val="000000"/>
                <w:lang w:eastAsia="fr-FR"/>
              </w:rPr>
            </w:pPr>
            <w:r>
              <w:rPr>
                <w:rFonts w:eastAsia="Times New Roman" w:cs="Times New Roman"/>
                <w:color w:val="000000"/>
                <w:lang w:eastAsia="fr-FR"/>
              </w:rPr>
              <w:t>0.4091</w:t>
            </w:r>
          </w:p>
        </w:tc>
        <w:tc>
          <w:tcPr>
            <w:tcW w:w="1462" w:type="dxa"/>
            <w:tcBorders>
              <w:top w:val="nil"/>
              <w:left w:val="nil"/>
              <w:bottom w:val="single" w:sz="4" w:space="0" w:color="FFFFFF"/>
              <w:right w:val="single" w:sz="4" w:space="0" w:color="FFFFFF"/>
            </w:tcBorders>
            <w:shd w:val="clear" w:color="000000" w:fill="DDEBF7"/>
            <w:noWrap/>
            <w:vAlign w:val="bottom"/>
          </w:tcPr>
          <w:p w14:paraId="7869BEB5" w14:textId="02064139" w:rsidR="00F02349" w:rsidRDefault="00F02349" w:rsidP="00F02349">
            <w:pPr>
              <w:spacing w:after="0"/>
              <w:jc w:val="right"/>
              <w:rPr>
                <w:rFonts w:eastAsia="Times New Roman" w:cs="Times New Roman"/>
                <w:color w:val="000000"/>
                <w:lang w:eastAsia="fr-FR"/>
              </w:rPr>
            </w:pPr>
            <w:r>
              <w:rPr>
                <w:rFonts w:eastAsia="Times New Roman" w:cs="Times New Roman"/>
                <w:color w:val="000000"/>
                <w:lang w:eastAsia="fr-FR"/>
              </w:rPr>
              <w:t>0.8182</w:t>
            </w:r>
          </w:p>
        </w:tc>
        <w:tc>
          <w:tcPr>
            <w:tcW w:w="1091" w:type="dxa"/>
            <w:tcBorders>
              <w:top w:val="nil"/>
              <w:left w:val="nil"/>
              <w:bottom w:val="single" w:sz="4" w:space="0" w:color="FFFFFF"/>
              <w:right w:val="single" w:sz="4" w:space="0" w:color="FFFFFF"/>
            </w:tcBorders>
            <w:shd w:val="clear" w:color="000000" w:fill="DDEBF7"/>
            <w:noWrap/>
            <w:vAlign w:val="bottom"/>
          </w:tcPr>
          <w:p w14:paraId="0BC62C1B" w14:textId="4500DF3B" w:rsidR="00F02349" w:rsidRDefault="00F02349" w:rsidP="00F02349">
            <w:pPr>
              <w:spacing w:after="0"/>
              <w:jc w:val="right"/>
              <w:rPr>
                <w:rFonts w:eastAsia="Times New Roman" w:cs="Times New Roman"/>
                <w:color w:val="000000"/>
                <w:lang w:eastAsia="fr-FR"/>
              </w:rPr>
            </w:pPr>
            <w:r>
              <w:rPr>
                <w:rFonts w:eastAsia="Times New Roman" w:cs="Times New Roman"/>
                <w:color w:val="000000"/>
                <w:lang w:eastAsia="fr-FR"/>
              </w:rPr>
              <w:t>0.5454</w:t>
            </w:r>
          </w:p>
        </w:tc>
        <w:tc>
          <w:tcPr>
            <w:tcW w:w="1097" w:type="dxa"/>
            <w:tcBorders>
              <w:top w:val="nil"/>
              <w:left w:val="nil"/>
              <w:bottom w:val="single" w:sz="4" w:space="0" w:color="FFFFFF"/>
              <w:right w:val="single" w:sz="4" w:space="0" w:color="FFFFFF"/>
            </w:tcBorders>
            <w:shd w:val="clear" w:color="000000" w:fill="DDEBF7"/>
            <w:noWrap/>
            <w:vAlign w:val="bottom"/>
          </w:tcPr>
          <w:p w14:paraId="4C96AF25" w14:textId="4D80A4C4" w:rsidR="00F02349" w:rsidRDefault="00F02349" w:rsidP="00F02349">
            <w:pPr>
              <w:spacing w:after="0"/>
              <w:jc w:val="right"/>
              <w:rPr>
                <w:rFonts w:eastAsia="Times New Roman" w:cs="Times New Roman"/>
                <w:color w:val="000000"/>
                <w:lang w:eastAsia="fr-FR"/>
              </w:rPr>
            </w:pPr>
            <w:r>
              <w:rPr>
                <w:rFonts w:eastAsia="Times New Roman" w:cs="Times New Roman"/>
                <w:bCs/>
                <w:color w:val="000000"/>
                <w:lang w:eastAsia="fr-FR"/>
              </w:rPr>
              <w:t>0.9495</w:t>
            </w:r>
          </w:p>
        </w:tc>
      </w:tr>
      <w:tr w:rsidR="00F02349" w:rsidRPr="004B32D5" w14:paraId="6CF29361" w14:textId="77777777" w:rsidTr="007E004F">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7BBCB5EC" w14:textId="5C07734B" w:rsidR="00F02349" w:rsidRPr="004B32D5" w:rsidRDefault="00F02349" w:rsidP="00F02349">
            <w:pPr>
              <w:spacing w:after="0"/>
              <w:jc w:val="left"/>
              <w:rPr>
                <w:rFonts w:eastAsia="Times New Roman" w:cs="Times New Roman"/>
                <w:b/>
                <w:bCs/>
                <w:color w:val="000000"/>
                <w:lang w:eastAsia="fr-FR"/>
              </w:rPr>
            </w:pPr>
            <w:r>
              <w:rPr>
                <w:rFonts w:eastAsia="Times New Roman" w:cs="Times New Roman"/>
                <w:color w:val="000000"/>
                <w:lang w:eastAsia="fr-FR"/>
              </w:rPr>
              <w:t>RNN</w:t>
            </w:r>
          </w:p>
        </w:tc>
        <w:tc>
          <w:tcPr>
            <w:tcW w:w="1400" w:type="dxa"/>
            <w:tcBorders>
              <w:top w:val="nil"/>
              <w:left w:val="nil"/>
              <w:bottom w:val="nil"/>
              <w:right w:val="single" w:sz="4" w:space="0" w:color="FFFFFF"/>
            </w:tcBorders>
            <w:shd w:val="clear" w:color="000000" w:fill="DDEBF7"/>
            <w:noWrap/>
            <w:vAlign w:val="bottom"/>
          </w:tcPr>
          <w:p w14:paraId="119C217D" w14:textId="4226255B" w:rsidR="00F02349" w:rsidRPr="004B32D5" w:rsidRDefault="00F02349" w:rsidP="00F02349">
            <w:pPr>
              <w:spacing w:after="0"/>
              <w:jc w:val="right"/>
              <w:rPr>
                <w:rFonts w:eastAsia="Times New Roman" w:cs="Times New Roman"/>
                <w:color w:val="000000"/>
                <w:lang w:eastAsia="fr-FR"/>
              </w:rPr>
            </w:pPr>
          </w:p>
        </w:tc>
        <w:tc>
          <w:tcPr>
            <w:tcW w:w="1091" w:type="dxa"/>
            <w:tcBorders>
              <w:top w:val="nil"/>
              <w:left w:val="nil"/>
              <w:bottom w:val="nil"/>
              <w:right w:val="single" w:sz="4" w:space="0" w:color="FFFFFF"/>
            </w:tcBorders>
            <w:shd w:val="clear" w:color="000000" w:fill="DDEBF7"/>
            <w:noWrap/>
            <w:vAlign w:val="bottom"/>
          </w:tcPr>
          <w:p w14:paraId="2DBD6A8A" w14:textId="46F92BE1" w:rsidR="00F02349" w:rsidRPr="004B32D5" w:rsidRDefault="00F02349" w:rsidP="00F02349">
            <w:pPr>
              <w:spacing w:after="0"/>
              <w:jc w:val="right"/>
              <w:rPr>
                <w:rFonts w:eastAsia="Times New Roman" w:cs="Times New Roman"/>
                <w:color w:val="000000"/>
                <w:lang w:eastAsia="fr-FR"/>
              </w:rPr>
            </w:pPr>
          </w:p>
        </w:tc>
        <w:tc>
          <w:tcPr>
            <w:tcW w:w="1462" w:type="dxa"/>
            <w:tcBorders>
              <w:top w:val="nil"/>
              <w:left w:val="nil"/>
              <w:bottom w:val="nil"/>
              <w:right w:val="single" w:sz="4" w:space="0" w:color="FFFFFF"/>
            </w:tcBorders>
            <w:shd w:val="clear" w:color="000000" w:fill="DDEBF7"/>
            <w:noWrap/>
            <w:vAlign w:val="bottom"/>
          </w:tcPr>
          <w:p w14:paraId="56ACF777" w14:textId="1D00E90C" w:rsidR="00F02349" w:rsidRPr="004B32D5" w:rsidRDefault="00F02349" w:rsidP="00F02349">
            <w:pPr>
              <w:spacing w:after="0"/>
              <w:jc w:val="right"/>
              <w:rPr>
                <w:rFonts w:eastAsia="Times New Roman" w:cs="Times New Roman"/>
                <w:color w:val="000000"/>
                <w:lang w:eastAsia="fr-FR"/>
              </w:rPr>
            </w:pPr>
          </w:p>
        </w:tc>
        <w:tc>
          <w:tcPr>
            <w:tcW w:w="1091" w:type="dxa"/>
            <w:tcBorders>
              <w:top w:val="nil"/>
              <w:left w:val="nil"/>
              <w:bottom w:val="nil"/>
              <w:right w:val="single" w:sz="4" w:space="0" w:color="FFFFFF"/>
            </w:tcBorders>
            <w:shd w:val="clear" w:color="000000" w:fill="DDEBF7"/>
            <w:noWrap/>
            <w:vAlign w:val="bottom"/>
          </w:tcPr>
          <w:p w14:paraId="449E6713" w14:textId="2AA87E45" w:rsidR="00F02349" w:rsidRPr="004B32D5" w:rsidRDefault="00F02349" w:rsidP="00F02349">
            <w:pPr>
              <w:spacing w:after="0"/>
              <w:jc w:val="right"/>
              <w:rPr>
                <w:rFonts w:eastAsia="Times New Roman" w:cs="Times New Roman"/>
                <w:color w:val="000000"/>
                <w:lang w:eastAsia="fr-FR"/>
              </w:rPr>
            </w:pPr>
          </w:p>
        </w:tc>
        <w:tc>
          <w:tcPr>
            <w:tcW w:w="1097" w:type="dxa"/>
            <w:tcBorders>
              <w:top w:val="nil"/>
              <w:left w:val="nil"/>
              <w:bottom w:val="nil"/>
              <w:right w:val="single" w:sz="4" w:space="0" w:color="FFFFFF"/>
            </w:tcBorders>
            <w:shd w:val="clear" w:color="000000" w:fill="DDEBF7"/>
            <w:noWrap/>
            <w:vAlign w:val="bottom"/>
          </w:tcPr>
          <w:p w14:paraId="0BE50B63" w14:textId="0B21CC55" w:rsidR="00F02349" w:rsidRPr="002D0D70" w:rsidRDefault="00F02349" w:rsidP="00F02349">
            <w:pPr>
              <w:spacing w:after="0"/>
              <w:jc w:val="right"/>
              <w:rPr>
                <w:rFonts w:eastAsia="Times New Roman" w:cs="Times New Roman"/>
                <w:bCs/>
                <w:color w:val="000000"/>
                <w:lang w:eastAsia="fr-FR"/>
              </w:rPr>
            </w:pPr>
          </w:p>
        </w:tc>
      </w:tr>
    </w:tbl>
    <w:p w14:paraId="3281B5A6" w14:textId="77777777" w:rsidR="00631639" w:rsidRDefault="00631639" w:rsidP="000E4CB3"/>
    <w:p w14:paraId="58F61FCB" w14:textId="77777777" w:rsidR="00125C4E" w:rsidRDefault="00125C4E" w:rsidP="000E4CB3"/>
    <w:p w14:paraId="5597962E" w14:textId="331DA484" w:rsidR="000E4CB3" w:rsidRDefault="000E4CB3" w:rsidP="000E4CB3">
      <w:r>
        <w:t>Moins bon que XGBoost</w:t>
      </w:r>
    </w:p>
    <w:p w14:paraId="133D1B45" w14:textId="77777777" w:rsidR="005E3EF5" w:rsidRDefault="005E3EF5" w:rsidP="000E4CB3"/>
    <w:p w14:paraId="1BCCC22E" w14:textId="6A5D4377" w:rsidR="000E4CB3" w:rsidRDefault="000E4CB3" w:rsidP="000E4CB3">
      <w:pPr>
        <w:pStyle w:val="Titre4"/>
      </w:pPr>
      <w:r>
        <w:t xml:space="preserve">Prédiction </w:t>
      </w:r>
      <w:proofErr w:type="spellStart"/>
      <w:r>
        <w:t>monovariée</w:t>
      </w:r>
      <w:proofErr w:type="spellEnd"/>
      <w:r>
        <w:t xml:space="preserve"> sur plusieurs jours</w:t>
      </w:r>
    </w:p>
    <w:p w14:paraId="2A57E7FF" w14:textId="757AE890" w:rsidR="000E4CB3" w:rsidRDefault="005503B7" w:rsidP="000E4CB3">
      <w:r w:rsidRPr="005503B7">
        <w:rPr>
          <w:highlight w:val="yellow"/>
        </w:rPr>
        <w:t>Indiquer résultats</w:t>
      </w:r>
    </w:p>
    <w:p w14:paraId="24BC6B66" w14:textId="2732AD82" w:rsidR="000E4CB3" w:rsidRDefault="000E4CB3" w:rsidP="000E4CB3">
      <w:pPr>
        <w:pStyle w:val="Titre4"/>
      </w:pPr>
      <w:r>
        <w:t>Prédiction multivariée</w:t>
      </w:r>
    </w:p>
    <w:p w14:paraId="1AA3D207" w14:textId="7D0D4067" w:rsidR="000E4CB3" w:rsidRDefault="001A23B4" w:rsidP="000E4CB3">
      <w:r w:rsidRPr="005503B7">
        <w:rPr>
          <w:highlight w:val="yellow"/>
        </w:rPr>
        <w:t>Pas encore testé</w:t>
      </w:r>
    </w:p>
    <w:p w14:paraId="006CB3BF" w14:textId="77777777" w:rsidR="001A23B4" w:rsidRDefault="001A23B4" w:rsidP="000E4CB3"/>
    <w:p w14:paraId="5C6D0E8B" w14:textId="394EDBC8" w:rsidR="00DD2E1D" w:rsidRDefault="00DD2E1D" w:rsidP="007F5A5F">
      <w:pPr>
        <w:pStyle w:val="Titre2"/>
      </w:pPr>
      <w:bookmarkStart w:id="160" w:name="_Toc152276815"/>
      <w:r>
        <w:t>Exploitabilité et limites</w:t>
      </w:r>
      <w:bookmarkEnd w:id="160"/>
    </w:p>
    <w:p w14:paraId="5ED3C276" w14:textId="03B7E255" w:rsidR="00DD2E1D" w:rsidRDefault="00F64F0B" w:rsidP="00F64F0B">
      <w:pPr>
        <w:pStyle w:val="Paragraphedeliste"/>
        <w:numPr>
          <w:ilvl w:val="0"/>
          <w:numId w:val="25"/>
        </w:numPr>
      </w:pPr>
      <w:r>
        <w:t>Précision restant faible</w:t>
      </w:r>
    </w:p>
    <w:p w14:paraId="05519A5E" w14:textId="768FAD56" w:rsidR="00D54D51" w:rsidRDefault="00D54D51" w:rsidP="00D54D51">
      <w:pPr>
        <w:pStyle w:val="Titre1"/>
      </w:pPr>
      <w:bookmarkStart w:id="161" w:name="_Toc152276816"/>
      <w:r>
        <w:t xml:space="preserve">Extension à </w:t>
      </w:r>
      <w:proofErr w:type="spellStart"/>
      <w:r>
        <w:t>Rain+J</w:t>
      </w:r>
      <w:bookmarkEnd w:id="161"/>
      <w:proofErr w:type="spellEnd"/>
    </w:p>
    <w:p w14:paraId="00F9B2B5" w14:textId="60D9C3BE" w:rsidR="00D54D51" w:rsidRDefault="00D54D51" w:rsidP="00D54D51">
      <w:pPr>
        <w:pStyle w:val="Paragraphedeliste"/>
        <w:numPr>
          <w:ilvl w:val="0"/>
          <w:numId w:val="25"/>
        </w:numPr>
      </w:pPr>
      <w:r>
        <w:t xml:space="preserve">Tentative de prédire non seulement RainTomorrow (=Rain+1) mais également </w:t>
      </w:r>
      <w:proofErr w:type="spellStart"/>
      <w:r>
        <w:t>Rain+J</w:t>
      </w:r>
      <w:proofErr w:type="spellEnd"/>
      <w:r>
        <w:t xml:space="preserve">, avec un modèle </w:t>
      </w:r>
      <w:r w:rsidR="00A672EB">
        <w:t xml:space="preserve">XGBoost </w:t>
      </w:r>
      <w:r>
        <w:t>par J</w:t>
      </w:r>
    </w:p>
    <w:p w14:paraId="6E3FD004" w14:textId="383AD5AB" w:rsidR="00D54D51" w:rsidRDefault="00D54D51" w:rsidP="00D54D51">
      <w:pPr>
        <w:pStyle w:val="Paragraphedeliste"/>
        <w:numPr>
          <w:ilvl w:val="0"/>
          <w:numId w:val="25"/>
        </w:numPr>
      </w:pPr>
      <w:r>
        <w:t>Résultats sur une année, en global, par zone climatique, par location</w:t>
      </w:r>
    </w:p>
    <w:p w14:paraId="4423D0D8" w14:textId="09C1B8C3" w:rsidR="00A672EB" w:rsidRDefault="00A672EB" w:rsidP="00D54D51">
      <w:pPr>
        <w:pStyle w:val="Paragraphedeliste"/>
        <w:numPr>
          <w:ilvl w:val="0"/>
          <w:numId w:val="25"/>
        </w:numPr>
      </w:pPr>
      <w:r>
        <w:t>Comparaison avec RNN</w:t>
      </w:r>
      <w:r w:rsidR="001A23B4">
        <w:t xml:space="preserve"> multivarié sur plusieurs jours</w:t>
      </w:r>
    </w:p>
    <w:p w14:paraId="505BB24A" w14:textId="482E2836" w:rsidR="00D54D51" w:rsidRDefault="00A672EB" w:rsidP="00D54D51">
      <w:pPr>
        <w:pStyle w:val="Paragraphedeliste"/>
        <w:numPr>
          <w:ilvl w:val="0"/>
          <w:numId w:val="25"/>
        </w:numPr>
      </w:pPr>
      <w:r>
        <w:t>Conclusions</w:t>
      </w:r>
    </w:p>
    <w:p w14:paraId="2DC98991" w14:textId="75B551D8" w:rsidR="007640EA" w:rsidRDefault="007640EA" w:rsidP="007640EA"/>
    <w:p w14:paraId="4811B784" w14:textId="7494511C" w:rsidR="007640EA" w:rsidRDefault="007640EA" w:rsidP="007640EA">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5730" cy="5127625"/>
                    </a:xfrm>
                    <a:prstGeom prst="rect">
                      <a:avLst/>
                    </a:prstGeom>
                  </pic:spPr>
                </pic:pic>
              </a:graphicData>
            </a:graphic>
          </wp:inline>
        </w:drawing>
      </w:r>
    </w:p>
    <w:p w14:paraId="78F8A105" w14:textId="773FE83B" w:rsidR="007640EA" w:rsidRDefault="007640EA" w:rsidP="007640EA"/>
    <w:p w14:paraId="69BD10A6" w14:textId="5C27B049" w:rsidR="007640EA" w:rsidRDefault="007640EA" w:rsidP="007640EA"/>
    <w:p w14:paraId="79A2CBE3" w14:textId="53D00345" w:rsidR="007640EA" w:rsidRDefault="007640EA" w:rsidP="007640EA">
      <w:r w:rsidRPr="007831DE">
        <w:rPr>
          <w:highlight w:val="yellow"/>
        </w:rPr>
        <w:t>Refaire en affichant l</w:t>
      </w:r>
      <w:r w:rsidR="007831DE" w:rsidRPr="007831DE">
        <w:rPr>
          <w:highlight w:val="yellow"/>
        </w:rPr>
        <w:t>e seuil optimal</w:t>
      </w:r>
      <w:r w:rsidRPr="007831DE">
        <w:rPr>
          <w:highlight w:val="yellow"/>
        </w:rPr>
        <w:t xml:space="preserve"> réel pour chaque modèle, et non une moyenne :</w:t>
      </w:r>
    </w:p>
    <w:p w14:paraId="20E69E27" w14:textId="4379BED3" w:rsidR="007640EA" w:rsidRDefault="007640EA" w:rsidP="007640EA"/>
    <w:p w14:paraId="309A8E74" w14:textId="008D570D" w:rsidR="007640EA" w:rsidRDefault="007640EA" w:rsidP="007640EA">
      <w:r>
        <w:rPr>
          <w:noProof/>
          <w:lang w:eastAsia="fr-FR"/>
        </w:rPr>
        <w:drawing>
          <wp:inline distT="0" distB="0" distL="0" distR="0" wp14:anchorId="49513489" wp14:editId="3CAD2A3F">
            <wp:extent cx="6475730" cy="727710"/>
            <wp:effectExtent l="0" t="0" r="127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730" cy="727710"/>
                    </a:xfrm>
                    <a:prstGeom prst="rect">
                      <a:avLst/>
                    </a:prstGeom>
                  </pic:spPr>
                </pic:pic>
              </a:graphicData>
            </a:graphic>
          </wp:inline>
        </w:drawing>
      </w:r>
    </w:p>
    <w:p w14:paraId="7CD80C25" w14:textId="77777777" w:rsidR="00DD2E1D" w:rsidRDefault="00DD2E1D" w:rsidP="00DD2E1D">
      <w:pPr>
        <w:pStyle w:val="Titre1"/>
      </w:pPr>
      <w:bookmarkStart w:id="162" w:name="_Toc152276817"/>
      <w:proofErr w:type="spellStart"/>
      <w:r>
        <w:t>MaxTemp</w:t>
      </w:r>
      <w:bookmarkEnd w:id="162"/>
      <w:proofErr w:type="spellEnd"/>
      <w:r>
        <w:tab/>
      </w:r>
    </w:p>
    <w:p w14:paraId="0756DB22" w14:textId="303D0277" w:rsidR="00DD2E1D" w:rsidRDefault="00887A5E" w:rsidP="00DD2E1D">
      <w:pPr>
        <w:pStyle w:val="Titre2"/>
      </w:pPr>
      <w:bookmarkStart w:id="163" w:name="_Toc152276818"/>
      <w:r>
        <w:t>Présentation</w:t>
      </w:r>
      <w:bookmarkEnd w:id="163"/>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64C649B2" w14:textId="77777777" w:rsidR="00887A5E" w:rsidRPr="00887A5E" w:rsidRDefault="00887A5E" w:rsidP="00887A5E"/>
    <w:p w14:paraId="2B81746B" w14:textId="3C592B54" w:rsidR="00A672EB" w:rsidRDefault="00A672EB" w:rsidP="00A672EB">
      <w:pPr>
        <w:pStyle w:val="Titre2"/>
      </w:pPr>
      <w:bookmarkStart w:id="164" w:name="_Toc152276819"/>
      <w:r>
        <w:t xml:space="preserve">Résultats de la régression par approches « classiques » via </w:t>
      </w:r>
      <w:proofErr w:type="spellStart"/>
      <w:r>
        <w:t>scikit-learn</w:t>
      </w:r>
      <w:bookmarkEnd w:id="164"/>
      <w:proofErr w:type="spellEnd"/>
    </w:p>
    <w:p w14:paraId="43E00D55" w14:textId="75A8327B" w:rsidR="005029AE" w:rsidRPr="005029AE" w:rsidRDefault="005029AE" w:rsidP="005029AE">
      <w:r>
        <w:t>Prédiction pour le lendemain uniquement</w:t>
      </w:r>
    </w:p>
    <w:p w14:paraId="6541A6D4" w14:textId="051F2699" w:rsidR="00DD2E1D" w:rsidRDefault="00DD2E1D" w:rsidP="00DD2E1D">
      <w:pPr>
        <w:pStyle w:val="Titre2"/>
      </w:pPr>
      <w:bookmarkStart w:id="165" w:name="_Toc152276820"/>
      <w:r>
        <w:t>Séries Temporelles</w:t>
      </w:r>
      <w:bookmarkEnd w:id="165"/>
    </w:p>
    <w:p w14:paraId="24DF53C6" w14:textId="52A6631F" w:rsidR="001F1785" w:rsidRDefault="001F1785" w:rsidP="00A672EB">
      <w:r>
        <w:t>La courbe des températures présente une saisonnalité apparente. Nous pouvons donc tenter une modélisation de type SARIMAX.</w:t>
      </w:r>
    </w:p>
    <w:p w14:paraId="6CED42BC" w14:textId="77777777" w:rsidR="005F31CF" w:rsidRDefault="005F31CF" w:rsidP="005F31CF">
      <w:r w:rsidRPr="005F31CF">
        <w:rPr>
          <w:highlight w:val="yellow"/>
        </w:rPr>
        <w:t>Reprendre partie écrite dans 1</w:t>
      </w:r>
      <w:r w:rsidRPr="005F31CF">
        <w:rPr>
          <w:highlight w:val="yellow"/>
          <w:vertAlign w:val="superscript"/>
        </w:rPr>
        <w:t>er</w:t>
      </w:r>
      <w:r w:rsidRPr="005F31CF">
        <w:rPr>
          <w:highlight w:val="yellow"/>
        </w:rPr>
        <w:t xml:space="preserve"> rapport. Constat de la saisonnalité. Résidu restant important.</w:t>
      </w:r>
    </w:p>
    <w:p w14:paraId="54357533" w14:textId="77777777" w:rsidR="005F31CF" w:rsidRDefault="005F31CF" w:rsidP="00A672EB"/>
    <w:p w14:paraId="2BCC537A" w14:textId="06DE8366" w:rsidR="001F1785" w:rsidRDefault="001F1785" w:rsidP="00A672EB">
      <w:r>
        <w:t>La série est stationnaire après une différenciation d’une journée, de même que sur 365 journées (saisonnalité d’un an). Les décompositions ACF et PACF permettent de déterminer les valeurs max de (</w:t>
      </w:r>
      <w:proofErr w:type="spellStart"/>
      <w:proofErr w:type="gramStart"/>
      <w:r>
        <w:t>p,d</w:t>
      </w:r>
      <w:proofErr w:type="gramEnd"/>
      <w:r>
        <w:t>,q</w:t>
      </w:r>
      <w:proofErr w:type="spellEnd"/>
      <w:r>
        <w:t>)</w:t>
      </w:r>
      <w:r w:rsidR="005F31CF">
        <w:t xml:space="preserve">(P,D,Q) comme étant </w:t>
      </w:r>
      <w:r w:rsidR="005F31CF" w:rsidRPr="005F31CF">
        <w:rPr>
          <w:highlight w:val="yellow"/>
        </w:rPr>
        <w:t>(écrire valeurs, copier graphes ACF/PACF)</w:t>
      </w:r>
    </w:p>
    <w:p w14:paraId="3F4BE4D3" w14:textId="22F0AF6B" w:rsidR="001F1785" w:rsidRDefault="001F1785" w:rsidP="00A672EB"/>
    <w:p w14:paraId="06866F92" w14:textId="006CBEAB" w:rsidR="005F31CF" w:rsidRDefault="005F31CF" w:rsidP="00A672EB">
      <w:r>
        <w:t xml:space="preserve">Malheureusement, il nous a été impossible d’obtenir des résultats avec cette approche. En effet, quelle que soit la Location sélectionnée pour modéliser la variable </w:t>
      </w:r>
      <w:proofErr w:type="spellStart"/>
      <w:r>
        <w:t>TempMax</w:t>
      </w:r>
      <w:proofErr w:type="spellEnd"/>
      <w:r>
        <w:t>, la modélisation n’était pas terminée après 12h de calculs, y compris lorsque nous avions restreint les données sur 4 ans seulement au lieu de 10.</w:t>
      </w:r>
    </w:p>
    <w:p w14:paraId="7B53EC2E" w14:textId="72BCFCB4" w:rsidR="00242E83" w:rsidRDefault="00242E83" w:rsidP="00242E83">
      <w:pPr>
        <w:pStyle w:val="Titre2"/>
      </w:pPr>
      <w:bookmarkStart w:id="166" w:name="_Toc152276821"/>
      <w:proofErr w:type="spellStart"/>
      <w:r>
        <w:t>Deep</w:t>
      </w:r>
      <w:proofErr w:type="spellEnd"/>
      <w:r>
        <w:t xml:space="preserve"> Learning</w:t>
      </w:r>
      <w:bookmarkEnd w:id="166"/>
    </w:p>
    <w:p w14:paraId="573777CE" w14:textId="56F00FD1" w:rsidR="00A672EB" w:rsidRDefault="00A672EB" w:rsidP="00A672EB">
      <w:pPr>
        <w:pStyle w:val="Titre3"/>
      </w:pPr>
      <w:bookmarkStart w:id="167" w:name="_Toc152276822"/>
      <w:r>
        <w:t>DNN</w:t>
      </w:r>
      <w:bookmarkEnd w:id="167"/>
    </w:p>
    <w:p w14:paraId="529BADAD" w14:textId="33C20603" w:rsidR="00823282" w:rsidRPr="00823282" w:rsidRDefault="00823282" w:rsidP="00823282">
      <w:proofErr w:type="gramStart"/>
      <w:r>
        <w:t>bof</w:t>
      </w:r>
      <w:proofErr w:type="gramEnd"/>
    </w:p>
    <w:p w14:paraId="21E693B3" w14:textId="198D2FE4" w:rsidR="00A672EB" w:rsidRDefault="00A672EB" w:rsidP="00A672EB">
      <w:pPr>
        <w:pStyle w:val="Titre3"/>
      </w:pPr>
      <w:bookmarkStart w:id="168" w:name="_Toc152276823"/>
      <w:r>
        <w:t>RNN</w:t>
      </w:r>
      <w:bookmarkEnd w:id="168"/>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5872F008" w14:textId="77777777" w:rsidR="005503B7" w:rsidRPr="005503B7" w:rsidRDefault="005503B7" w:rsidP="005503B7"/>
    <w:p w14:paraId="30395383" w14:textId="77777777" w:rsidR="00125C4E" w:rsidRDefault="00125C4E" w:rsidP="00125C4E">
      <w:r>
        <w:t xml:space="preserve">Les meilleurs résultats ont été obtenus pour un </w:t>
      </w:r>
      <w:proofErr w:type="spellStart"/>
      <w:r>
        <w:t>batch_size</w:t>
      </w:r>
      <w:proofErr w:type="spellEnd"/>
      <w:r>
        <w:t xml:space="preserve"> de 1 et une fenêtre de quelques jours seulement, dépendant des </w:t>
      </w:r>
      <w:r w:rsidRPr="00F60167">
        <w:rPr>
          <w:i/>
        </w:rPr>
        <w:t>Locations</w:t>
      </w:r>
      <w:r>
        <w:t xml:space="preserve">. </w:t>
      </w:r>
    </w:p>
    <w:p w14:paraId="22458C54" w14:textId="77777777" w:rsidR="00125C4E" w:rsidRDefault="00125C4E" w:rsidP="00125C4E">
      <w:r>
        <w:t>Concernant le réseau en lui-même, nos meilleurs paramètres sont :</w:t>
      </w:r>
    </w:p>
    <w:p w14:paraId="61252DC8" w14:textId="77777777" w:rsidR="00125C4E" w:rsidRDefault="00125C4E" w:rsidP="00125C4E">
      <w:pPr>
        <w:pStyle w:val="Paragraphedeliste"/>
        <w:numPr>
          <w:ilvl w:val="0"/>
          <w:numId w:val="25"/>
        </w:numPr>
      </w:pPr>
      <w:r>
        <w:t>Une couche 30 neurones LSTM, avec une fonction d’activation relu</w:t>
      </w:r>
    </w:p>
    <w:p w14:paraId="6A5A457E" w14:textId="77777777" w:rsidR="00125C4E" w:rsidRDefault="00125C4E" w:rsidP="00125C4E">
      <w:pPr>
        <w:pStyle w:val="Paragraphedeliste"/>
        <w:numPr>
          <w:ilvl w:val="0"/>
          <w:numId w:val="25"/>
        </w:numPr>
      </w:pPr>
      <w:r>
        <w:t>Une couche 10 neurones LSTM, avec une fonction d’activation relu</w:t>
      </w:r>
    </w:p>
    <w:p w14:paraId="2428EBEF" w14:textId="77777777" w:rsidR="00125C4E" w:rsidRDefault="00125C4E" w:rsidP="00125C4E">
      <w:pPr>
        <w:pStyle w:val="Paragraphedeliste"/>
        <w:numPr>
          <w:ilvl w:val="0"/>
          <w:numId w:val="25"/>
        </w:numPr>
      </w:pPr>
      <w:r>
        <w:t>Une couche dense de 1 neurone, sans fonction d’activation</w:t>
      </w:r>
    </w:p>
    <w:p w14:paraId="22090371" w14:textId="065CC787" w:rsidR="00125C4E" w:rsidRDefault="00125C4E" w:rsidP="00125C4E">
      <w:r>
        <w:t xml:space="preserve">Notre fonction </w:t>
      </w:r>
      <w:proofErr w:type="spellStart"/>
      <w:r>
        <w:t>loss</w:t>
      </w:r>
      <w:proofErr w:type="spellEnd"/>
      <w:r>
        <w:t xml:space="preserve"> est ici une MSE.</w:t>
      </w:r>
    </w:p>
    <w:p w14:paraId="305F44C2" w14:textId="77777777" w:rsidR="00BA1440" w:rsidRDefault="00BA1440" w:rsidP="00125C4E"/>
    <w:p w14:paraId="3F937BB7" w14:textId="77777777" w:rsidR="005503B7" w:rsidRDefault="005503B7" w:rsidP="005503B7">
      <w:pPr>
        <w:pStyle w:val="Titre4"/>
      </w:pPr>
      <w:r>
        <w:t xml:space="preserve">Prédiction </w:t>
      </w:r>
      <w:proofErr w:type="spellStart"/>
      <w:r>
        <w:t>monovariée</w:t>
      </w:r>
      <w:proofErr w:type="spellEnd"/>
      <w:r>
        <w:t xml:space="preserve"> sur plusieurs jours</w:t>
      </w:r>
    </w:p>
    <w:p w14:paraId="17FDF865" w14:textId="7222DEE1" w:rsidR="005503B7" w:rsidRDefault="005503B7" w:rsidP="005503B7">
      <w:r>
        <w:t xml:space="preserve">Moins bon que XGBoost. Très mauvais. Très long. A rapprocher de </w:t>
      </w:r>
      <w:proofErr w:type="spellStart"/>
      <w:r>
        <w:t>Rain_J</w:t>
      </w:r>
      <w:proofErr w:type="spellEnd"/>
      <w:r>
        <w:t xml:space="preserve"> du chapitre 3</w:t>
      </w:r>
    </w:p>
    <w:p w14:paraId="6B86ED5A" w14:textId="77777777" w:rsidR="005503B7" w:rsidRDefault="005503B7" w:rsidP="00125C4E"/>
    <w:p w14:paraId="24368211" w14:textId="77777777" w:rsidR="00823282" w:rsidRPr="00823282" w:rsidRDefault="00823282" w:rsidP="00823282"/>
    <w:p w14:paraId="4163E758" w14:textId="77777777" w:rsidR="00A672EB" w:rsidRDefault="00A672EB" w:rsidP="00A672EB">
      <w:pPr>
        <w:pStyle w:val="Titre2"/>
      </w:pPr>
      <w:bookmarkStart w:id="169" w:name="_Toc152276824"/>
      <w:r>
        <w:lastRenderedPageBreak/>
        <w:t>Interprétabilité des modèles</w:t>
      </w:r>
      <w:bookmarkEnd w:id="169"/>
    </w:p>
    <w:p w14:paraId="52E00845" w14:textId="7051C78B" w:rsidR="00DD2E1D" w:rsidRDefault="00DD2E1D" w:rsidP="00DD2E1D">
      <w:pPr>
        <w:pStyle w:val="Titre2"/>
      </w:pPr>
      <w:bookmarkStart w:id="170" w:name="_Toc152276825"/>
      <w:r>
        <w:t>Exploitabilité et limites</w:t>
      </w:r>
      <w:bookmarkEnd w:id="170"/>
    </w:p>
    <w:p w14:paraId="49D6665D" w14:textId="472B75EF" w:rsidR="00A672EB" w:rsidRDefault="00A672EB" w:rsidP="00A672EB">
      <w:pPr>
        <w:pStyle w:val="Titre1"/>
      </w:pPr>
      <w:bookmarkStart w:id="171" w:name="_Toc152276826"/>
      <w:r>
        <w:t xml:space="preserve">Extension à </w:t>
      </w:r>
      <w:proofErr w:type="spellStart"/>
      <w:r>
        <w:t>MaxTemp+J</w:t>
      </w:r>
      <w:proofErr w:type="spellEnd"/>
      <w:r w:rsidR="00823282">
        <w:t xml:space="preserve"> (pas sûre qu’on ait le temps de le développer et que ça soit utile)</w:t>
      </w:r>
      <w:bookmarkEnd w:id="171"/>
    </w:p>
    <w:p w14:paraId="4121EB8E" w14:textId="4FB341BB" w:rsidR="00A672EB" w:rsidRDefault="00A672EB" w:rsidP="00A672EB">
      <w:pPr>
        <w:pStyle w:val="Paragraphedeliste"/>
        <w:numPr>
          <w:ilvl w:val="0"/>
          <w:numId w:val="25"/>
        </w:numPr>
      </w:pPr>
      <w:r>
        <w:t xml:space="preserve">Tentative de prédire non seulement </w:t>
      </w:r>
      <w:proofErr w:type="spellStart"/>
      <w:r>
        <w:t>MaxTemps</w:t>
      </w:r>
      <w:proofErr w:type="spellEnd"/>
      <w:r>
        <w:t xml:space="preserve"> pour le lende</w:t>
      </w:r>
      <w:r w:rsidR="005029AE">
        <w:t>main, mais également pour plusieurs jours</w:t>
      </w:r>
      <w:r>
        <w:t>, avec un modèle XGBoost par J</w:t>
      </w:r>
    </w:p>
    <w:p w14:paraId="4D568465" w14:textId="77777777" w:rsidR="00A672EB" w:rsidRDefault="00A672EB" w:rsidP="00A672EB">
      <w:pPr>
        <w:pStyle w:val="Paragraphedeliste"/>
        <w:numPr>
          <w:ilvl w:val="0"/>
          <w:numId w:val="25"/>
        </w:numPr>
      </w:pPr>
      <w:r>
        <w:t>Résultats sur une année, en global, par zone climatique, par location</w:t>
      </w:r>
    </w:p>
    <w:p w14:paraId="0B22006B" w14:textId="77777777" w:rsidR="00A672EB" w:rsidRDefault="00A672EB" w:rsidP="00A672EB">
      <w:pPr>
        <w:pStyle w:val="Paragraphedeliste"/>
        <w:numPr>
          <w:ilvl w:val="0"/>
          <w:numId w:val="25"/>
        </w:numPr>
      </w:pPr>
      <w:r>
        <w:t>Comparaison avec RNN</w:t>
      </w:r>
    </w:p>
    <w:p w14:paraId="3276C7AA" w14:textId="77777777" w:rsidR="00A672EB" w:rsidRDefault="00A672EB" w:rsidP="00A672EB">
      <w:pPr>
        <w:pStyle w:val="Paragraphedeliste"/>
        <w:numPr>
          <w:ilvl w:val="0"/>
          <w:numId w:val="25"/>
        </w:numPr>
      </w:pPr>
      <w:r>
        <w:t>Conclusions</w:t>
      </w:r>
    </w:p>
    <w:p w14:paraId="09B55D92" w14:textId="77777777" w:rsidR="00DD2E1D" w:rsidRDefault="00DD2E1D" w:rsidP="00DD2E1D">
      <w:pPr>
        <w:pStyle w:val="Titre1"/>
      </w:pPr>
      <w:bookmarkStart w:id="172" w:name="_Toc152276827"/>
      <w:r>
        <w:t>Autres variables cibles</w:t>
      </w:r>
      <w:bookmarkEnd w:id="172"/>
      <w:r>
        <w:tab/>
      </w:r>
    </w:p>
    <w:p w14:paraId="174CC981" w14:textId="68D4D3F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r>
        <w:rPr>
          <w:i/>
        </w:rPr>
        <w:t xml:space="preserve">RainTomorrow. </w:t>
      </w:r>
      <w:r w:rsidRPr="000D279A">
        <w:t>C</w:t>
      </w:r>
      <w:r>
        <w:t xml:space="preserve">ependant, la dispersion et l’irrégularité de cette variable font qu’il semble particulièrement complexe de prédire cette donnée. Par ailleurs, souvenons-nous que nous avions </w:t>
      </w:r>
      <w:r w:rsidR="00226A7E">
        <w:t xml:space="preserve">not » que 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173" w:name="_Toc145514463"/>
      <w:bookmarkStart w:id="174" w:name="_Toc145514464"/>
      <w:bookmarkStart w:id="175" w:name="_Toc145514465"/>
      <w:bookmarkStart w:id="176" w:name="_Toc145514466"/>
      <w:bookmarkStart w:id="177" w:name="_Toc145514467"/>
      <w:bookmarkStart w:id="178" w:name="_Toc145514468"/>
      <w:bookmarkStart w:id="179" w:name="_Toc145514469"/>
      <w:bookmarkStart w:id="180" w:name="_Toc145514470"/>
      <w:bookmarkStart w:id="181" w:name="_Toc152276828"/>
      <w:bookmarkEnd w:id="173"/>
      <w:bookmarkEnd w:id="174"/>
      <w:bookmarkEnd w:id="175"/>
      <w:bookmarkEnd w:id="176"/>
      <w:bookmarkEnd w:id="177"/>
      <w:bookmarkEnd w:id="178"/>
      <w:bookmarkEnd w:id="179"/>
      <w:bookmarkEnd w:id="180"/>
      <w:r>
        <w:t>Conclusion</w:t>
      </w:r>
      <w:bookmarkEnd w:id="181"/>
    </w:p>
    <w:p w14:paraId="435C9711" w14:textId="5D039347" w:rsidR="003F21EF" w:rsidRDefault="003F21EF" w:rsidP="003F21EF">
      <w:r>
        <w:t>Difficultés rencontrées, échecs</w:t>
      </w:r>
    </w:p>
    <w:p w14:paraId="6D35EB73" w14:textId="2857D9A7" w:rsidR="003F21EF" w:rsidRDefault="003F21EF" w:rsidP="003F21EF">
      <w:r>
        <w:t>Aspects positifs</w:t>
      </w:r>
    </w:p>
    <w:p w14:paraId="4D45B6EE" w14:textId="06B3DC23" w:rsidR="003F21EF" w:rsidRPr="003F21EF" w:rsidRDefault="003F21EF" w:rsidP="003F21EF">
      <w:r>
        <w:t>Pistes de travaux d’amélioration (</w:t>
      </w:r>
      <w:proofErr w:type="spellStart"/>
      <w:r>
        <w:t>sunshine</w:t>
      </w:r>
      <w:proofErr w:type="spellEnd"/>
      <w:r>
        <w:t xml:space="preserve"> à récupérer sur site du BOM si on avait + de temps car souvent utilisé comme critère important par SHAP)</w:t>
      </w:r>
    </w:p>
    <w:sectPr w:rsidR="003F21EF" w:rsidRPr="003F21EF" w:rsidSect="009470D9">
      <w:headerReference w:type="even" r:id="rId44"/>
      <w:headerReference w:type="default" r:id="rId45"/>
      <w:footerReference w:type="even" r:id="rId46"/>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 w:author="Quyen THIEU" w:date="2023-11-28T13:34:00Z" w:initials="QT">
    <w:p w14:paraId="205B2BFA" w14:textId="77777777" w:rsidR="00DE2FF3" w:rsidRDefault="00DE2FF3" w:rsidP="00EF44C2">
      <w:pPr>
        <w:jc w:val="left"/>
      </w:pPr>
      <w:r>
        <w:rPr>
          <w:rStyle w:val="Marquedecommentaire"/>
        </w:rPr>
        <w:annotationRef/>
      </w:r>
      <w:r>
        <w:rPr>
          <w:color w:val="000000"/>
          <w:sz w:val="20"/>
          <w:szCs w:val="20"/>
        </w:rPr>
        <w:t xml:space="preserve">Ce taux est observé au niveau macro sur toutes les données de l’Australie. Avez-vous ce taux au niveau micro et intermédiaire? </w:t>
      </w:r>
    </w:p>
  </w:comment>
  <w:comment w:id="13" w:author="Quyen THIEU" w:date="2023-11-28T13:27:00Z" w:initials="QT">
    <w:p w14:paraId="12097862" w14:textId="18A0A5A0" w:rsidR="00DE2FF3" w:rsidRDefault="00DE2FF3" w:rsidP="00EF44C2">
      <w:pPr>
        <w:jc w:val="left"/>
      </w:pPr>
      <w:r>
        <w:rPr>
          <w:rStyle w:val="Marquedecommentaire"/>
        </w:rPr>
        <w:annotationRef/>
      </w:r>
      <w:r>
        <w:rPr>
          <w:color w:val="000000"/>
          <w:sz w:val="20"/>
          <w:szCs w:val="20"/>
        </w:rPr>
        <w:t>Avez-vous ces résultats? On devrait mettre les résultats en Annexes pour démontrer cet argument.</w:t>
      </w:r>
    </w:p>
  </w:comment>
  <w:comment w:id="97" w:author="Quyen THIEU" w:date="2023-11-28T14:47:00Z" w:initials="QT">
    <w:p w14:paraId="0C60A126" w14:textId="77777777" w:rsidR="00DE2FF3" w:rsidRDefault="00DE2FF3" w:rsidP="00C013A3">
      <w:pPr>
        <w:jc w:val="left"/>
      </w:pPr>
      <w:r>
        <w:rPr>
          <w:rStyle w:val="Marquedecommentaire"/>
        </w:rPr>
        <w:annotationRef/>
      </w:r>
      <w:r>
        <w:rPr>
          <w:color w:val="000000"/>
          <w:sz w:val="20"/>
          <w:szCs w:val="20"/>
        </w:rPr>
        <w:t>Le seuil minimum 0.776 de l’accuracy n’est attendu que au niveau macro. Au niveau micro, il y a des villes comme Woomera, Uluru qui contiennent 92%-93% des jours qu’il ne pleut pas demain.</w:t>
      </w:r>
    </w:p>
    <w:p w14:paraId="7212ECB1" w14:textId="77777777" w:rsidR="00DE2FF3" w:rsidRDefault="00DE2FF3" w:rsidP="00C013A3">
      <w:pPr>
        <w:jc w:val="left"/>
      </w:pPr>
      <w:r>
        <w:rPr>
          <w:color w:val="000000"/>
          <w:sz w:val="20"/>
          <w:szCs w:val="20"/>
        </w:rPr>
        <w:t>@Sophie: est-ce que tu tiens compte de ce déséquilibre lorsque tu détermines l’ensemble de train et de test pour tes modèles classiques?</w:t>
      </w:r>
    </w:p>
    <w:p w14:paraId="05DEB3D7" w14:textId="77777777" w:rsidR="00DE2FF3" w:rsidRDefault="00DE2FF3" w:rsidP="00C013A3">
      <w:pPr>
        <w:jc w:val="left"/>
      </w:pPr>
      <w:r>
        <w:rPr>
          <w:color w:val="000000"/>
          <w:sz w:val="20"/>
          <w:szCs w:val="20"/>
        </w:rPr>
        <w:t>@Luciano: je ne sais pas si je comprends bien ton code. Mais il me semble que tu détermines l’ensemble de train et de test sur toutes les données de l’Australie (je vois que tu tiens bien compte du problème de déséquilibre en utilisant stratify=target)? Après pour chaque ville, tu récupères dans ces deux ensembles de train et de test les données de la ville considérée? Si c’est bien ça, le taux d’observation de RainTomorrow=1 n’est plus réservé dans l’ensemble de train ni dans l’ensemble de test pour une ville donnée</w:t>
      </w:r>
    </w:p>
  </w:comment>
  <w:comment w:id="104" w:author="Quyen THIEU" w:date="2023-11-28T13:35:00Z" w:initials="QT">
    <w:p w14:paraId="3E895706" w14:textId="73AADE48" w:rsidR="00DE2FF3" w:rsidRDefault="00DE2FF3" w:rsidP="00EF44C2">
      <w:pPr>
        <w:jc w:val="left"/>
      </w:pPr>
      <w:r>
        <w:rPr>
          <w:rStyle w:val="Marquedecommentaire"/>
        </w:rPr>
        <w:annotationRef/>
      </w:r>
      <w:r>
        <w:rPr>
          <w:color w:val="000000"/>
          <w:sz w:val="20"/>
          <w:szCs w:val="20"/>
        </w:rPr>
        <w:t>Ce sera mauvais pour le modèle au niveau macro. Est-ce que ce sera aussi pour les autres modèles à 2 autres niveaux?</w:t>
      </w:r>
    </w:p>
  </w:comment>
  <w:comment w:id="112" w:author="Quyen THIEU" w:date="2023-11-28T14:15:00Z" w:initials="QT">
    <w:p w14:paraId="102EF981" w14:textId="77777777" w:rsidR="00DE2FF3" w:rsidRDefault="00DE2FF3" w:rsidP="005B71FB">
      <w:pPr>
        <w:jc w:val="left"/>
      </w:pPr>
      <w:r>
        <w:rPr>
          <w:rStyle w:val="Marquedecommentaire"/>
        </w:rPr>
        <w:annotationRef/>
      </w:r>
      <w:r>
        <w:rPr>
          <w:sz w:val="20"/>
          <w:szCs w:val="20"/>
        </w:rPr>
        <w:t xml:space="preserve">Les hyperparameters sont les mêmes pour 49 modèles par Location et 6 modèles par climat? Si oui, comment vous avez déterminés ces hyperparameters? </w:t>
      </w:r>
    </w:p>
  </w:comment>
  <w:comment w:id="114" w:author="Quyen THIEU" w:date="2023-11-28T14:50:00Z" w:initials="QT">
    <w:p w14:paraId="47D46335" w14:textId="77777777" w:rsidR="00DE2FF3" w:rsidRDefault="00DE2FF3" w:rsidP="00C013A3">
      <w:pPr>
        <w:jc w:val="left"/>
      </w:pPr>
      <w:r>
        <w:rPr>
          <w:rStyle w:val="Marquedecommentaire"/>
        </w:rPr>
        <w:annotationRef/>
      </w:r>
      <w:r>
        <w:rPr>
          <w:color w:val="000000"/>
          <w:sz w:val="20"/>
          <w:szCs w:val="20"/>
        </w:rPr>
        <w:t>Il me parait délicat de comparer les performances des modèles qui ne sont pas modélisés sur le même jeux de données</w:t>
      </w:r>
    </w:p>
  </w:comment>
  <w:comment w:id="115" w:author="Sophie" w:date="2023-11-30T19:50:00Z" w:initials="S">
    <w:p w14:paraId="5FF560CF" w14:textId="37348CBA" w:rsidR="00AD1808" w:rsidRDefault="00AD1808">
      <w:pPr>
        <w:pStyle w:val="Commentaire"/>
      </w:pPr>
      <w:r>
        <w:rPr>
          <w:rStyle w:val="Marquedecommentaire"/>
        </w:rPr>
        <w:annotationRef/>
      </w:r>
      <w:r>
        <w:t xml:space="preserve">Complètement ok avec toi, c’est pour ça qu’en plus de la ligne ‘’Macro’, </w:t>
      </w:r>
      <w:proofErr w:type="spellStart"/>
      <w:r>
        <w:t>qu</w:t>
      </w:r>
      <w:proofErr w:type="spellEnd"/>
      <w:r>
        <w:t xml:space="preserve"> </w:t>
      </w:r>
      <w:proofErr w:type="spellStart"/>
      <w:r>
        <w:t>ireprend</w:t>
      </w:r>
      <w:proofErr w:type="spellEnd"/>
      <w:r>
        <w:t xml:space="preserve"> </w:t>
      </w:r>
      <w:proofErr w:type="gramStart"/>
      <w:r>
        <w:t>les perf</w:t>
      </w:r>
      <w:proofErr w:type="gramEnd"/>
      <w:r>
        <w:t xml:space="preserve"> de ton modèle, j’ai mis une ligne ‘Macro Sophie’ qui donne les perfs d’un modèle entrainé avec les mêmes données que les modèles micro et climat du reste du tableau pour que ça soit comparable =&gt; j’ai laissé la 1ere ligne pour info, mais je pense qu’il vaut mieux l’enlever pour ce tableau</w:t>
      </w:r>
    </w:p>
  </w:comment>
  <w:comment w:id="116" w:author="Quyen THIEU" w:date="2023-11-28T15:14:00Z" w:initials="QT">
    <w:p w14:paraId="611CEA54" w14:textId="77777777" w:rsidR="00DE2FF3" w:rsidRDefault="00DE2FF3" w:rsidP="000623C5">
      <w:pPr>
        <w:jc w:val="left"/>
      </w:pPr>
      <w:r>
        <w:rPr>
          <w:rStyle w:val="Marquedecommentaire"/>
        </w:rPr>
        <w:annotationRef/>
      </w:r>
      <w:r>
        <w:rPr>
          <w:color w:val="000000"/>
          <w:sz w:val="20"/>
          <w:szCs w:val="20"/>
        </w:rPr>
        <w:t xml:space="preserve">La ville </w:t>
      </w:r>
      <w:proofErr w:type="spellStart"/>
      <w:r>
        <w:rPr>
          <w:color w:val="000000"/>
          <w:sz w:val="20"/>
          <w:szCs w:val="20"/>
        </w:rPr>
        <w:t>SalmonGums</w:t>
      </w:r>
      <w:proofErr w:type="spellEnd"/>
      <w:r>
        <w:rPr>
          <w:color w:val="000000"/>
          <w:sz w:val="20"/>
          <w:szCs w:val="20"/>
        </w:rPr>
        <w:t xml:space="preserve"> contient 84% de jours où il ne pleut pas demain. Le modèle micro ayant un accuracy 84% n’est donc pas performant en terme de l’accuracy.</w:t>
      </w:r>
    </w:p>
  </w:comment>
  <w:comment w:id="126" w:author="Quyen THIEU" w:date="2023-11-28T15:15:00Z" w:initials="QT">
    <w:p w14:paraId="72BB7384" w14:textId="77777777" w:rsidR="00DE2FF3" w:rsidRDefault="00DE2FF3" w:rsidP="000623C5">
      <w:pPr>
        <w:jc w:val="left"/>
      </w:pPr>
      <w:r>
        <w:rPr>
          <w:rStyle w:val="Marquedecommentaire"/>
        </w:rPr>
        <w:annotationRef/>
      </w:r>
      <w:r>
        <w:rPr>
          <w:color w:val="000000"/>
          <w:sz w:val="20"/>
          <w:szCs w:val="20"/>
        </w:rPr>
        <w:t>Par quel critère?</w:t>
      </w:r>
    </w:p>
  </w:comment>
  <w:comment w:id="132" w:author="Quyen THIEU" w:date="2023-11-28T15:25:00Z" w:initials="QT">
    <w:p w14:paraId="695AD88B" w14:textId="77777777" w:rsidR="00DE2FF3" w:rsidRDefault="00DE2FF3" w:rsidP="003516A2">
      <w:pPr>
        <w:jc w:val="left"/>
      </w:pPr>
      <w:r>
        <w:rPr>
          <w:rStyle w:val="Marquedecommentaire"/>
        </w:rPr>
        <w:annotationRef/>
      </w:r>
      <w:r>
        <w:rPr>
          <w:color w:val="000000"/>
          <w:sz w:val="20"/>
          <w:szCs w:val="20"/>
        </w:rPr>
        <w:t>On voit bien dans le graphique ci-dessous que le problème de déséquilibre n’est pas systématiquement présent dans toutes les villes. Je suis curieuse de voir comment les ensembles de train et de test sont déterminés pour chaque ville. J’ai déjà posé cette question plus haut</w:t>
      </w:r>
    </w:p>
  </w:comment>
  <w:comment w:id="133" w:author="Sophie" w:date="2023-11-30T19:52:00Z" w:initials="S">
    <w:p w14:paraId="62917451" w14:textId="62AC1F5F" w:rsidR="00AD1808" w:rsidRDefault="00AD1808">
      <w:pPr>
        <w:pStyle w:val="Commentaire"/>
      </w:pPr>
      <w:r>
        <w:rPr>
          <w:rStyle w:val="Marquedecommentaire"/>
        </w:rPr>
        <w:annotationRef/>
      </w:r>
      <w:r>
        <w:t xml:space="preserve">Suite à ton commentaire, j’ai entrainé des modèles micro avec </w:t>
      </w:r>
      <w:proofErr w:type="spellStart"/>
      <w:r>
        <w:t>oversampling</w:t>
      </w:r>
      <w:proofErr w:type="spellEnd"/>
      <w:r>
        <w:t xml:space="preserve"> =&gt; on a chaque fois un bien meilleur recall (logique), mais un AUC moins bon, et même parfois des accuracy très inférieure à l’accuracy naïve (ex : 0,7585 pour </w:t>
      </w:r>
      <w:proofErr w:type="spellStart"/>
      <w:r>
        <w:t>SalmonGums</w:t>
      </w:r>
      <w:proofErr w:type="spellEnd"/>
      <w:r>
        <w:t>)</w:t>
      </w:r>
    </w:p>
  </w:comment>
  <w:comment w:id="134" w:author="Sophie" w:date="2023-11-30T19:55:00Z" w:initials="S">
    <w:p w14:paraId="5B75C3B8" w14:textId="3805BD40" w:rsidR="00AD1808" w:rsidRDefault="00AD1808" w:rsidP="00AD1808">
      <w:pPr>
        <w:overflowPunct w:val="0"/>
        <w:spacing w:after="0"/>
      </w:pPr>
      <w:r>
        <w:rPr>
          <w:rStyle w:val="Marquedecommentaire"/>
        </w:rPr>
        <w:annotationRef/>
      </w:r>
      <w:r>
        <w:t>Luciano a mis en commentaire : « </w:t>
      </w:r>
      <w:r>
        <w:rPr>
          <w:rStyle w:val="Marquedecommentaire"/>
        </w:rPr>
        <w:annotationRef/>
      </w:r>
      <w:r>
        <w:rPr>
          <w:rFonts w:ascii="Segoe UI" w:hAnsi="Segoe UI"/>
        </w:rPr>
        <w:t xml:space="preserve">il ne me semble pas qu'il ne corresponde pas aux tableaux ci-dessus. </w:t>
      </w:r>
      <w:proofErr w:type="gramStart"/>
      <w:r>
        <w:rPr>
          <w:rFonts w:ascii="Segoe UI" w:hAnsi="Segoe UI"/>
        </w:rPr>
        <w:t>il</w:t>
      </w:r>
      <w:proofErr w:type="gramEnd"/>
      <w:r>
        <w:rPr>
          <w:rFonts w:ascii="Segoe UI" w:hAnsi="Segoe UI"/>
        </w:rPr>
        <w:t xml:space="preserve"> provient de la même série ?</w:t>
      </w:r>
      <w:r>
        <w:rPr>
          <w:rFonts w:ascii="Segoe UI" w:hAnsi="Segoe UI"/>
        </w:rPr>
        <w:t xml:space="preserve"> sinon je peux les mettre à jour » =&gt; ce graphe provient d’un de tes documents </w:t>
      </w:r>
      <w:proofErr w:type="spellStart"/>
      <w:r>
        <w:rPr>
          <w:rFonts w:ascii="Segoe UI" w:hAnsi="Segoe UI"/>
        </w:rPr>
        <w:t>word</w:t>
      </w:r>
      <w:proofErr w:type="spellEnd"/>
      <w:r>
        <w:rPr>
          <w:rFonts w:ascii="Segoe UI" w:hAnsi="Segoe UI"/>
        </w:rPr>
        <w:t xml:space="preserve"> et n’est en effet pas issu des tableaux précédents</w:t>
      </w:r>
    </w:p>
  </w:comment>
  <w:comment w:id="138" w:author="Quyen THIEU" w:date="2023-11-28T15:28:00Z" w:initials="QT">
    <w:p w14:paraId="52AC8A11" w14:textId="77777777" w:rsidR="00DE2FF3" w:rsidRDefault="00DE2FF3" w:rsidP="00C332C6">
      <w:pPr>
        <w:jc w:val="left"/>
      </w:pPr>
      <w:r>
        <w:rPr>
          <w:rStyle w:val="Marquedecommentaire"/>
        </w:rPr>
        <w:annotationRef/>
      </w:r>
      <w:r>
        <w:rPr>
          <w:color w:val="000000"/>
          <w:sz w:val="20"/>
          <w:szCs w:val="20"/>
        </w:rPr>
        <w:t>Je ne me souviens pas qu’on a utilisé ce traitement dans le premier rapport</w:t>
      </w:r>
    </w:p>
  </w:comment>
  <w:comment w:id="139" w:author="Sophie" w:date="2023-11-30T19:56:00Z" w:initials="S">
    <w:p w14:paraId="6B90D998" w14:textId="1B2CC4B3" w:rsidR="00AD1808" w:rsidRDefault="00AD1808">
      <w:pPr>
        <w:pStyle w:val="Commentaire"/>
      </w:pPr>
      <w:r>
        <w:rPr>
          <w:rStyle w:val="Marquedecommentaire"/>
        </w:rPr>
        <w:annotationRef/>
      </w:r>
      <w:r>
        <w:t>Absolument. On peut choisir autre chose (</w:t>
      </w:r>
      <w:proofErr w:type="spellStart"/>
      <w:r>
        <w:t>fillna</w:t>
      </w:r>
      <w:proofErr w:type="spellEnd"/>
      <w:r>
        <w:t xml:space="preserve"> sur moyenne ou n’importe quoi d’autre). J’ai juste fait des choix simples qui évitent que plus de la moitié du </w:t>
      </w:r>
      <w:proofErr w:type="spellStart"/>
      <w:r>
        <w:t>dataset</w:t>
      </w:r>
      <w:proofErr w:type="spellEnd"/>
      <w:r>
        <w:t xml:space="preserve"> soit droppé, mais on peut choisir autre chose de simple</w:t>
      </w:r>
    </w:p>
  </w:comment>
  <w:comment w:id="141" w:author="Quyen THIEU" w:date="2023-11-28T15:30:00Z" w:initials="QT">
    <w:p w14:paraId="65DFB2B0" w14:textId="77777777" w:rsidR="00DE2FF3" w:rsidRDefault="00DE2FF3" w:rsidP="00C332C6">
      <w:pPr>
        <w:jc w:val="left"/>
      </w:pPr>
      <w:r>
        <w:rPr>
          <w:rStyle w:val="Marquedecommentaire"/>
        </w:rPr>
        <w:annotationRef/>
      </w:r>
      <w:r>
        <w:rPr>
          <w:color w:val="000000"/>
          <w:sz w:val="20"/>
          <w:szCs w:val="20"/>
        </w:rPr>
        <w:t xml:space="preserve">Quels sont ces </w:t>
      </w:r>
      <w:proofErr w:type="spellStart"/>
      <w:r>
        <w:rPr>
          <w:color w:val="000000"/>
          <w:sz w:val="20"/>
          <w:szCs w:val="20"/>
        </w:rPr>
        <w:t>hyperparamètres</w:t>
      </w:r>
      <w:proofErr w:type="spellEnd"/>
      <w:r>
        <w:rPr>
          <w:color w:val="000000"/>
          <w:sz w:val="20"/>
          <w:szCs w:val="20"/>
        </w:rPr>
        <w:t>? Ils sont optimisés par quel objectif?</w:t>
      </w:r>
    </w:p>
  </w:comment>
  <w:comment w:id="151" w:author="Quyen THIEU" w:date="2023-11-28T15:38:00Z" w:initials="QT">
    <w:p w14:paraId="46B5E520" w14:textId="77777777" w:rsidR="00DE2FF3" w:rsidRDefault="00DE2FF3" w:rsidP="00C87DD0">
      <w:pPr>
        <w:jc w:val="left"/>
      </w:pPr>
      <w:r>
        <w:rPr>
          <w:rStyle w:val="Marquedecommentaire"/>
        </w:rPr>
        <w:annotationRef/>
      </w:r>
      <w:r>
        <w:rPr>
          <w:color w:val="000000"/>
          <w:sz w:val="20"/>
          <w:szCs w:val="20"/>
        </w:rPr>
        <w:t>Ce serait plus facile à interpréter les chiffres si on les met en %</w:t>
      </w:r>
    </w:p>
  </w:comment>
  <w:comment w:id="152" w:author="Quyen THIEU" w:date="2023-11-28T15:42:00Z" w:initials="QT">
    <w:p w14:paraId="2824F5DA" w14:textId="77777777" w:rsidR="00DE2FF3" w:rsidRDefault="00DE2FF3" w:rsidP="00C87DD0">
      <w:pPr>
        <w:jc w:val="left"/>
      </w:pPr>
      <w:r>
        <w:rPr>
          <w:rStyle w:val="Marquedecommentaire"/>
        </w:rPr>
        <w:annotationRef/>
      </w:r>
      <w:r>
        <w:rPr>
          <w:color w:val="000000"/>
          <w:sz w:val="20"/>
          <w:szCs w:val="20"/>
        </w:rPr>
        <w:t xml:space="preserve">@Sophie, </w:t>
      </w:r>
      <w:proofErr w:type="spellStart"/>
      <w:r>
        <w:rPr>
          <w:color w:val="000000"/>
          <w:sz w:val="20"/>
          <w:szCs w:val="20"/>
        </w:rPr>
        <w:t>peux tu</w:t>
      </w:r>
      <w:proofErr w:type="spellEnd"/>
      <w:r>
        <w:rPr>
          <w:color w:val="000000"/>
          <w:sz w:val="20"/>
          <w:szCs w:val="20"/>
        </w:rPr>
        <w:t xml:space="preserve"> augmenter la taille de police du titre et du légend de chaque graphique pour que ça soit plus lisible stp?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05B2BFA" w15:done="0"/>
  <w15:commentEx w15:paraId="12097862" w15:done="0"/>
  <w15:commentEx w15:paraId="05DEB3D7" w15:done="0"/>
  <w15:commentEx w15:paraId="3E895706" w15:done="0"/>
  <w15:commentEx w15:paraId="102EF981" w15:done="0"/>
  <w15:commentEx w15:paraId="47D46335" w15:done="0"/>
  <w15:commentEx w15:paraId="5FF560CF" w15:paraIdParent="47D46335" w15:done="0"/>
  <w15:commentEx w15:paraId="611CEA54" w15:done="0"/>
  <w15:commentEx w15:paraId="72BB7384" w15:done="0"/>
  <w15:commentEx w15:paraId="695AD88B" w15:done="0"/>
  <w15:commentEx w15:paraId="62917451" w15:paraIdParent="695AD88B" w15:done="0"/>
  <w15:commentEx w15:paraId="5B75C3B8" w15:done="0"/>
  <w15:commentEx w15:paraId="52AC8A11" w15:done="0"/>
  <w15:commentEx w15:paraId="6B90D998" w15:paraIdParent="52AC8A11" w15:done="0"/>
  <w15:commentEx w15:paraId="65DFB2B0" w15:done="0"/>
  <w15:commentEx w15:paraId="46B5E520" w15:done="0"/>
  <w15:commentEx w15:paraId="2824F5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8126D41" w16cex:dateUtc="2023-11-28T12:34:00Z"/>
  <w16cex:commentExtensible w16cex:durableId="6A25C9C9" w16cex:dateUtc="2023-11-28T12:27:00Z"/>
  <w16cex:commentExtensible w16cex:durableId="5EA6AB5F" w16cex:dateUtc="2023-11-28T13:47:00Z"/>
  <w16cex:commentExtensible w16cex:durableId="59DDF3EB" w16cex:dateUtc="2023-11-28T12:35:00Z"/>
  <w16cex:commentExtensible w16cex:durableId="75860B04" w16cex:dateUtc="2023-11-28T13:15:00Z"/>
  <w16cex:commentExtensible w16cex:durableId="6376B84D" w16cex:dateUtc="2023-11-28T13:50:00Z"/>
  <w16cex:commentExtensible w16cex:durableId="017A16F3" w16cex:dateUtc="2023-11-28T14:14:00Z"/>
  <w16cex:commentExtensible w16cex:durableId="0318571B" w16cex:dateUtc="2023-11-28T14:15:00Z"/>
  <w16cex:commentExtensible w16cex:durableId="53844761" w16cex:dateUtc="2023-11-28T14:25:00Z"/>
  <w16cex:commentExtensible w16cex:durableId="6A2CF89B" w16cex:dateUtc="2023-11-28T14:28:00Z"/>
  <w16cex:commentExtensible w16cex:durableId="28252EAC" w16cex:dateUtc="2023-11-28T14:30:00Z"/>
  <w16cex:commentExtensible w16cex:durableId="664450EC" w16cex:dateUtc="2023-11-28T14:38:00Z"/>
  <w16cex:commentExtensible w16cex:durableId="21CA3EAD" w16cex:dateUtc="2023-11-28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5B2BFA" w16cid:durableId="08126D41"/>
  <w16cid:commentId w16cid:paraId="12097862" w16cid:durableId="6A25C9C9"/>
  <w16cid:commentId w16cid:paraId="05DEB3D7" w16cid:durableId="5EA6AB5F"/>
  <w16cid:commentId w16cid:paraId="3E895706" w16cid:durableId="59DDF3EB"/>
  <w16cid:commentId w16cid:paraId="102EF981" w16cid:durableId="75860B04"/>
  <w16cid:commentId w16cid:paraId="47D46335" w16cid:durableId="6376B84D"/>
  <w16cid:commentId w16cid:paraId="611CEA54" w16cid:durableId="017A16F3"/>
  <w16cid:commentId w16cid:paraId="72BB7384" w16cid:durableId="0318571B"/>
  <w16cid:commentId w16cid:paraId="695AD88B" w16cid:durableId="53844761"/>
  <w16cid:commentId w16cid:paraId="52AC8A11" w16cid:durableId="6A2CF89B"/>
  <w16cid:commentId w16cid:paraId="65DFB2B0" w16cid:durableId="28252EAC"/>
  <w16cid:commentId w16cid:paraId="46B5E520" w16cid:durableId="664450EC"/>
  <w16cid:commentId w16cid:paraId="2824F5DA" w16cid:durableId="21CA3EA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ABB57D" w14:textId="77777777" w:rsidR="00290094" w:rsidRDefault="00290094">
      <w:r>
        <w:separator/>
      </w:r>
    </w:p>
  </w:endnote>
  <w:endnote w:type="continuationSeparator" w:id="0">
    <w:p w14:paraId="28A717DE" w14:textId="77777777" w:rsidR="00290094" w:rsidRDefault="002900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DE2FF3" w:rsidRDefault="00DE2FF3"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DE2FF3" w:rsidRDefault="00DE2FF3"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A8F166" w14:textId="77777777" w:rsidR="00290094" w:rsidRDefault="00290094">
      <w:r>
        <w:separator/>
      </w:r>
    </w:p>
  </w:footnote>
  <w:footnote w:type="continuationSeparator" w:id="0">
    <w:p w14:paraId="5B6A314A" w14:textId="77777777" w:rsidR="00290094" w:rsidRDefault="002900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DE2FF3" w:rsidRDefault="00DE2FF3"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DE2FF3" w:rsidRDefault="00DE2FF3"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DE2FF3" w:rsidRDefault="00DE2FF3"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DE2FF3" w14:paraId="60B10331" w14:textId="77777777" w:rsidTr="00FA57CC">
      <w:trPr>
        <w:trHeight w:val="145"/>
        <w:tblHeader/>
      </w:trPr>
      <w:tc>
        <w:tcPr>
          <w:tcW w:w="3012" w:type="dxa"/>
        </w:tcPr>
        <w:p w14:paraId="3AE96856" w14:textId="233D8DBA" w:rsidR="00DE2FF3" w:rsidRPr="009764C2" w:rsidRDefault="00DE2FF3" w:rsidP="000B0CB1">
          <w:pPr>
            <w:pStyle w:val="En-tte"/>
            <w:ind w:right="360"/>
            <w:rPr>
              <w:noProof/>
              <w:lang w:eastAsia="fr-FR"/>
            </w:rPr>
          </w:pPr>
        </w:p>
      </w:tc>
      <w:tc>
        <w:tcPr>
          <w:tcW w:w="6846" w:type="dxa"/>
          <w:vAlign w:val="center"/>
        </w:tcPr>
        <w:p w14:paraId="27548C0D" w14:textId="6BD0ED20" w:rsidR="00DE2FF3" w:rsidRDefault="00DE2FF3" w:rsidP="001558F2">
          <w:pPr>
            <w:pStyle w:val="En-tte"/>
            <w:tabs>
              <w:tab w:val="clear" w:pos="4703"/>
              <w:tab w:val="clear" w:pos="9406"/>
              <w:tab w:val="left" w:pos="1933"/>
            </w:tabs>
            <w:jc w:val="center"/>
            <w:rPr>
              <w:noProof/>
              <w:lang w:eastAsia="fr-FR"/>
            </w:rPr>
          </w:pPr>
        </w:p>
      </w:tc>
      <w:tc>
        <w:tcPr>
          <w:tcW w:w="665" w:type="dxa"/>
          <w:vAlign w:val="center"/>
        </w:tcPr>
        <w:p w14:paraId="718D9C45" w14:textId="70497626" w:rsidR="00DE2FF3" w:rsidRPr="006C40B7" w:rsidRDefault="00DE2FF3"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387BB5">
            <w:rPr>
              <w:rStyle w:val="Numrodepage"/>
              <w:noProof/>
              <w:sz w:val="20"/>
              <w:szCs w:val="20"/>
            </w:rPr>
            <w:t>23</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387BB5">
            <w:rPr>
              <w:rStyle w:val="Numrodepage"/>
              <w:noProof/>
              <w:sz w:val="20"/>
              <w:szCs w:val="20"/>
            </w:rPr>
            <w:t>30</w:t>
          </w:r>
          <w:r w:rsidRPr="006C40B7">
            <w:rPr>
              <w:rStyle w:val="Numrodepage"/>
              <w:sz w:val="20"/>
              <w:szCs w:val="20"/>
            </w:rPr>
            <w:fldChar w:fldCharType="end"/>
          </w:r>
        </w:p>
      </w:tc>
    </w:tr>
  </w:tbl>
  <w:p w14:paraId="01D46006" w14:textId="77777777" w:rsidR="00DE2FF3" w:rsidRDefault="00DE2FF3"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5"/>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21"/>
  </w:num>
  <w:num w:numId="14">
    <w:abstractNumId w:val="14"/>
  </w:num>
  <w:num w:numId="15">
    <w:abstractNumId w:val="15"/>
  </w:num>
  <w:num w:numId="16">
    <w:abstractNumId w:val="23"/>
  </w:num>
  <w:num w:numId="17">
    <w:abstractNumId w:val="13"/>
  </w:num>
  <w:num w:numId="18">
    <w:abstractNumId w:val="22"/>
  </w:num>
  <w:num w:numId="19">
    <w:abstractNumId w:val="17"/>
  </w:num>
  <w:num w:numId="20">
    <w:abstractNumId w:val="0"/>
  </w:num>
  <w:num w:numId="21">
    <w:abstractNumId w:val="16"/>
  </w:num>
  <w:num w:numId="22">
    <w:abstractNumId w:val="24"/>
  </w:num>
  <w:num w:numId="23">
    <w:abstractNumId w:val="18"/>
  </w:num>
  <w:num w:numId="24">
    <w:abstractNumId w:val="12"/>
  </w:num>
  <w:num w:numId="25">
    <w:abstractNumId w:val="20"/>
  </w:num>
  <w:num w:numId="2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03430"/>
    <w:rsid w:val="00012241"/>
    <w:rsid w:val="00012286"/>
    <w:rsid w:val="00012E11"/>
    <w:rsid w:val="00012F97"/>
    <w:rsid w:val="000133F4"/>
    <w:rsid w:val="00023969"/>
    <w:rsid w:val="00032452"/>
    <w:rsid w:val="000413AE"/>
    <w:rsid w:val="00046B8C"/>
    <w:rsid w:val="0004794E"/>
    <w:rsid w:val="00054A94"/>
    <w:rsid w:val="0005701B"/>
    <w:rsid w:val="0006198E"/>
    <w:rsid w:val="000623C5"/>
    <w:rsid w:val="0006678F"/>
    <w:rsid w:val="0007060A"/>
    <w:rsid w:val="000749CD"/>
    <w:rsid w:val="000766BA"/>
    <w:rsid w:val="0008067C"/>
    <w:rsid w:val="00084727"/>
    <w:rsid w:val="00087E89"/>
    <w:rsid w:val="000973D7"/>
    <w:rsid w:val="000A3F9E"/>
    <w:rsid w:val="000B0CB1"/>
    <w:rsid w:val="000B3D7B"/>
    <w:rsid w:val="000B4CC0"/>
    <w:rsid w:val="000C18C1"/>
    <w:rsid w:val="000C6450"/>
    <w:rsid w:val="000C7737"/>
    <w:rsid w:val="000D279A"/>
    <w:rsid w:val="000D3EF7"/>
    <w:rsid w:val="000D7F0E"/>
    <w:rsid w:val="000E2551"/>
    <w:rsid w:val="000E4A72"/>
    <w:rsid w:val="000E4CB3"/>
    <w:rsid w:val="000F44FC"/>
    <w:rsid w:val="0010258E"/>
    <w:rsid w:val="00114645"/>
    <w:rsid w:val="00114B7C"/>
    <w:rsid w:val="00122B3D"/>
    <w:rsid w:val="00122E90"/>
    <w:rsid w:val="0012385A"/>
    <w:rsid w:val="00124A32"/>
    <w:rsid w:val="00125C4E"/>
    <w:rsid w:val="00133788"/>
    <w:rsid w:val="00134C93"/>
    <w:rsid w:val="00136103"/>
    <w:rsid w:val="00136F0D"/>
    <w:rsid w:val="0013741F"/>
    <w:rsid w:val="0014243E"/>
    <w:rsid w:val="001512BD"/>
    <w:rsid w:val="00152FB4"/>
    <w:rsid w:val="001558F2"/>
    <w:rsid w:val="001636E4"/>
    <w:rsid w:val="00163D93"/>
    <w:rsid w:val="00165CD2"/>
    <w:rsid w:val="001701C6"/>
    <w:rsid w:val="00170A0C"/>
    <w:rsid w:val="001730C2"/>
    <w:rsid w:val="00180F04"/>
    <w:rsid w:val="0018632D"/>
    <w:rsid w:val="00187427"/>
    <w:rsid w:val="001924B9"/>
    <w:rsid w:val="00193CB7"/>
    <w:rsid w:val="001A23B4"/>
    <w:rsid w:val="001A2DC1"/>
    <w:rsid w:val="001A761B"/>
    <w:rsid w:val="001B0AEC"/>
    <w:rsid w:val="001B0EF4"/>
    <w:rsid w:val="001B3640"/>
    <w:rsid w:val="001C0464"/>
    <w:rsid w:val="001C1307"/>
    <w:rsid w:val="001C1B1C"/>
    <w:rsid w:val="001C75D0"/>
    <w:rsid w:val="001D10E9"/>
    <w:rsid w:val="001D3685"/>
    <w:rsid w:val="001D527E"/>
    <w:rsid w:val="001D7A33"/>
    <w:rsid w:val="001E1701"/>
    <w:rsid w:val="001E3254"/>
    <w:rsid w:val="001E7D3C"/>
    <w:rsid w:val="001F06CB"/>
    <w:rsid w:val="001F1785"/>
    <w:rsid w:val="001F5209"/>
    <w:rsid w:val="001F5C23"/>
    <w:rsid w:val="001F6C18"/>
    <w:rsid w:val="001F6D37"/>
    <w:rsid w:val="00210A01"/>
    <w:rsid w:val="00213F6E"/>
    <w:rsid w:val="00220992"/>
    <w:rsid w:val="0022437F"/>
    <w:rsid w:val="00224A0E"/>
    <w:rsid w:val="00225875"/>
    <w:rsid w:val="00226A7E"/>
    <w:rsid w:val="00226B48"/>
    <w:rsid w:val="00227747"/>
    <w:rsid w:val="002279AF"/>
    <w:rsid w:val="00230714"/>
    <w:rsid w:val="002339EC"/>
    <w:rsid w:val="0024109F"/>
    <w:rsid w:val="00242E83"/>
    <w:rsid w:val="00252143"/>
    <w:rsid w:val="002558D9"/>
    <w:rsid w:val="00257F75"/>
    <w:rsid w:val="002602FD"/>
    <w:rsid w:val="00260FE8"/>
    <w:rsid w:val="00262C0D"/>
    <w:rsid w:val="002643EE"/>
    <w:rsid w:val="00266EC3"/>
    <w:rsid w:val="00283528"/>
    <w:rsid w:val="0028353F"/>
    <w:rsid w:val="00290094"/>
    <w:rsid w:val="00296DEB"/>
    <w:rsid w:val="002A1892"/>
    <w:rsid w:val="002A52B1"/>
    <w:rsid w:val="002B4011"/>
    <w:rsid w:val="002B6763"/>
    <w:rsid w:val="002D0D70"/>
    <w:rsid w:val="002D3AB3"/>
    <w:rsid w:val="002E30B2"/>
    <w:rsid w:val="002E36CA"/>
    <w:rsid w:val="002F2909"/>
    <w:rsid w:val="002F29DB"/>
    <w:rsid w:val="002F566C"/>
    <w:rsid w:val="00303ED3"/>
    <w:rsid w:val="003167C7"/>
    <w:rsid w:val="00321EA5"/>
    <w:rsid w:val="00325522"/>
    <w:rsid w:val="0032562C"/>
    <w:rsid w:val="00327EAB"/>
    <w:rsid w:val="00332B4D"/>
    <w:rsid w:val="003516A2"/>
    <w:rsid w:val="00357629"/>
    <w:rsid w:val="00365999"/>
    <w:rsid w:val="00370006"/>
    <w:rsid w:val="00382E5C"/>
    <w:rsid w:val="00383739"/>
    <w:rsid w:val="00387BB5"/>
    <w:rsid w:val="003A221F"/>
    <w:rsid w:val="003A5F17"/>
    <w:rsid w:val="003A7DC1"/>
    <w:rsid w:val="003A7F72"/>
    <w:rsid w:val="003B3A3C"/>
    <w:rsid w:val="003B41F6"/>
    <w:rsid w:val="003C00FA"/>
    <w:rsid w:val="003C01CF"/>
    <w:rsid w:val="003C6CCA"/>
    <w:rsid w:val="003C710C"/>
    <w:rsid w:val="003C785F"/>
    <w:rsid w:val="003D198E"/>
    <w:rsid w:val="003D1F55"/>
    <w:rsid w:val="003D3D55"/>
    <w:rsid w:val="003D6BB5"/>
    <w:rsid w:val="003E2803"/>
    <w:rsid w:val="003F1AFF"/>
    <w:rsid w:val="003F21EF"/>
    <w:rsid w:val="00402AD1"/>
    <w:rsid w:val="0040583F"/>
    <w:rsid w:val="00406926"/>
    <w:rsid w:val="00416420"/>
    <w:rsid w:val="0041666E"/>
    <w:rsid w:val="00421358"/>
    <w:rsid w:val="0042742F"/>
    <w:rsid w:val="00432814"/>
    <w:rsid w:val="00433216"/>
    <w:rsid w:val="004412C2"/>
    <w:rsid w:val="00446059"/>
    <w:rsid w:val="00452C7F"/>
    <w:rsid w:val="00455FDA"/>
    <w:rsid w:val="00464B06"/>
    <w:rsid w:val="004717B1"/>
    <w:rsid w:val="00472379"/>
    <w:rsid w:val="00474C90"/>
    <w:rsid w:val="0048466A"/>
    <w:rsid w:val="004847E3"/>
    <w:rsid w:val="00493C9E"/>
    <w:rsid w:val="004B1446"/>
    <w:rsid w:val="004C0B28"/>
    <w:rsid w:val="004C58B1"/>
    <w:rsid w:val="004D0FED"/>
    <w:rsid w:val="004D2148"/>
    <w:rsid w:val="004D2673"/>
    <w:rsid w:val="004D7B37"/>
    <w:rsid w:val="004E2717"/>
    <w:rsid w:val="004F2AA4"/>
    <w:rsid w:val="00502033"/>
    <w:rsid w:val="005029AE"/>
    <w:rsid w:val="0051115D"/>
    <w:rsid w:val="00522ACA"/>
    <w:rsid w:val="00531BB2"/>
    <w:rsid w:val="00534AD8"/>
    <w:rsid w:val="00534D51"/>
    <w:rsid w:val="0053753C"/>
    <w:rsid w:val="005444A1"/>
    <w:rsid w:val="005503B7"/>
    <w:rsid w:val="00550AB5"/>
    <w:rsid w:val="00552DA2"/>
    <w:rsid w:val="00553D3B"/>
    <w:rsid w:val="0055533A"/>
    <w:rsid w:val="00566BAD"/>
    <w:rsid w:val="00567BB4"/>
    <w:rsid w:val="00570CB9"/>
    <w:rsid w:val="0057335E"/>
    <w:rsid w:val="00573A75"/>
    <w:rsid w:val="00577A63"/>
    <w:rsid w:val="005805EF"/>
    <w:rsid w:val="00585051"/>
    <w:rsid w:val="0059220D"/>
    <w:rsid w:val="00596DB8"/>
    <w:rsid w:val="00596E50"/>
    <w:rsid w:val="00597A73"/>
    <w:rsid w:val="005A46C1"/>
    <w:rsid w:val="005A5204"/>
    <w:rsid w:val="005A6711"/>
    <w:rsid w:val="005B1B1F"/>
    <w:rsid w:val="005B5C6A"/>
    <w:rsid w:val="005B71FB"/>
    <w:rsid w:val="005D1625"/>
    <w:rsid w:val="005D1857"/>
    <w:rsid w:val="005E3EF5"/>
    <w:rsid w:val="005E62C2"/>
    <w:rsid w:val="005E7FD6"/>
    <w:rsid w:val="005F31CF"/>
    <w:rsid w:val="00612664"/>
    <w:rsid w:val="00613E4A"/>
    <w:rsid w:val="006146A0"/>
    <w:rsid w:val="006176B2"/>
    <w:rsid w:val="00622FAA"/>
    <w:rsid w:val="00623A4E"/>
    <w:rsid w:val="00624516"/>
    <w:rsid w:val="00631639"/>
    <w:rsid w:val="00634FD2"/>
    <w:rsid w:val="00635B50"/>
    <w:rsid w:val="00650CFB"/>
    <w:rsid w:val="006522F0"/>
    <w:rsid w:val="00661B03"/>
    <w:rsid w:val="0066730C"/>
    <w:rsid w:val="00676E01"/>
    <w:rsid w:val="00681B7F"/>
    <w:rsid w:val="00683C57"/>
    <w:rsid w:val="006860F7"/>
    <w:rsid w:val="00686D38"/>
    <w:rsid w:val="00693DE4"/>
    <w:rsid w:val="00694E75"/>
    <w:rsid w:val="00696583"/>
    <w:rsid w:val="006A254F"/>
    <w:rsid w:val="006A2B9A"/>
    <w:rsid w:val="006A51B0"/>
    <w:rsid w:val="006B014F"/>
    <w:rsid w:val="006B06B8"/>
    <w:rsid w:val="006B086A"/>
    <w:rsid w:val="006B434B"/>
    <w:rsid w:val="006C40B7"/>
    <w:rsid w:val="006C6CE1"/>
    <w:rsid w:val="006C7F16"/>
    <w:rsid w:val="006D4F0D"/>
    <w:rsid w:val="006E0390"/>
    <w:rsid w:val="006F3D11"/>
    <w:rsid w:val="006F5425"/>
    <w:rsid w:val="00700ED3"/>
    <w:rsid w:val="007028DF"/>
    <w:rsid w:val="007120A6"/>
    <w:rsid w:val="00713DE2"/>
    <w:rsid w:val="00716031"/>
    <w:rsid w:val="00717E0E"/>
    <w:rsid w:val="007241DE"/>
    <w:rsid w:val="0072592D"/>
    <w:rsid w:val="00734F1A"/>
    <w:rsid w:val="00743879"/>
    <w:rsid w:val="0074479E"/>
    <w:rsid w:val="007453B1"/>
    <w:rsid w:val="00746E00"/>
    <w:rsid w:val="00754C0C"/>
    <w:rsid w:val="00756CC8"/>
    <w:rsid w:val="007602C7"/>
    <w:rsid w:val="007611FB"/>
    <w:rsid w:val="007640EA"/>
    <w:rsid w:val="00765AE3"/>
    <w:rsid w:val="00765CE1"/>
    <w:rsid w:val="007831DE"/>
    <w:rsid w:val="00783892"/>
    <w:rsid w:val="00787082"/>
    <w:rsid w:val="0079273D"/>
    <w:rsid w:val="007930EE"/>
    <w:rsid w:val="0079672C"/>
    <w:rsid w:val="007A2F97"/>
    <w:rsid w:val="007B3405"/>
    <w:rsid w:val="007B7662"/>
    <w:rsid w:val="007C1407"/>
    <w:rsid w:val="007C2716"/>
    <w:rsid w:val="007C4EBF"/>
    <w:rsid w:val="007C7ECD"/>
    <w:rsid w:val="007D214F"/>
    <w:rsid w:val="007D430D"/>
    <w:rsid w:val="007E1053"/>
    <w:rsid w:val="007E4475"/>
    <w:rsid w:val="007F06CF"/>
    <w:rsid w:val="007F2370"/>
    <w:rsid w:val="007F31B9"/>
    <w:rsid w:val="007F31D1"/>
    <w:rsid w:val="007F3352"/>
    <w:rsid w:val="007F5A5F"/>
    <w:rsid w:val="00801FB7"/>
    <w:rsid w:val="008048EB"/>
    <w:rsid w:val="00816DFC"/>
    <w:rsid w:val="0082016C"/>
    <w:rsid w:val="008231E6"/>
    <w:rsid w:val="00823282"/>
    <w:rsid w:val="00831436"/>
    <w:rsid w:val="00833675"/>
    <w:rsid w:val="00842495"/>
    <w:rsid w:val="00843057"/>
    <w:rsid w:val="00843488"/>
    <w:rsid w:val="008459CE"/>
    <w:rsid w:val="00853466"/>
    <w:rsid w:val="00853BD2"/>
    <w:rsid w:val="00860970"/>
    <w:rsid w:val="00861797"/>
    <w:rsid w:val="00867455"/>
    <w:rsid w:val="00870C47"/>
    <w:rsid w:val="0087131C"/>
    <w:rsid w:val="008761B9"/>
    <w:rsid w:val="00877BFF"/>
    <w:rsid w:val="00887A5E"/>
    <w:rsid w:val="008B029B"/>
    <w:rsid w:val="008B0AFB"/>
    <w:rsid w:val="008B1176"/>
    <w:rsid w:val="008B74D6"/>
    <w:rsid w:val="008C05B2"/>
    <w:rsid w:val="008C1A23"/>
    <w:rsid w:val="008C4F2F"/>
    <w:rsid w:val="008C5BDE"/>
    <w:rsid w:val="008D1E6C"/>
    <w:rsid w:val="008D2335"/>
    <w:rsid w:val="008D6B6A"/>
    <w:rsid w:val="008E6C03"/>
    <w:rsid w:val="008F46C5"/>
    <w:rsid w:val="009052A9"/>
    <w:rsid w:val="00916289"/>
    <w:rsid w:val="00916C03"/>
    <w:rsid w:val="00917E45"/>
    <w:rsid w:val="009201A2"/>
    <w:rsid w:val="009226F6"/>
    <w:rsid w:val="009228B5"/>
    <w:rsid w:val="00927899"/>
    <w:rsid w:val="00930BD0"/>
    <w:rsid w:val="009470D9"/>
    <w:rsid w:val="00951488"/>
    <w:rsid w:val="009626F6"/>
    <w:rsid w:val="00962899"/>
    <w:rsid w:val="00967ED6"/>
    <w:rsid w:val="00970597"/>
    <w:rsid w:val="009762E1"/>
    <w:rsid w:val="009764C2"/>
    <w:rsid w:val="00981349"/>
    <w:rsid w:val="00983FB7"/>
    <w:rsid w:val="00984F2A"/>
    <w:rsid w:val="00991680"/>
    <w:rsid w:val="009928CB"/>
    <w:rsid w:val="009A297B"/>
    <w:rsid w:val="009A3D7D"/>
    <w:rsid w:val="009A40D1"/>
    <w:rsid w:val="009B4D1B"/>
    <w:rsid w:val="009B6690"/>
    <w:rsid w:val="009B7D00"/>
    <w:rsid w:val="009C33C2"/>
    <w:rsid w:val="009D076A"/>
    <w:rsid w:val="009D0923"/>
    <w:rsid w:val="009D29F4"/>
    <w:rsid w:val="009D2B21"/>
    <w:rsid w:val="009D3434"/>
    <w:rsid w:val="009D3551"/>
    <w:rsid w:val="009E42C4"/>
    <w:rsid w:val="009F210B"/>
    <w:rsid w:val="009F23CB"/>
    <w:rsid w:val="009F2DC5"/>
    <w:rsid w:val="009F304A"/>
    <w:rsid w:val="009F69C8"/>
    <w:rsid w:val="009F7073"/>
    <w:rsid w:val="00A12374"/>
    <w:rsid w:val="00A13B45"/>
    <w:rsid w:val="00A13C38"/>
    <w:rsid w:val="00A13E63"/>
    <w:rsid w:val="00A16D71"/>
    <w:rsid w:val="00A16F93"/>
    <w:rsid w:val="00A22471"/>
    <w:rsid w:val="00A227CE"/>
    <w:rsid w:val="00A31AF0"/>
    <w:rsid w:val="00A354F9"/>
    <w:rsid w:val="00A4089D"/>
    <w:rsid w:val="00A44A25"/>
    <w:rsid w:val="00A44F6F"/>
    <w:rsid w:val="00A51E08"/>
    <w:rsid w:val="00A52773"/>
    <w:rsid w:val="00A537D7"/>
    <w:rsid w:val="00A567BD"/>
    <w:rsid w:val="00A61B48"/>
    <w:rsid w:val="00A672EB"/>
    <w:rsid w:val="00A81341"/>
    <w:rsid w:val="00A82188"/>
    <w:rsid w:val="00A90570"/>
    <w:rsid w:val="00A91B43"/>
    <w:rsid w:val="00A91BFF"/>
    <w:rsid w:val="00A93E16"/>
    <w:rsid w:val="00A9622F"/>
    <w:rsid w:val="00AA07EA"/>
    <w:rsid w:val="00AA0D2C"/>
    <w:rsid w:val="00AA1EE9"/>
    <w:rsid w:val="00AB4E96"/>
    <w:rsid w:val="00AC1A33"/>
    <w:rsid w:val="00AD1808"/>
    <w:rsid w:val="00AD2237"/>
    <w:rsid w:val="00AD2EBE"/>
    <w:rsid w:val="00AD6958"/>
    <w:rsid w:val="00AE0C28"/>
    <w:rsid w:val="00AF1E42"/>
    <w:rsid w:val="00AF2D53"/>
    <w:rsid w:val="00B04FD1"/>
    <w:rsid w:val="00B0627A"/>
    <w:rsid w:val="00B06905"/>
    <w:rsid w:val="00B07ADF"/>
    <w:rsid w:val="00B10F8E"/>
    <w:rsid w:val="00B13F13"/>
    <w:rsid w:val="00B13FEC"/>
    <w:rsid w:val="00B20A50"/>
    <w:rsid w:val="00B2542E"/>
    <w:rsid w:val="00B34FC6"/>
    <w:rsid w:val="00B36334"/>
    <w:rsid w:val="00B53B67"/>
    <w:rsid w:val="00B56B68"/>
    <w:rsid w:val="00B56C41"/>
    <w:rsid w:val="00B63582"/>
    <w:rsid w:val="00B72DEB"/>
    <w:rsid w:val="00B75F97"/>
    <w:rsid w:val="00B76C1E"/>
    <w:rsid w:val="00B805ED"/>
    <w:rsid w:val="00B81CC0"/>
    <w:rsid w:val="00B874AC"/>
    <w:rsid w:val="00BA1440"/>
    <w:rsid w:val="00BB2971"/>
    <w:rsid w:val="00BB5CEC"/>
    <w:rsid w:val="00BB6112"/>
    <w:rsid w:val="00BB75C3"/>
    <w:rsid w:val="00BC5A15"/>
    <w:rsid w:val="00BC6892"/>
    <w:rsid w:val="00BC72E6"/>
    <w:rsid w:val="00BE0EA3"/>
    <w:rsid w:val="00BE540A"/>
    <w:rsid w:val="00BE6127"/>
    <w:rsid w:val="00BF2356"/>
    <w:rsid w:val="00C013A3"/>
    <w:rsid w:val="00C04285"/>
    <w:rsid w:val="00C060CF"/>
    <w:rsid w:val="00C061FE"/>
    <w:rsid w:val="00C066FD"/>
    <w:rsid w:val="00C06F85"/>
    <w:rsid w:val="00C13582"/>
    <w:rsid w:val="00C17643"/>
    <w:rsid w:val="00C17B73"/>
    <w:rsid w:val="00C20CE7"/>
    <w:rsid w:val="00C217A8"/>
    <w:rsid w:val="00C228D2"/>
    <w:rsid w:val="00C31409"/>
    <w:rsid w:val="00C332C6"/>
    <w:rsid w:val="00C464E8"/>
    <w:rsid w:val="00C4767C"/>
    <w:rsid w:val="00C5213A"/>
    <w:rsid w:val="00C53F19"/>
    <w:rsid w:val="00C55648"/>
    <w:rsid w:val="00C82D89"/>
    <w:rsid w:val="00C84461"/>
    <w:rsid w:val="00C87DD0"/>
    <w:rsid w:val="00C90EFE"/>
    <w:rsid w:val="00C967B4"/>
    <w:rsid w:val="00CA2233"/>
    <w:rsid w:val="00CB012D"/>
    <w:rsid w:val="00CB6026"/>
    <w:rsid w:val="00CB642E"/>
    <w:rsid w:val="00CC4816"/>
    <w:rsid w:val="00CE633E"/>
    <w:rsid w:val="00CE7B10"/>
    <w:rsid w:val="00CF5389"/>
    <w:rsid w:val="00CF76B4"/>
    <w:rsid w:val="00D04001"/>
    <w:rsid w:val="00D0440E"/>
    <w:rsid w:val="00D04902"/>
    <w:rsid w:val="00D14430"/>
    <w:rsid w:val="00D2496C"/>
    <w:rsid w:val="00D26CFF"/>
    <w:rsid w:val="00D34ECC"/>
    <w:rsid w:val="00D4259A"/>
    <w:rsid w:val="00D4525F"/>
    <w:rsid w:val="00D50669"/>
    <w:rsid w:val="00D54D51"/>
    <w:rsid w:val="00D607A1"/>
    <w:rsid w:val="00D6375F"/>
    <w:rsid w:val="00D65A5F"/>
    <w:rsid w:val="00D7223F"/>
    <w:rsid w:val="00D8463C"/>
    <w:rsid w:val="00D9148A"/>
    <w:rsid w:val="00D92B2A"/>
    <w:rsid w:val="00D92F23"/>
    <w:rsid w:val="00D93A32"/>
    <w:rsid w:val="00D93C63"/>
    <w:rsid w:val="00D9794C"/>
    <w:rsid w:val="00DA0D5D"/>
    <w:rsid w:val="00DA1BE3"/>
    <w:rsid w:val="00DA22FC"/>
    <w:rsid w:val="00DA3E3C"/>
    <w:rsid w:val="00DB5005"/>
    <w:rsid w:val="00DC084B"/>
    <w:rsid w:val="00DC46A0"/>
    <w:rsid w:val="00DD1DC6"/>
    <w:rsid w:val="00DD2E1D"/>
    <w:rsid w:val="00DD3B80"/>
    <w:rsid w:val="00DD6B5E"/>
    <w:rsid w:val="00DE03FE"/>
    <w:rsid w:val="00DE2FF3"/>
    <w:rsid w:val="00DF2018"/>
    <w:rsid w:val="00DF54E9"/>
    <w:rsid w:val="00E03825"/>
    <w:rsid w:val="00E30834"/>
    <w:rsid w:val="00E333C9"/>
    <w:rsid w:val="00E33F28"/>
    <w:rsid w:val="00E34654"/>
    <w:rsid w:val="00E37855"/>
    <w:rsid w:val="00E44BEB"/>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90323"/>
    <w:rsid w:val="00E9089F"/>
    <w:rsid w:val="00E92B6A"/>
    <w:rsid w:val="00E9563D"/>
    <w:rsid w:val="00EA2AD1"/>
    <w:rsid w:val="00EA78A9"/>
    <w:rsid w:val="00EB1F90"/>
    <w:rsid w:val="00EB7AC6"/>
    <w:rsid w:val="00EC0EA1"/>
    <w:rsid w:val="00ED00AB"/>
    <w:rsid w:val="00EF3EC2"/>
    <w:rsid w:val="00EF44C2"/>
    <w:rsid w:val="00EF47C2"/>
    <w:rsid w:val="00F02349"/>
    <w:rsid w:val="00F10F19"/>
    <w:rsid w:val="00F1108C"/>
    <w:rsid w:val="00F15EAB"/>
    <w:rsid w:val="00F2189E"/>
    <w:rsid w:val="00F264A4"/>
    <w:rsid w:val="00F268F5"/>
    <w:rsid w:val="00F270A8"/>
    <w:rsid w:val="00F339FA"/>
    <w:rsid w:val="00F33FEA"/>
    <w:rsid w:val="00F40C6D"/>
    <w:rsid w:val="00F41915"/>
    <w:rsid w:val="00F473C5"/>
    <w:rsid w:val="00F510D3"/>
    <w:rsid w:val="00F52D9B"/>
    <w:rsid w:val="00F54830"/>
    <w:rsid w:val="00F55A2F"/>
    <w:rsid w:val="00F60167"/>
    <w:rsid w:val="00F64F0B"/>
    <w:rsid w:val="00F74607"/>
    <w:rsid w:val="00F809D8"/>
    <w:rsid w:val="00F8258D"/>
    <w:rsid w:val="00F85192"/>
    <w:rsid w:val="00F85C93"/>
    <w:rsid w:val="00F87CAC"/>
    <w:rsid w:val="00F91415"/>
    <w:rsid w:val="00F93122"/>
    <w:rsid w:val="00F9358C"/>
    <w:rsid w:val="00F96DD6"/>
    <w:rsid w:val="00F9764D"/>
    <w:rsid w:val="00FA094F"/>
    <w:rsid w:val="00FA16C5"/>
    <w:rsid w:val="00FA275D"/>
    <w:rsid w:val="00FA57CC"/>
    <w:rsid w:val="00FA7044"/>
    <w:rsid w:val="00FB02FA"/>
    <w:rsid w:val="00FB1347"/>
    <w:rsid w:val="00FC1C55"/>
    <w:rsid w:val="00FC5A2A"/>
    <w:rsid w:val="00FC5BEC"/>
    <w:rsid w:val="00FC6FA0"/>
    <w:rsid w:val="00FE20B8"/>
    <w:rsid w:val="00FE2401"/>
    <w:rsid w:val="00FE48C6"/>
    <w:rsid w:val="00FE7C29"/>
    <w:rsid w:val="00FE7E2C"/>
    <w:rsid w:val="00FF091C"/>
    <w:rsid w:val="00FF0FCA"/>
    <w:rsid w:val="00FF122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50"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people" Target="people.xml"/><Relationship Id="rId8" Type="http://schemas.openxmlformats.org/officeDocument/2006/relationships/comments" Target="comments.xml"/><Relationship Id="rId51" Type="http://schemas.microsoft.com/office/2016/09/relationships/commentsIds" Target="commentsId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F0749A-04E4-4C5C-9432-038D2A829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30</Pages>
  <Words>6734</Words>
  <Characters>37037</Characters>
  <Application>Microsoft Office Word</Application>
  <DocSecurity>0</DocSecurity>
  <Lines>308</Lines>
  <Paragraphs>87</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43684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34</cp:revision>
  <dcterms:created xsi:type="dcterms:W3CDTF">2023-11-28T12:16:00Z</dcterms:created>
  <dcterms:modified xsi:type="dcterms:W3CDTF">2023-11-30T21:47:00Z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