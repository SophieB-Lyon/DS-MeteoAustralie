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A9CE27" w14:textId="77777777" w:rsidR="00851C0F" w:rsidRDefault="00851C0F" w:rsidP="0028353F">
      <w:pPr>
        <w:spacing w:before="4000"/>
        <w:jc w:val="center"/>
        <w:rPr>
          <w:sz w:val="72"/>
          <w:szCs w:val="72"/>
        </w:rPr>
      </w:pPr>
    </w:p>
    <w:p w14:paraId="06EE08B1" w14:textId="60700CD9" w:rsidR="009D3551" w:rsidRPr="003D198E" w:rsidRDefault="009B4D1B" w:rsidP="0028353F">
      <w:pPr>
        <w:spacing w:before="4000"/>
        <w:jc w:val="center"/>
        <w:rPr>
          <w:sz w:val="72"/>
          <w:szCs w:val="72"/>
        </w:rPr>
      </w:pPr>
      <w:r>
        <w:rPr>
          <w:sz w:val="72"/>
          <w:szCs w:val="72"/>
        </w:rPr>
        <w:t xml:space="preserve">Rapport </w:t>
      </w:r>
      <w:r w:rsidR="002D3AB3">
        <w:rPr>
          <w:sz w:val="72"/>
          <w:szCs w:val="72"/>
        </w:rPr>
        <w:t xml:space="preserve">de modélisation </w:t>
      </w:r>
      <w:r>
        <w:rPr>
          <w:sz w:val="72"/>
          <w:szCs w:val="72"/>
        </w:rPr>
        <w:t>sur les données météorologiques Australiennes</w:t>
      </w:r>
    </w:p>
    <w:p w14:paraId="4980CCC1" w14:textId="1A7564CC" w:rsidR="0079273D" w:rsidRDefault="0079273D" w:rsidP="00E53116">
      <w:pPr>
        <w:jc w:val="center"/>
        <w:rPr>
          <w:sz w:val="36"/>
          <w:szCs w:val="36"/>
        </w:rPr>
      </w:pPr>
    </w:p>
    <w:p w14:paraId="24A8A7C0" w14:textId="59D6F089" w:rsidR="0079273D" w:rsidRDefault="0006198E" w:rsidP="0006198E">
      <w:pPr>
        <w:rPr>
          <w:sz w:val="36"/>
          <w:szCs w:val="36"/>
        </w:rPr>
      </w:pPr>
      <w:r>
        <w:rPr>
          <w:sz w:val="36"/>
          <w:szCs w:val="36"/>
        </w:rPr>
        <w:tab/>
        <w:t xml:space="preserve">Formation : </w:t>
      </w:r>
      <w:r>
        <w:rPr>
          <w:sz w:val="36"/>
          <w:szCs w:val="36"/>
        </w:rPr>
        <w:tab/>
        <w:t xml:space="preserve">Data </w:t>
      </w:r>
      <w:proofErr w:type="spellStart"/>
      <w:r>
        <w:rPr>
          <w:sz w:val="36"/>
          <w:szCs w:val="36"/>
        </w:rPr>
        <w:t>Scientist</w:t>
      </w:r>
      <w:proofErr w:type="spellEnd"/>
      <w:r>
        <w:rPr>
          <w:sz w:val="36"/>
          <w:szCs w:val="36"/>
        </w:rPr>
        <w:t xml:space="preserve"> (05/2023 – 04/2024)</w:t>
      </w:r>
    </w:p>
    <w:p w14:paraId="19786E83" w14:textId="74B23FA8" w:rsidR="0079273D" w:rsidRDefault="00634FD2" w:rsidP="00634FD2">
      <w:pPr>
        <w:rPr>
          <w:sz w:val="36"/>
          <w:szCs w:val="36"/>
        </w:rPr>
      </w:pPr>
      <w:r>
        <w:rPr>
          <w:sz w:val="36"/>
          <w:szCs w:val="36"/>
        </w:rPr>
        <w:tab/>
        <w:t xml:space="preserve">Encadrant : </w:t>
      </w:r>
      <w:r>
        <w:rPr>
          <w:sz w:val="36"/>
          <w:szCs w:val="36"/>
        </w:rPr>
        <w:tab/>
        <w:t>Frances</w:t>
      </w:r>
      <w:r w:rsidR="00597A73">
        <w:rPr>
          <w:sz w:val="36"/>
          <w:szCs w:val="36"/>
        </w:rPr>
        <w:t>c</w:t>
      </w:r>
      <w:r>
        <w:rPr>
          <w:sz w:val="36"/>
          <w:szCs w:val="36"/>
        </w:rPr>
        <w:t>o </w:t>
      </w:r>
      <w:r w:rsidR="00597A73">
        <w:rPr>
          <w:sz w:val="36"/>
          <w:szCs w:val="36"/>
        </w:rPr>
        <w:t>MADRISOTTI</w:t>
      </w:r>
    </w:p>
    <w:p w14:paraId="1A52B2A4" w14:textId="0AB72701" w:rsidR="00634FD2" w:rsidRPr="00C04285" w:rsidRDefault="00634FD2" w:rsidP="00634FD2">
      <w:pPr>
        <w:rPr>
          <w:sz w:val="36"/>
          <w:szCs w:val="36"/>
        </w:rPr>
      </w:pPr>
      <w:r>
        <w:rPr>
          <w:sz w:val="36"/>
          <w:szCs w:val="36"/>
        </w:rPr>
        <w:tab/>
        <w:t>Réalisateurs :  Sophie BERTHIER</w:t>
      </w:r>
    </w:p>
    <w:p w14:paraId="468DDCC8" w14:textId="5042582A" w:rsidR="00634FD2" w:rsidRDefault="00634FD2" w:rsidP="00634FD2">
      <w:pPr>
        <w:rPr>
          <w:sz w:val="36"/>
          <w:szCs w:val="36"/>
        </w:rPr>
      </w:pPr>
      <w:r>
        <w:rPr>
          <w:sz w:val="36"/>
          <w:szCs w:val="36"/>
        </w:rPr>
        <w:lastRenderedPageBreak/>
        <w:tab/>
      </w:r>
      <w:r>
        <w:rPr>
          <w:sz w:val="36"/>
          <w:szCs w:val="36"/>
        </w:rPr>
        <w:tab/>
      </w:r>
      <w:r>
        <w:rPr>
          <w:sz w:val="36"/>
          <w:szCs w:val="36"/>
        </w:rPr>
        <w:tab/>
      </w:r>
      <w:r>
        <w:rPr>
          <w:sz w:val="36"/>
          <w:szCs w:val="36"/>
        </w:rPr>
        <w:tab/>
        <w:t>Luciano LANGHI</w:t>
      </w:r>
    </w:p>
    <w:p w14:paraId="74D03422" w14:textId="28C49AEE" w:rsidR="009D3551" w:rsidRDefault="00F339FA" w:rsidP="00634FD2">
      <w:pPr>
        <w:ind w:left="2124" w:firstLine="708"/>
        <w:rPr>
          <w:sz w:val="36"/>
          <w:szCs w:val="36"/>
        </w:rPr>
      </w:pPr>
      <w:r>
        <w:rPr>
          <w:sz w:val="36"/>
          <w:szCs w:val="36"/>
        </w:rPr>
        <w:t>Quyen THIEU MARCAUD</w:t>
      </w:r>
    </w:p>
    <w:p w14:paraId="6114CB1C" w14:textId="6EDF5CBB" w:rsidR="00F339FA" w:rsidRDefault="00F339FA" w:rsidP="00E53116">
      <w:pPr>
        <w:jc w:val="center"/>
        <w:rPr>
          <w:sz w:val="36"/>
          <w:szCs w:val="36"/>
        </w:rPr>
      </w:pPr>
    </w:p>
    <w:p w14:paraId="09F55FC8" w14:textId="3AF7E778" w:rsidR="000A3F9E" w:rsidRDefault="000A3F9E" w:rsidP="00E53116">
      <w:pPr>
        <w:jc w:val="center"/>
        <w:rPr>
          <w:sz w:val="36"/>
          <w:szCs w:val="36"/>
        </w:rPr>
      </w:pPr>
      <w:r>
        <w:rPr>
          <w:sz w:val="36"/>
          <w:szCs w:val="36"/>
        </w:rPr>
        <w:t xml:space="preserve">Le </w:t>
      </w:r>
      <w:r w:rsidR="00CB0361">
        <w:rPr>
          <w:sz w:val="36"/>
          <w:szCs w:val="36"/>
        </w:rPr>
        <w:t>08</w:t>
      </w:r>
      <w:r>
        <w:rPr>
          <w:sz w:val="36"/>
          <w:szCs w:val="36"/>
        </w:rPr>
        <w:t>/</w:t>
      </w:r>
      <w:r w:rsidR="00CB0361">
        <w:rPr>
          <w:sz w:val="36"/>
          <w:szCs w:val="36"/>
        </w:rPr>
        <w:t>12</w:t>
      </w:r>
      <w:r>
        <w:rPr>
          <w:sz w:val="36"/>
          <w:szCs w:val="36"/>
        </w:rPr>
        <w:t xml:space="preserve">/2023 </w:t>
      </w:r>
      <w:r w:rsidR="00981349">
        <w:rPr>
          <w:sz w:val="36"/>
          <w:szCs w:val="36"/>
        </w:rPr>
        <w:t>–</w:t>
      </w:r>
      <w:r>
        <w:rPr>
          <w:sz w:val="36"/>
          <w:szCs w:val="36"/>
        </w:rPr>
        <w:t xml:space="preserve"> </w:t>
      </w:r>
      <w:r w:rsidR="00086F81">
        <w:rPr>
          <w:sz w:val="36"/>
          <w:szCs w:val="36"/>
        </w:rPr>
        <w:t>Définitif</w:t>
      </w:r>
    </w:p>
    <w:p w14:paraId="3CFB9574" w14:textId="229EDECC" w:rsidR="005E7FD6" w:rsidRDefault="005E7FD6" w:rsidP="00BB75C3">
      <w:pPr>
        <w:spacing w:after="3000"/>
        <w:jc w:val="center"/>
        <w:rPr>
          <w:color w:val="4F81BD" w:themeColor="accent1"/>
        </w:rPr>
      </w:pPr>
    </w:p>
    <w:p w14:paraId="1AA159D6" w14:textId="067F0EFD" w:rsidR="005E7FD6" w:rsidRDefault="005E7FD6" w:rsidP="00EA78A9">
      <w:pPr>
        <w:rPr>
          <w:color w:val="4F81BD" w:themeColor="accent1"/>
        </w:rPr>
      </w:pPr>
    </w:p>
    <w:sdt>
      <w:sdtPr>
        <w:rPr>
          <w:rFonts w:asciiTheme="minorHAnsi" w:eastAsiaTheme="minorHAnsi" w:hAnsiTheme="minorHAnsi" w:cstheme="minorBidi"/>
          <w:b w:val="0"/>
          <w:bCs w:val="0"/>
          <w:color w:val="auto"/>
          <w:sz w:val="24"/>
          <w:szCs w:val="24"/>
          <w:lang w:eastAsia="en-US"/>
        </w:rPr>
        <w:id w:val="-751202957"/>
        <w:docPartObj>
          <w:docPartGallery w:val="Table of Contents"/>
          <w:docPartUnique/>
        </w:docPartObj>
      </w:sdtPr>
      <w:sdtEndPr>
        <w:rPr>
          <w:rFonts w:ascii="Times New Roman" w:hAnsi="Times New Roman"/>
        </w:rPr>
      </w:sdtEndPr>
      <w:sdtContent>
        <w:p w14:paraId="3B00204A" w14:textId="77777777" w:rsidR="005E7FD6" w:rsidRDefault="005E7FD6" w:rsidP="009052A9">
          <w:pPr>
            <w:pStyle w:val="En-ttedetabledesmatires"/>
            <w:numPr>
              <w:ilvl w:val="0"/>
              <w:numId w:val="0"/>
            </w:numPr>
            <w:ind w:left="432" w:hanging="432"/>
          </w:pPr>
          <w:r>
            <w:t>Table des matières</w:t>
          </w:r>
        </w:p>
        <w:p w14:paraId="449D90D4" w14:textId="5FF97C14" w:rsidR="00CB0361" w:rsidRDefault="005E7FD6">
          <w:pPr>
            <w:pStyle w:val="TM1"/>
            <w:rPr>
              <w:rFonts w:asciiTheme="minorHAnsi" w:eastAsiaTheme="minorEastAsia" w:hAnsiTheme="minorHAnsi"/>
              <w:noProof/>
              <w:sz w:val="22"/>
              <w:szCs w:val="22"/>
              <w:lang w:eastAsia="fr-FR"/>
            </w:rPr>
          </w:pPr>
          <w:r>
            <w:fldChar w:fldCharType="begin"/>
          </w:r>
          <w:r>
            <w:instrText xml:space="preserve"> TOC \o "1-3" \h \z \u </w:instrText>
          </w:r>
          <w:r>
            <w:fldChar w:fldCharType="separate"/>
          </w:r>
          <w:hyperlink w:anchor="_Toc152877694" w:history="1">
            <w:r w:rsidR="00CB0361" w:rsidRPr="00B748FD">
              <w:rPr>
                <w:rStyle w:val="Lienhypertexte"/>
                <w:noProof/>
              </w:rPr>
              <w:t>1</w:t>
            </w:r>
            <w:r w:rsidR="00CB0361">
              <w:rPr>
                <w:rFonts w:asciiTheme="minorHAnsi" w:eastAsiaTheme="minorEastAsia" w:hAnsiTheme="minorHAnsi"/>
                <w:noProof/>
                <w:sz w:val="22"/>
                <w:szCs w:val="22"/>
                <w:lang w:eastAsia="fr-FR"/>
              </w:rPr>
              <w:tab/>
            </w:r>
            <w:r w:rsidR="00CB0361" w:rsidRPr="00B748FD">
              <w:rPr>
                <w:rStyle w:val="Lienhypertexte"/>
                <w:noProof/>
              </w:rPr>
              <w:t>Introduction</w:t>
            </w:r>
            <w:r w:rsidR="00CB0361">
              <w:rPr>
                <w:noProof/>
                <w:webHidden/>
              </w:rPr>
              <w:tab/>
            </w:r>
            <w:r w:rsidR="00CB0361">
              <w:rPr>
                <w:noProof/>
                <w:webHidden/>
              </w:rPr>
              <w:fldChar w:fldCharType="begin"/>
            </w:r>
            <w:r w:rsidR="00CB0361">
              <w:rPr>
                <w:noProof/>
                <w:webHidden/>
              </w:rPr>
              <w:instrText xml:space="preserve"> PAGEREF _Toc152877694 \h </w:instrText>
            </w:r>
            <w:r w:rsidR="00CB0361">
              <w:rPr>
                <w:noProof/>
                <w:webHidden/>
              </w:rPr>
            </w:r>
            <w:r w:rsidR="00CB0361">
              <w:rPr>
                <w:noProof/>
                <w:webHidden/>
              </w:rPr>
              <w:fldChar w:fldCharType="separate"/>
            </w:r>
            <w:r w:rsidR="00403D22">
              <w:rPr>
                <w:noProof/>
                <w:webHidden/>
              </w:rPr>
              <w:t>3</w:t>
            </w:r>
            <w:r w:rsidR="00CB0361">
              <w:rPr>
                <w:noProof/>
                <w:webHidden/>
              </w:rPr>
              <w:fldChar w:fldCharType="end"/>
            </w:r>
          </w:hyperlink>
        </w:p>
        <w:p w14:paraId="6BC9F871" w14:textId="2BF12C93" w:rsidR="00CB0361" w:rsidRDefault="00000000">
          <w:pPr>
            <w:pStyle w:val="TM2"/>
            <w:rPr>
              <w:rFonts w:asciiTheme="minorHAnsi" w:eastAsiaTheme="minorEastAsia" w:hAnsiTheme="minorHAnsi"/>
              <w:noProof/>
              <w:sz w:val="22"/>
              <w:szCs w:val="22"/>
              <w:lang w:eastAsia="fr-FR"/>
            </w:rPr>
          </w:pPr>
          <w:hyperlink w:anchor="_Toc152877695" w:history="1">
            <w:r w:rsidR="00CB0361" w:rsidRPr="00B748FD">
              <w:rPr>
                <w:rStyle w:val="Lienhypertexte"/>
                <w:noProof/>
              </w:rPr>
              <w:t>1.1</w:t>
            </w:r>
            <w:r w:rsidR="00CB0361">
              <w:rPr>
                <w:rFonts w:asciiTheme="minorHAnsi" w:eastAsiaTheme="minorEastAsia" w:hAnsiTheme="minorHAnsi"/>
                <w:noProof/>
                <w:sz w:val="22"/>
                <w:szCs w:val="22"/>
                <w:lang w:eastAsia="fr-FR"/>
              </w:rPr>
              <w:tab/>
            </w:r>
            <w:r w:rsidR="00CB0361" w:rsidRPr="00B748FD">
              <w:rPr>
                <w:rStyle w:val="Lienhypertexte"/>
                <w:noProof/>
              </w:rPr>
              <w:t>Méthodologie</w:t>
            </w:r>
            <w:r w:rsidR="00CB0361">
              <w:rPr>
                <w:noProof/>
                <w:webHidden/>
              </w:rPr>
              <w:tab/>
            </w:r>
            <w:r w:rsidR="00CB0361">
              <w:rPr>
                <w:noProof/>
                <w:webHidden/>
              </w:rPr>
              <w:fldChar w:fldCharType="begin"/>
            </w:r>
            <w:r w:rsidR="00CB0361">
              <w:rPr>
                <w:noProof/>
                <w:webHidden/>
              </w:rPr>
              <w:instrText xml:space="preserve"> PAGEREF _Toc152877695 \h </w:instrText>
            </w:r>
            <w:r w:rsidR="00CB0361">
              <w:rPr>
                <w:noProof/>
                <w:webHidden/>
              </w:rPr>
            </w:r>
            <w:r w:rsidR="00CB0361">
              <w:rPr>
                <w:noProof/>
                <w:webHidden/>
              </w:rPr>
              <w:fldChar w:fldCharType="separate"/>
            </w:r>
            <w:r w:rsidR="00403D22">
              <w:rPr>
                <w:noProof/>
                <w:webHidden/>
              </w:rPr>
              <w:t>3</w:t>
            </w:r>
            <w:r w:rsidR="00CB0361">
              <w:rPr>
                <w:noProof/>
                <w:webHidden/>
              </w:rPr>
              <w:fldChar w:fldCharType="end"/>
            </w:r>
          </w:hyperlink>
        </w:p>
        <w:p w14:paraId="3E4D08AD" w14:textId="027E8D8D" w:rsidR="00CB0361" w:rsidRDefault="00000000">
          <w:pPr>
            <w:pStyle w:val="TM2"/>
            <w:rPr>
              <w:rFonts w:asciiTheme="minorHAnsi" w:eastAsiaTheme="minorEastAsia" w:hAnsiTheme="minorHAnsi"/>
              <w:noProof/>
              <w:sz w:val="22"/>
              <w:szCs w:val="22"/>
              <w:lang w:eastAsia="fr-FR"/>
            </w:rPr>
          </w:pPr>
          <w:hyperlink w:anchor="_Toc152877696" w:history="1">
            <w:r w:rsidR="00CB0361" w:rsidRPr="00B748FD">
              <w:rPr>
                <w:rStyle w:val="Lienhypertexte"/>
                <w:noProof/>
              </w:rPr>
              <w:t>1.2</w:t>
            </w:r>
            <w:r w:rsidR="00CB0361">
              <w:rPr>
                <w:rFonts w:asciiTheme="minorHAnsi" w:eastAsiaTheme="minorEastAsia" w:hAnsiTheme="minorHAnsi"/>
                <w:noProof/>
                <w:sz w:val="22"/>
                <w:szCs w:val="22"/>
                <w:lang w:eastAsia="fr-FR"/>
              </w:rPr>
              <w:tab/>
            </w:r>
            <w:r w:rsidR="00CB0361" w:rsidRPr="00B748FD">
              <w:rPr>
                <w:rStyle w:val="Lienhypertexte"/>
                <w:noProof/>
              </w:rPr>
              <w:t>Approches</w:t>
            </w:r>
            <w:r w:rsidR="00CB0361">
              <w:rPr>
                <w:noProof/>
                <w:webHidden/>
              </w:rPr>
              <w:tab/>
            </w:r>
            <w:r w:rsidR="00CB0361">
              <w:rPr>
                <w:noProof/>
                <w:webHidden/>
              </w:rPr>
              <w:fldChar w:fldCharType="begin"/>
            </w:r>
            <w:r w:rsidR="00CB0361">
              <w:rPr>
                <w:noProof/>
                <w:webHidden/>
              </w:rPr>
              <w:instrText xml:space="preserve"> PAGEREF _Toc152877696 \h </w:instrText>
            </w:r>
            <w:r w:rsidR="00CB0361">
              <w:rPr>
                <w:noProof/>
                <w:webHidden/>
              </w:rPr>
            </w:r>
            <w:r w:rsidR="00CB0361">
              <w:rPr>
                <w:noProof/>
                <w:webHidden/>
              </w:rPr>
              <w:fldChar w:fldCharType="separate"/>
            </w:r>
            <w:r w:rsidR="00403D22">
              <w:rPr>
                <w:noProof/>
                <w:webHidden/>
              </w:rPr>
              <w:t>3</w:t>
            </w:r>
            <w:r w:rsidR="00CB0361">
              <w:rPr>
                <w:noProof/>
                <w:webHidden/>
              </w:rPr>
              <w:fldChar w:fldCharType="end"/>
            </w:r>
          </w:hyperlink>
        </w:p>
        <w:p w14:paraId="2C52B7FB" w14:textId="0F853E8E" w:rsidR="00CB0361" w:rsidRDefault="00000000">
          <w:pPr>
            <w:pStyle w:val="TM1"/>
            <w:rPr>
              <w:rFonts w:asciiTheme="minorHAnsi" w:eastAsiaTheme="minorEastAsia" w:hAnsiTheme="minorHAnsi"/>
              <w:noProof/>
              <w:sz w:val="22"/>
              <w:szCs w:val="22"/>
              <w:lang w:eastAsia="fr-FR"/>
            </w:rPr>
          </w:pPr>
          <w:hyperlink w:anchor="_Toc152877697" w:history="1">
            <w:r w:rsidR="00CB0361" w:rsidRPr="00B748FD">
              <w:rPr>
                <w:rStyle w:val="Lienhypertexte"/>
                <w:noProof/>
              </w:rPr>
              <w:t>2</w:t>
            </w:r>
            <w:r w:rsidR="00CB0361">
              <w:rPr>
                <w:rFonts w:asciiTheme="minorHAnsi" w:eastAsiaTheme="minorEastAsia" w:hAnsiTheme="minorHAnsi"/>
                <w:noProof/>
                <w:sz w:val="22"/>
                <w:szCs w:val="22"/>
                <w:lang w:eastAsia="fr-FR"/>
              </w:rPr>
              <w:tab/>
            </w:r>
            <w:r w:rsidR="00CB0361" w:rsidRPr="00B748FD">
              <w:rPr>
                <w:rStyle w:val="Lienhypertexte"/>
                <w:noProof/>
              </w:rPr>
              <w:t xml:space="preserve">Prédiction de la variable </w:t>
            </w:r>
            <w:r w:rsidR="00CB0361" w:rsidRPr="00B748FD">
              <w:rPr>
                <w:rStyle w:val="Lienhypertexte"/>
                <w:i/>
                <w:iCs/>
                <w:noProof/>
              </w:rPr>
              <w:t>RainTomorrow</w:t>
            </w:r>
            <w:r w:rsidR="00CB0361">
              <w:rPr>
                <w:noProof/>
                <w:webHidden/>
              </w:rPr>
              <w:tab/>
            </w:r>
            <w:r w:rsidR="00CB0361">
              <w:rPr>
                <w:noProof/>
                <w:webHidden/>
              </w:rPr>
              <w:fldChar w:fldCharType="begin"/>
            </w:r>
            <w:r w:rsidR="00CB0361">
              <w:rPr>
                <w:noProof/>
                <w:webHidden/>
              </w:rPr>
              <w:instrText xml:space="preserve"> PAGEREF _Toc152877697 \h </w:instrText>
            </w:r>
            <w:r w:rsidR="00CB0361">
              <w:rPr>
                <w:noProof/>
                <w:webHidden/>
              </w:rPr>
            </w:r>
            <w:r w:rsidR="00CB0361">
              <w:rPr>
                <w:noProof/>
                <w:webHidden/>
              </w:rPr>
              <w:fldChar w:fldCharType="separate"/>
            </w:r>
            <w:r w:rsidR="00403D22">
              <w:rPr>
                <w:noProof/>
                <w:webHidden/>
              </w:rPr>
              <w:t>6</w:t>
            </w:r>
            <w:r w:rsidR="00CB0361">
              <w:rPr>
                <w:noProof/>
                <w:webHidden/>
              </w:rPr>
              <w:fldChar w:fldCharType="end"/>
            </w:r>
          </w:hyperlink>
        </w:p>
        <w:p w14:paraId="7C68D792" w14:textId="51523CE4" w:rsidR="00CB0361" w:rsidRDefault="00000000">
          <w:pPr>
            <w:pStyle w:val="TM2"/>
            <w:rPr>
              <w:rFonts w:asciiTheme="minorHAnsi" w:eastAsiaTheme="minorEastAsia" w:hAnsiTheme="minorHAnsi"/>
              <w:noProof/>
              <w:sz w:val="22"/>
              <w:szCs w:val="22"/>
              <w:lang w:eastAsia="fr-FR"/>
            </w:rPr>
          </w:pPr>
          <w:hyperlink w:anchor="_Toc152877698" w:history="1">
            <w:r w:rsidR="00CB0361" w:rsidRPr="00B748FD">
              <w:rPr>
                <w:rStyle w:val="Lienhypertexte"/>
                <w:noProof/>
              </w:rPr>
              <w:t>2.1</w:t>
            </w:r>
            <w:r w:rsidR="00CB0361">
              <w:rPr>
                <w:rFonts w:asciiTheme="minorHAnsi" w:eastAsiaTheme="minorEastAsia" w:hAnsiTheme="minorHAnsi"/>
                <w:noProof/>
                <w:sz w:val="22"/>
                <w:szCs w:val="22"/>
                <w:lang w:eastAsia="fr-FR"/>
              </w:rPr>
              <w:tab/>
            </w:r>
            <w:r w:rsidR="00CB0361" w:rsidRPr="00B748FD">
              <w:rPr>
                <w:rStyle w:val="Lienhypertexte"/>
                <w:noProof/>
              </w:rPr>
              <w:t>Rappel sur déséquilibre</w:t>
            </w:r>
            <w:r w:rsidR="00CB0361">
              <w:rPr>
                <w:noProof/>
                <w:webHidden/>
              </w:rPr>
              <w:tab/>
            </w:r>
            <w:r w:rsidR="00CB0361">
              <w:rPr>
                <w:noProof/>
                <w:webHidden/>
              </w:rPr>
              <w:fldChar w:fldCharType="begin"/>
            </w:r>
            <w:r w:rsidR="00CB0361">
              <w:rPr>
                <w:noProof/>
                <w:webHidden/>
              </w:rPr>
              <w:instrText xml:space="preserve"> PAGEREF _Toc152877698 \h </w:instrText>
            </w:r>
            <w:r w:rsidR="00CB0361">
              <w:rPr>
                <w:noProof/>
                <w:webHidden/>
              </w:rPr>
            </w:r>
            <w:r w:rsidR="00CB0361">
              <w:rPr>
                <w:noProof/>
                <w:webHidden/>
              </w:rPr>
              <w:fldChar w:fldCharType="separate"/>
            </w:r>
            <w:r w:rsidR="00403D22">
              <w:rPr>
                <w:noProof/>
                <w:webHidden/>
              </w:rPr>
              <w:t>6</w:t>
            </w:r>
            <w:r w:rsidR="00CB0361">
              <w:rPr>
                <w:noProof/>
                <w:webHidden/>
              </w:rPr>
              <w:fldChar w:fldCharType="end"/>
            </w:r>
          </w:hyperlink>
        </w:p>
        <w:p w14:paraId="5D22EF81" w14:textId="4984E3BC" w:rsidR="00CB0361" w:rsidRDefault="00000000">
          <w:pPr>
            <w:pStyle w:val="TM2"/>
            <w:rPr>
              <w:rFonts w:asciiTheme="minorHAnsi" w:eastAsiaTheme="minorEastAsia" w:hAnsiTheme="minorHAnsi"/>
              <w:noProof/>
              <w:sz w:val="22"/>
              <w:szCs w:val="22"/>
              <w:lang w:eastAsia="fr-FR"/>
            </w:rPr>
          </w:pPr>
          <w:hyperlink w:anchor="_Toc152877699" w:history="1">
            <w:r w:rsidR="00CB0361" w:rsidRPr="00B748FD">
              <w:rPr>
                <w:rStyle w:val="Lienhypertexte"/>
                <w:noProof/>
              </w:rPr>
              <w:t>2.2</w:t>
            </w:r>
            <w:r w:rsidR="00CB0361">
              <w:rPr>
                <w:rFonts w:asciiTheme="minorHAnsi" w:eastAsiaTheme="minorEastAsia" w:hAnsiTheme="minorHAnsi"/>
                <w:noProof/>
                <w:sz w:val="22"/>
                <w:szCs w:val="22"/>
                <w:lang w:eastAsia="fr-FR"/>
              </w:rPr>
              <w:tab/>
            </w:r>
            <w:r w:rsidR="00CB0361" w:rsidRPr="00B748FD">
              <w:rPr>
                <w:rStyle w:val="Lienhypertexte"/>
                <w:noProof/>
              </w:rPr>
              <w:t>Métriques</w:t>
            </w:r>
            <w:r w:rsidR="00CB0361">
              <w:rPr>
                <w:noProof/>
                <w:webHidden/>
              </w:rPr>
              <w:tab/>
            </w:r>
            <w:r w:rsidR="00CB0361">
              <w:rPr>
                <w:noProof/>
                <w:webHidden/>
              </w:rPr>
              <w:fldChar w:fldCharType="begin"/>
            </w:r>
            <w:r w:rsidR="00CB0361">
              <w:rPr>
                <w:noProof/>
                <w:webHidden/>
              </w:rPr>
              <w:instrText xml:space="preserve"> PAGEREF _Toc152877699 \h </w:instrText>
            </w:r>
            <w:r w:rsidR="00CB0361">
              <w:rPr>
                <w:noProof/>
                <w:webHidden/>
              </w:rPr>
            </w:r>
            <w:r w:rsidR="00CB0361">
              <w:rPr>
                <w:noProof/>
                <w:webHidden/>
              </w:rPr>
              <w:fldChar w:fldCharType="separate"/>
            </w:r>
            <w:r w:rsidR="00403D22">
              <w:rPr>
                <w:noProof/>
                <w:webHidden/>
              </w:rPr>
              <w:t>6</w:t>
            </w:r>
            <w:r w:rsidR="00CB0361">
              <w:rPr>
                <w:noProof/>
                <w:webHidden/>
              </w:rPr>
              <w:fldChar w:fldCharType="end"/>
            </w:r>
          </w:hyperlink>
        </w:p>
        <w:p w14:paraId="204AFE42" w14:textId="3F7D33E6" w:rsidR="00CB0361" w:rsidRDefault="00000000">
          <w:pPr>
            <w:pStyle w:val="TM2"/>
            <w:rPr>
              <w:rFonts w:asciiTheme="minorHAnsi" w:eastAsiaTheme="minorEastAsia" w:hAnsiTheme="minorHAnsi"/>
              <w:noProof/>
              <w:sz w:val="22"/>
              <w:szCs w:val="22"/>
              <w:lang w:eastAsia="fr-FR"/>
            </w:rPr>
          </w:pPr>
          <w:hyperlink w:anchor="_Toc152877700" w:history="1">
            <w:r w:rsidR="00CB0361" w:rsidRPr="00B748FD">
              <w:rPr>
                <w:rStyle w:val="Lienhypertexte"/>
                <w:noProof/>
              </w:rPr>
              <w:t>2.3</w:t>
            </w:r>
            <w:r w:rsidR="00CB0361">
              <w:rPr>
                <w:rFonts w:asciiTheme="minorHAnsi" w:eastAsiaTheme="minorEastAsia" w:hAnsiTheme="minorHAnsi"/>
                <w:noProof/>
                <w:sz w:val="22"/>
                <w:szCs w:val="22"/>
                <w:lang w:eastAsia="fr-FR"/>
              </w:rPr>
              <w:tab/>
            </w:r>
            <w:r w:rsidR="00CB0361" w:rsidRPr="00B748FD">
              <w:rPr>
                <w:rStyle w:val="Lienhypertexte"/>
                <w:noProof/>
              </w:rPr>
              <w:t>Résultats de la classification par approches « classiques » via scikit-learn</w:t>
            </w:r>
            <w:r w:rsidR="00CB0361">
              <w:rPr>
                <w:noProof/>
                <w:webHidden/>
              </w:rPr>
              <w:tab/>
            </w:r>
            <w:r w:rsidR="00CB0361">
              <w:rPr>
                <w:noProof/>
                <w:webHidden/>
              </w:rPr>
              <w:fldChar w:fldCharType="begin"/>
            </w:r>
            <w:r w:rsidR="00CB0361">
              <w:rPr>
                <w:noProof/>
                <w:webHidden/>
              </w:rPr>
              <w:instrText xml:space="preserve"> PAGEREF _Toc152877700 \h </w:instrText>
            </w:r>
            <w:r w:rsidR="00CB0361">
              <w:rPr>
                <w:noProof/>
                <w:webHidden/>
              </w:rPr>
            </w:r>
            <w:r w:rsidR="00CB0361">
              <w:rPr>
                <w:noProof/>
                <w:webHidden/>
              </w:rPr>
              <w:fldChar w:fldCharType="separate"/>
            </w:r>
            <w:r w:rsidR="00403D22">
              <w:rPr>
                <w:noProof/>
                <w:webHidden/>
              </w:rPr>
              <w:t>7</w:t>
            </w:r>
            <w:r w:rsidR="00CB0361">
              <w:rPr>
                <w:noProof/>
                <w:webHidden/>
              </w:rPr>
              <w:fldChar w:fldCharType="end"/>
            </w:r>
          </w:hyperlink>
        </w:p>
        <w:p w14:paraId="7808EE02" w14:textId="5654CBB7" w:rsidR="00CB0361"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2877701" w:history="1">
            <w:r w:rsidR="00CB0361" w:rsidRPr="00B748FD">
              <w:rPr>
                <w:rStyle w:val="Lienhypertexte"/>
                <w:noProof/>
                <w:lang w:val="en-US"/>
              </w:rPr>
              <w:t>2.3.1</w:t>
            </w:r>
            <w:r w:rsidR="00CB0361">
              <w:rPr>
                <w:rFonts w:asciiTheme="minorHAnsi" w:eastAsiaTheme="minorEastAsia" w:hAnsiTheme="minorHAnsi"/>
                <w:noProof/>
                <w:sz w:val="22"/>
                <w:szCs w:val="22"/>
                <w:lang w:eastAsia="fr-FR"/>
              </w:rPr>
              <w:tab/>
            </w:r>
            <w:r w:rsidR="00CB0361" w:rsidRPr="00B748FD">
              <w:rPr>
                <w:rStyle w:val="Lienhypertexte"/>
                <w:noProof/>
                <w:lang w:val="en-US"/>
              </w:rPr>
              <w:t>Modèles étudiés</w:t>
            </w:r>
            <w:r w:rsidR="00CB0361">
              <w:rPr>
                <w:noProof/>
                <w:webHidden/>
              </w:rPr>
              <w:tab/>
            </w:r>
            <w:r w:rsidR="00CB0361">
              <w:rPr>
                <w:noProof/>
                <w:webHidden/>
              </w:rPr>
              <w:fldChar w:fldCharType="begin"/>
            </w:r>
            <w:r w:rsidR="00CB0361">
              <w:rPr>
                <w:noProof/>
                <w:webHidden/>
              </w:rPr>
              <w:instrText xml:space="preserve"> PAGEREF _Toc152877701 \h </w:instrText>
            </w:r>
            <w:r w:rsidR="00CB0361">
              <w:rPr>
                <w:noProof/>
                <w:webHidden/>
              </w:rPr>
            </w:r>
            <w:r w:rsidR="00CB0361">
              <w:rPr>
                <w:noProof/>
                <w:webHidden/>
              </w:rPr>
              <w:fldChar w:fldCharType="separate"/>
            </w:r>
            <w:r w:rsidR="00403D22">
              <w:rPr>
                <w:noProof/>
                <w:webHidden/>
              </w:rPr>
              <w:t>7</w:t>
            </w:r>
            <w:r w:rsidR="00CB0361">
              <w:rPr>
                <w:noProof/>
                <w:webHidden/>
              </w:rPr>
              <w:fldChar w:fldCharType="end"/>
            </w:r>
          </w:hyperlink>
        </w:p>
        <w:p w14:paraId="099FC03C" w14:textId="4D28EE96" w:rsidR="00CB0361"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2877702" w:history="1">
            <w:r w:rsidR="00CB0361" w:rsidRPr="00B748FD">
              <w:rPr>
                <w:rStyle w:val="Lienhypertexte"/>
                <w:noProof/>
              </w:rPr>
              <w:t>2.3.2</w:t>
            </w:r>
            <w:r w:rsidR="00CB0361">
              <w:rPr>
                <w:rFonts w:asciiTheme="minorHAnsi" w:eastAsiaTheme="minorEastAsia" w:hAnsiTheme="minorHAnsi"/>
                <w:noProof/>
                <w:sz w:val="22"/>
                <w:szCs w:val="22"/>
                <w:lang w:eastAsia="fr-FR"/>
              </w:rPr>
              <w:tab/>
            </w:r>
            <w:r w:rsidR="00CB0361" w:rsidRPr="00B748FD">
              <w:rPr>
                <w:rStyle w:val="Lienhypertexte"/>
                <w:noProof/>
              </w:rPr>
              <w:t>Optimisation de métriques</w:t>
            </w:r>
            <w:r w:rsidR="00CB0361">
              <w:rPr>
                <w:noProof/>
                <w:webHidden/>
              </w:rPr>
              <w:tab/>
            </w:r>
            <w:r w:rsidR="00CB0361">
              <w:rPr>
                <w:noProof/>
                <w:webHidden/>
              </w:rPr>
              <w:fldChar w:fldCharType="begin"/>
            </w:r>
            <w:r w:rsidR="00CB0361">
              <w:rPr>
                <w:noProof/>
                <w:webHidden/>
              </w:rPr>
              <w:instrText xml:space="preserve"> PAGEREF _Toc152877702 \h </w:instrText>
            </w:r>
            <w:r w:rsidR="00CB0361">
              <w:rPr>
                <w:noProof/>
                <w:webHidden/>
              </w:rPr>
            </w:r>
            <w:r w:rsidR="00CB0361">
              <w:rPr>
                <w:noProof/>
                <w:webHidden/>
              </w:rPr>
              <w:fldChar w:fldCharType="separate"/>
            </w:r>
            <w:r w:rsidR="00403D22">
              <w:rPr>
                <w:noProof/>
                <w:webHidden/>
              </w:rPr>
              <w:t>7</w:t>
            </w:r>
            <w:r w:rsidR="00CB0361">
              <w:rPr>
                <w:noProof/>
                <w:webHidden/>
              </w:rPr>
              <w:fldChar w:fldCharType="end"/>
            </w:r>
          </w:hyperlink>
        </w:p>
        <w:p w14:paraId="509E7ADD" w14:textId="153FC50B" w:rsidR="00CB0361"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2877703" w:history="1">
            <w:r w:rsidR="00CB0361" w:rsidRPr="00B748FD">
              <w:rPr>
                <w:rStyle w:val="Lienhypertexte"/>
                <w:noProof/>
              </w:rPr>
              <w:t>2.3.3</w:t>
            </w:r>
            <w:r w:rsidR="00CB0361">
              <w:rPr>
                <w:rFonts w:asciiTheme="minorHAnsi" w:eastAsiaTheme="minorEastAsia" w:hAnsiTheme="minorHAnsi"/>
                <w:noProof/>
                <w:sz w:val="22"/>
                <w:szCs w:val="22"/>
                <w:lang w:eastAsia="fr-FR"/>
              </w:rPr>
              <w:tab/>
            </w:r>
            <w:r w:rsidR="00CB0361" w:rsidRPr="00B748FD">
              <w:rPr>
                <w:rStyle w:val="Lienhypertexte"/>
                <w:noProof/>
              </w:rPr>
              <w:t>Impact du feature enginerring</w:t>
            </w:r>
            <w:r w:rsidR="00CB0361">
              <w:rPr>
                <w:noProof/>
                <w:webHidden/>
              </w:rPr>
              <w:tab/>
            </w:r>
            <w:r w:rsidR="00CB0361">
              <w:rPr>
                <w:noProof/>
                <w:webHidden/>
              </w:rPr>
              <w:fldChar w:fldCharType="begin"/>
            </w:r>
            <w:r w:rsidR="00CB0361">
              <w:rPr>
                <w:noProof/>
                <w:webHidden/>
              </w:rPr>
              <w:instrText xml:space="preserve"> PAGEREF _Toc152877703 \h </w:instrText>
            </w:r>
            <w:r w:rsidR="00CB0361">
              <w:rPr>
                <w:noProof/>
                <w:webHidden/>
              </w:rPr>
            </w:r>
            <w:r w:rsidR="00CB0361">
              <w:rPr>
                <w:noProof/>
                <w:webHidden/>
              </w:rPr>
              <w:fldChar w:fldCharType="separate"/>
            </w:r>
            <w:r w:rsidR="00403D22">
              <w:rPr>
                <w:noProof/>
                <w:webHidden/>
              </w:rPr>
              <w:t>14</w:t>
            </w:r>
            <w:r w:rsidR="00CB0361">
              <w:rPr>
                <w:noProof/>
                <w:webHidden/>
              </w:rPr>
              <w:fldChar w:fldCharType="end"/>
            </w:r>
          </w:hyperlink>
        </w:p>
        <w:p w14:paraId="6ADC4B8C" w14:textId="5183794E" w:rsidR="00CB0361"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2877704" w:history="1">
            <w:r w:rsidR="00CB0361" w:rsidRPr="00B748FD">
              <w:rPr>
                <w:rStyle w:val="Lienhypertexte"/>
                <w:noProof/>
              </w:rPr>
              <w:t>2.3.4</w:t>
            </w:r>
            <w:r w:rsidR="00CB0361">
              <w:rPr>
                <w:rFonts w:asciiTheme="minorHAnsi" w:eastAsiaTheme="minorEastAsia" w:hAnsiTheme="minorHAnsi"/>
                <w:noProof/>
                <w:sz w:val="22"/>
                <w:szCs w:val="22"/>
                <w:lang w:eastAsia="fr-FR"/>
              </w:rPr>
              <w:tab/>
            </w:r>
            <w:r w:rsidR="00CB0361" w:rsidRPr="00B748FD">
              <w:rPr>
                <w:rStyle w:val="Lienhypertexte"/>
                <w:noProof/>
              </w:rPr>
              <w:t>Seuil de probabilité</w:t>
            </w:r>
            <w:r w:rsidR="00CB0361">
              <w:rPr>
                <w:noProof/>
                <w:webHidden/>
              </w:rPr>
              <w:tab/>
            </w:r>
            <w:r w:rsidR="00CB0361">
              <w:rPr>
                <w:noProof/>
                <w:webHidden/>
              </w:rPr>
              <w:fldChar w:fldCharType="begin"/>
            </w:r>
            <w:r w:rsidR="00CB0361">
              <w:rPr>
                <w:noProof/>
                <w:webHidden/>
              </w:rPr>
              <w:instrText xml:space="preserve"> PAGEREF _Toc152877704 \h </w:instrText>
            </w:r>
            <w:r w:rsidR="00CB0361">
              <w:rPr>
                <w:noProof/>
                <w:webHidden/>
              </w:rPr>
            </w:r>
            <w:r w:rsidR="00CB0361">
              <w:rPr>
                <w:noProof/>
                <w:webHidden/>
              </w:rPr>
              <w:fldChar w:fldCharType="separate"/>
            </w:r>
            <w:r w:rsidR="00403D22">
              <w:rPr>
                <w:noProof/>
                <w:webHidden/>
              </w:rPr>
              <w:t>15</w:t>
            </w:r>
            <w:r w:rsidR="00CB0361">
              <w:rPr>
                <w:noProof/>
                <w:webHidden/>
              </w:rPr>
              <w:fldChar w:fldCharType="end"/>
            </w:r>
          </w:hyperlink>
        </w:p>
        <w:p w14:paraId="204B1CD8" w14:textId="71B1F45E" w:rsidR="00CB0361"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2877705" w:history="1">
            <w:r w:rsidR="00CB0361" w:rsidRPr="00B748FD">
              <w:rPr>
                <w:rStyle w:val="Lienhypertexte"/>
                <w:noProof/>
              </w:rPr>
              <w:t>2.3.5</w:t>
            </w:r>
            <w:r w:rsidR="00CB0361">
              <w:rPr>
                <w:rFonts w:asciiTheme="minorHAnsi" w:eastAsiaTheme="minorEastAsia" w:hAnsiTheme="minorHAnsi"/>
                <w:noProof/>
                <w:sz w:val="22"/>
                <w:szCs w:val="22"/>
                <w:lang w:eastAsia="fr-FR"/>
              </w:rPr>
              <w:tab/>
            </w:r>
            <w:r w:rsidR="00CB0361" w:rsidRPr="00B748FD">
              <w:rPr>
                <w:rStyle w:val="Lienhypertexte"/>
                <w:noProof/>
              </w:rPr>
              <w:t>Interprétabilité des modèles</w:t>
            </w:r>
            <w:r w:rsidR="00CB0361">
              <w:rPr>
                <w:noProof/>
                <w:webHidden/>
              </w:rPr>
              <w:tab/>
            </w:r>
            <w:r w:rsidR="00CB0361">
              <w:rPr>
                <w:noProof/>
                <w:webHidden/>
              </w:rPr>
              <w:fldChar w:fldCharType="begin"/>
            </w:r>
            <w:r w:rsidR="00CB0361">
              <w:rPr>
                <w:noProof/>
                <w:webHidden/>
              </w:rPr>
              <w:instrText xml:space="preserve"> PAGEREF _Toc152877705 \h </w:instrText>
            </w:r>
            <w:r w:rsidR="00CB0361">
              <w:rPr>
                <w:noProof/>
                <w:webHidden/>
              </w:rPr>
            </w:r>
            <w:r w:rsidR="00CB0361">
              <w:rPr>
                <w:noProof/>
                <w:webHidden/>
              </w:rPr>
              <w:fldChar w:fldCharType="separate"/>
            </w:r>
            <w:r w:rsidR="00403D22">
              <w:rPr>
                <w:noProof/>
                <w:webHidden/>
              </w:rPr>
              <w:t>20</w:t>
            </w:r>
            <w:r w:rsidR="00CB0361">
              <w:rPr>
                <w:noProof/>
                <w:webHidden/>
              </w:rPr>
              <w:fldChar w:fldCharType="end"/>
            </w:r>
          </w:hyperlink>
        </w:p>
        <w:p w14:paraId="7C9E3BFE" w14:textId="285D1FB0" w:rsidR="00CB0361" w:rsidRDefault="00000000">
          <w:pPr>
            <w:pStyle w:val="TM2"/>
            <w:rPr>
              <w:rFonts w:asciiTheme="minorHAnsi" w:eastAsiaTheme="minorEastAsia" w:hAnsiTheme="minorHAnsi"/>
              <w:noProof/>
              <w:sz w:val="22"/>
              <w:szCs w:val="22"/>
              <w:lang w:eastAsia="fr-FR"/>
            </w:rPr>
          </w:pPr>
          <w:hyperlink w:anchor="_Toc152877706" w:history="1">
            <w:r w:rsidR="00CB0361" w:rsidRPr="00B748FD">
              <w:rPr>
                <w:rStyle w:val="Lienhypertexte"/>
                <w:noProof/>
                <w:lang w:val="en-US"/>
              </w:rPr>
              <w:t>2.4</w:t>
            </w:r>
            <w:r w:rsidR="00CB0361">
              <w:rPr>
                <w:rFonts w:asciiTheme="minorHAnsi" w:eastAsiaTheme="minorEastAsia" w:hAnsiTheme="minorHAnsi"/>
                <w:noProof/>
                <w:sz w:val="22"/>
                <w:szCs w:val="22"/>
                <w:lang w:eastAsia="fr-FR"/>
              </w:rPr>
              <w:tab/>
            </w:r>
            <w:r w:rsidR="00CB0361" w:rsidRPr="00B748FD">
              <w:rPr>
                <w:rStyle w:val="Lienhypertexte"/>
                <w:noProof/>
                <w:lang w:val="en-US"/>
              </w:rPr>
              <w:t>Deep Learning avec Keras et TensorFlow</w:t>
            </w:r>
            <w:r w:rsidR="00CB0361">
              <w:rPr>
                <w:noProof/>
                <w:webHidden/>
              </w:rPr>
              <w:tab/>
            </w:r>
            <w:r w:rsidR="00CB0361">
              <w:rPr>
                <w:noProof/>
                <w:webHidden/>
              </w:rPr>
              <w:fldChar w:fldCharType="begin"/>
            </w:r>
            <w:r w:rsidR="00CB0361">
              <w:rPr>
                <w:noProof/>
                <w:webHidden/>
              </w:rPr>
              <w:instrText xml:space="preserve"> PAGEREF _Toc152877706 \h </w:instrText>
            </w:r>
            <w:r w:rsidR="00CB0361">
              <w:rPr>
                <w:noProof/>
                <w:webHidden/>
              </w:rPr>
            </w:r>
            <w:r w:rsidR="00CB0361">
              <w:rPr>
                <w:noProof/>
                <w:webHidden/>
              </w:rPr>
              <w:fldChar w:fldCharType="separate"/>
            </w:r>
            <w:r w:rsidR="00403D22">
              <w:rPr>
                <w:noProof/>
                <w:webHidden/>
              </w:rPr>
              <w:t>28</w:t>
            </w:r>
            <w:r w:rsidR="00CB0361">
              <w:rPr>
                <w:noProof/>
                <w:webHidden/>
              </w:rPr>
              <w:fldChar w:fldCharType="end"/>
            </w:r>
          </w:hyperlink>
        </w:p>
        <w:p w14:paraId="5D7081F2" w14:textId="58828245" w:rsidR="00CB0361"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2877707" w:history="1">
            <w:r w:rsidR="00CB0361" w:rsidRPr="00B748FD">
              <w:rPr>
                <w:rStyle w:val="Lienhypertexte"/>
                <w:noProof/>
              </w:rPr>
              <w:t>2.4.1</w:t>
            </w:r>
            <w:r w:rsidR="00CB0361">
              <w:rPr>
                <w:rFonts w:asciiTheme="minorHAnsi" w:eastAsiaTheme="minorEastAsia" w:hAnsiTheme="minorHAnsi"/>
                <w:noProof/>
                <w:sz w:val="22"/>
                <w:szCs w:val="22"/>
                <w:lang w:eastAsia="fr-FR"/>
              </w:rPr>
              <w:tab/>
            </w:r>
            <w:r w:rsidR="00CB0361" w:rsidRPr="00B748FD">
              <w:rPr>
                <w:rStyle w:val="Lienhypertexte"/>
                <w:noProof/>
              </w:rPr>
              <w:t>DNN</w:t>
            </w:r>
            <w:r w:rsidR="00CB0361">
              <w:rPr>
                <w:noProof/>
                <w:webHidden/>
              </w:rPr>
              <w:tab/>
            </w:r>
            <w:r w:rsidR="00CB0361">
              <w:rPr>
                <w:noProof/>
                <w:webHidden/>
              </w:rPr>
              <w:fldChar w:fldCharType="begin"/>
            </w:r>
            <w:r w:rsidR="00CB0361">
              <w:rPr>
                <w:noProof/>
                <w:webHidden/>
              </w:rPr>
              <w:instrText xml:space="preserve"> PAGEREF _Toc152877707 \h </w:instrText>
            </w:r>
            <w:r w:rsidR="00CB0361">
              <w:rPr>
                <w:noProof/>
                <w:webHidden/>
              </w:rPr>
            </w:r>
            <w:r w:rsidR="00CB0361">
              <w:rPr>
                <w:noProof/>
                <w:webHidden/>
              </w:rPr>
              <w:fldChar w:fldCharType="separate"/>
            </w:r>
            <w:r w:rsidR="00403D22">
              <w:rPr>
                <w:noProof/>
                <w:webHidden/>
              </w:rPr>
              <w:t>28</w:t>
            </w:r>
            <w:r w:rsidR="00CB0361">
              <w:rPr>
                <w:noProof/>
                <w:webHidden/>
              </w:rPr>
              <w:fldChar w:fldCharType="end"/>
            </w:r>
          </w:hyperlink>
        </w:p>
        <w:p w14:paraId="403618BA" w14:textId="3EA3449C" w:rsidR="00CB0361"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2877708" w:history="1">
            <w:r w:rsidR="00CB0361" w:rsidRPr="00B748FD">
              <w:rPr>
                <w:rStyle w:val="Lienhypertexte"/>
                <w:noProof/>
              </w:rPr>
              <w:t>2.4.2</w:t>
            </w:r>
            <w:r w:rsidR="00CB0361">
              <w:rPr>
                <w:rFonts w:asciiTheme="minorHAnsi" w:eastAsiaTheme="minorEastAsia" w:hAnsiTheme="minorHAnsi"/>
                <w:noProof/>
                <w:sz w:val="22"/>
                <w:szCs w:val="22"/>
                <w:lang w:eastAsia="fr-FR"/>
              </w:rPr>
              <w:tab/>
            </w:r>
            <w:r w:rsidR="00CB0361" w:rsidRPr="00B748FD">
              <w:rPr>
                <w:rStyle w:val="Lienhypertexte"/>
                <w:noProof/>
              </w:rPr>
              <w:t>RNN</w:t>
            </w:r>
            <w:r w:rsidR="00CB0361">
              <w:rPr>
                <w:noProof/>
                <w:webHidden/>
              </w:rPr>
              <w:tab/>
            </w:r>
            <w:r w:rsidR="00CB0361">
              <w:rPr>
                <w:noProof/>
                <w:webHidden/>
              </w:rPr>
              <w:fldChar w:fldCharType="begin"/>
            </w:r>
            <w:r w:rsidR="00CB0361">
              <w:rPr>
                <w:noProof/>
                <w:webHidden/>
              </w:rPr>
              <w:instrText xml:space="preserve"> PAGEREF _Toc152877708 \h </w:instrText>
            </w:r>
            <w:r w:rsidR="00CB0361">
              <w:rPr>
                <w:noProof/>
                <w:webHidden/>
              </w:rPr>
            </w:r>
            <w:r w:rsidR="00CB0361">
              <w:rPr>
                <w:noProof/>
                <w:webHidden/>
              </w:rPr>
              <w:fldChar w:fldCharType="separate"/>
            </w:r>
            <w:r w:rsidR="00403D22">
              <w:rPr>
                <w:noProof/>
                <w:webHidden/>
              </w:rPr>
              <w:t>39</w:t>
            </w:r>
            <w:r w:rsidR="00CB0361">
              <w:rPr>
                <w:noProof/>
                <w:webHidden/>
              </w:rPr>
              <w:fldChar w:fldCharType="end"/>
            </w:r>
          </w:hyperlink>
        </w:p>
        <w:p w14:paraId="765F5C0D" w14:textId="4D40F2A1" w:rsidR="00CB0361" w:rsidRDefault="00000000">
          <w:pPr>
            <w:pStyle w:val="TM1"/>
            <w:rPr>
              <w:rFonts w:asciiTheme="minorHAnsi" w:eastAsiaTheme="minorEastAsia" w:hAnsiTheme="minorHAnsi"/>
              <w:noProof/>
              <w:sz w:val="22"/>
              <w:szCs w:val="22"/>
              <w:lang w:eastAsia="fr-FR"/>
            </w:rPr>
          </w:pPr>
          <w:hyperlink w:anchor="_Toc152877709" w:history="1">
            <w:r w:rsidR="00CB0361" w:rsidRPr="00B748FD">
              <w:rPr>
                <w:rStyle w:val="Lienhypertexte"/>
                <w:noProof/>
              </w:rPr>
              <w:t>3</w:t>
            </w:r>
            <w:r w:rsidR="00CB0361">
              <w:rPr>
                <w:rFonts w:asciiTheme="minorHAnsi" w:eastAsiaTheme="minorEastAsia" w:hAnsiTheme="minorHAnsi"/>
                <w:noProof/>
                <w:sz w:val="22"/>
                <w:szCs w:val="22"/>
                <w:lang w:eastAsia="fr-FR"/>
              </w:rPr>
              <w:tab/>
            </w:r>
            <w:r w:rsidR="00CB0361" w:rsidRPr="00B748FD">
              <w:rPr>
                <w:rStyle w:val="Lienhypertexte"/>
                <w:noProof/>
              </w:rPr>
              <w:t>Prédiction de la pluie à un horizon de temps</w:t>
            </w:r>
            <w:r w:rsidR="00CB0361">
              <w:rPr>
                <w:noProof/>
                <w:webHidden/>
              </w:rPr>
              <w:tab/>
            </w:r>
            <w:r w:rsidR="00CB0361">
              <w:rPr>
                <w:noProof/>
                <w:webHidden/>
              </w:rPr>
              <w:fldChar w:fldCharType="begin"/>
            </w:r>
            <w:r w:rsidR="00CB0361">
              <w:rPr>
                <w:noProof/>
                <w:webHidden/>
              </w:rPr>
              <w:instrText xml:space="preserve"> PAGEREF _Toc152877709 \h </w:instrText>
            </w:r>
            <w:r w:rsidR="00CB0361">
              <w:rPr>
                <w:noProof/>
                <w:webHidden/>
              </w:rPr>
            </w:r>
            <w:r w:rsidR="00CB0361">
              <w:rPr>
                <w:noProof/>
                <w:webHidden/>
              </w:rPr>
              <w:fldChar w:fldCharType="separate"/>
            </w:r>
            <w:r w:rsidR="00403D22">
              <w:rPr>
                <w:noProof/>
                <w:webHidden/>
              </w:rPr>
              <w:t>39</w:t>
            </w:r>
            <w:r w:rsidR="00CB0361">
              <w:rPr>
                <w:noProof/>
                <w:webHidden/>
              </w:rPr>
              <w:fldChar w:fldCharType="end"/>
            </w:r>
          </w:hyperlink>
        </w:p>
        <w:p w14:paraId="435B5FAD" w14:textId="1E630FA5" w:rsidR="00CB0361" w:rsidRDefault="00000000">
          <w:pPr>
            <w:pStyle w:val="TM2"/>
            <w:rPr>
              <w:rFonts w:asciiTheme="minorHAnsi" w:eastAsiaTheme="minorEastAsia" w:hAnsiTheme="minorHAnsi"/>
              <w:noProof/>
              <w:sz w:val="22"/>
              <w:szCs w:val="22"/>
              <w:lang w:eastAsia="fr-FR"/>
            </w:rPr>
          </w:pPr>
          <w:hyperlink w:anchor="_Toc152877710" w:history="1">
            <w:r w:rsidR="00CB0361" w:rsidRPr="00B748FD">
              <w:rPr>
                <w:rStyle w:val="Lienhypertexte"/>
                <w:noProof/>
              </w:rPr>
              <w:t>3.1</w:t>
            </w:r>
            <w:r w:rsidR="00CB0361">
              <w:rPr>
                <w:rFonts w:asciiTheme="minorHAnsi" w:eastAsiaTheme="minorEastAsia" w:hAnsiTheme="minorHAnsi"/>
                <w:noProof/>
                <w:sz w:val="22"/>
                <w:szCs w:val="22"/>
                <w:lang w:eastAsia="fr-FR"/>
              </w:rPr>
              <w:tab/>
            </w:r>
            <w:r w:rsidR="00CB0361" w:rsidRPr="00B748FD">
              <w:rPr>
                <w:rStyle w:val="Lienhypertexte"/>
                <w:noProof/>
              </w:rPr>
              <w:t>Objectif et méthodologie</w:t>
            </w:r>
            <w:r w:rsidR="00CB0361">
              <w:rPr>
                <w:noProof/>
                <w:webHidden/>
              </w:rPr>
              <w:tab/>
            </w:r>
            <w:r w:rsidR="00CB0361">
              <w:rPr>
                <w:noProof/>
                <w:webHidden/>
              </w:rPr>
              <w:fldChar w:fldCharType="begin"/>
            </w:r>
            <w:r w:rsidR="00CB0361">
              <w:rPr>
                <w:noProof/>
                <w:webHidden/>
              </w:rPr>
              <w:instrText xml:space="preserve"> PAGEREF _Toc152877710 \h </w:instrText>
            </w:r>
            <w:r w:rsidR="00CB0361">
              <w:rPr>
                <w:noProof/>
                <w:webHidden/>
              </w:rPr>
            </w:r>
            <w:r w:rsidR="00CB0361">
              <w:rPr>
                <w:noProof/>
                <w:webHidden/>
              </w:rPr>
              <w:fldChar w:fldCharType="separate"/>
            </w:r>
            <w:r w:rsidR="00403D22">
              <w:rPr>
                <w:noProof/>
                <w:webHidden/>
              </w:rPr>
              <w:t>39</w:t>
            </w:r>
            <w:r w:rsidR="00CB0361">
              <w:rPr>
                <w:noProof/>
                <w:webHidden/>
              </w:rPr>
              <w:fldChar w:fldCharType="end"/>
            </w:r>
          </w:hyperlink>
        </w:p>
        <w:p w14:paraId="23723A8E" w14:textId="3801B4E9" w:rsidR="00CB0361" w:rsidRDefault="00000000">
          <w:pPr>
            <w:pStyle w:val="TM2"/>
            <w:rPr>
              <w:rFonts w:asciiTheme="minorHAnsi" w:eastAsiaTheme="minorEastAsia" w:hAnsiTheme="minorHAnsi"/>
              <w:noProof/>
              <w:sz w:val="22"/>
              <w:szCs w:val="22"/>
              <w:lang w:eastAsia="fr-FR"/>
            </w:rPr>
          </w:pPr>
          <w:hyperlink w:anchor="_Toc152877711" w:history="1">
            <w:r w:rsidR="00CB0361" w:rsidRPr="00B748FD">
              <w:rPr>
                <w:rStyle w:val="Lienhypertexte"/>
                <w:noProof/>
              </w:rPr>
              <w:t>3.2</w:t>
            </w:r>
            <w:r w:rsidR="00CB0361">
              <w:rPr>
                <w:rFonts w:asciiTheme="minorHAnsi" w:eastAsiaTheme="minorEastAsia" w:hAnsiTheme="minorHAnsi"/>
                <w:noProof/>
                <w:sz w:val="22"/>
                <w:szCs w:val="22"/>
                <w:lang w:eastAsia="fr-FR"/>
              </w:rPr>
              <w:tab/>
            </w:r>
            <w:r w:rsidR="00CB0361" w:rsidRPr="00B748FD">
              <w:rPr>
                <w:rStyle w:val="Lienhypertexte"/>
                <w:noProof/>
              </w:rPr>
              <w:t>Limite théorique</w:t>
            </w:r>
            <w:r w:rsidR="00CB0361">
              <w:rPr>
                <w:noProof/>
                <w:webHidden/>
              </w:rPr>
              <w:tab/>
            </w:r>
            <w:r w:rsidR="00CB0361">
              <w:rPr>
                <w:noProof/>
                <w:webHidden/>
              </w:rPr>
              <w:fldChar w:fldCharType="begin"/>
            </w:r>
            <w:r w:rsidR="00CB0361">
              <w:rPr>
                <w:noProof/>
                <w:webHidden/>
              </w:rPr>
              <w:instrText xml:space="preserve"> PAGEREF _Toc152877711 \h </w:instrText>
            </w:r>
            <w:r w:rsidR="00CB0361">
              <w:rPr>
                <w:noProof/>
                <w:webHidden/>
              </w:rPr>
            </w:r>
            <w:r w:rsidR="00CB0361">
              <w:rPr>
                <w:noProof/>
                <w:webHidden/>
              </w:rPr>
              <w:fldChar w:fldCharType="separate"/>
            </w:r>
            <w:r w:rsidR="00403D22">
              <w:rPr>
                <w:noProof/>
                <w:webHidden/>
              </w:rPr>
              <w:t>40</w:t>
            </w:r>
            <w:r w:rsidR="00CB0361">
              <w:rPr>
                <w:noProof/>
                <w:webHidden/>
              </w:rPr>
              <w:fldChar w:fldCharType="end"/>
            </w:r>
          </w:hyperlink>
        </w:p>
        <w:p w14:paraId="703D10BB" w14:textId="183C60B3" w:rsidR="00CB0361" w:rsidRDefault="00000000">
          <w:pPr>
            <w:pStyle w:val="TM2"/>
            <w:rPr>
              <w:rFonts w:asciiTheme="minorHAnsi" w:eastAsiaTheme="minorEastAsia" w:hAnsiTheme="minorHAnsi"/>
              <w:noProof/>
              <w:sz w:val="22"/>
              <w:szCs w:val="22"/>
              <w:lang w:eastAsia="fr-FR"/>
            </w:rPr>
          </w:pPr>
          <w:hyperlink w:anchor="_Toc152877712" w:history="1">
            <w:r w:rsidR="00CB0361" w:rsidRPr="00B748FD">
              <w:rPr>
                <w:rStyle w:val="Lienhypertexte"/>
                <w:noProof/>
              </w:rPr>
              <w:t>3.3</w:t>
            </w:r>
            <w:r w:rsidR="00CB0361">
              <w:rPr>
                <w:rFonts w:asciiTheme="minorHAnsi" w:eastAsiaTheme="minorEastAsia" w:hAnsiTheme="minorHAnsi"/>
                <w:noProof/>
                <w:sz w:val="22"/>
                <w:szCs w:val="22"/>
                <w:lang w:eastAsia="fr-FR"/>
              </w:rPr>
              <w:tab/>
            </w:r>
            <w:r w:rsidR="00CB0361" w:rsidRPr="00B748FD">
              <w:rPr>
                <w:rStyle w:val="Lienhypertexte"/>
                <w:noProof/>
              </w:rPr>
              <w:t>Comportement détaillé</w:t>
            </w:r>
            <w:r w:rsidR="00CB0361">
              <w:rPr>
                <w:noProof/>
                <w:webHidden/>
              </w:rPr>
              <w:tab/>
            </w:r>
            <w:r w:rsidR="00CB0361">
              <w:rPr>
                <w:noProof/>
                <w:webHidden/>
              </w:rPr>
              <w:fldChar w:fldCharType="begin"/>
            </w:r>
            <w:r w:rsidR="00CB0361">
              <w:rPr>
                <w:noProof/>
                <w:webHidden/>
              </w:rPr>
              <w:instrText xml:space="preserve"> PAGEREF _Toc152877712 \h </w:instrText>
            </w:r>
            <w:r w:rsidR="00CB0361">
              <w:rPr>
                <w:noProof/>
                <w:webHidden/>
              </w:rPr>
            </w:r>
            <w:r w:rsidR="00CB0361">
              <w:rPr>
                <w:noProof/>
                <w:webHidden/>
              </w:rPr>
              <w:fldChar w:fldCharType="separate"/>
            </w:r>
            <w:r w:rsidR="00403D22">
              <w:rPr>
                <w:noProof/>
                <w:webHidden/>
              </w:rPr>
              <w:t>41</w:t>
            </w:r>
            <w:r w:rsidR="00CB0361">
              <w:rPr>
                <w:noProof/>
                <w:webHidden/>
              </w:rPr>
              <w:fldChar w:fldCharType="end"/>
            </w:r>
          </w:hyperlink>
        </w:p>
        <w:p w14:paraId="71B7CA25" w14:textId="103159D7" w:rsidR="00CB0361" w:rsidRDefault="00000000">
          <w:pPr>
            <w:pStyle w:val="TM2"/>
            <w:rPr>
              <w:rFonts w:asciiTheme="minorHAnsi" w:eastAsiaTheme="minorEastAsia" w:hAnsiTheme="minorHAnsi"/>
              <w:noProof/>
              <w:sz w:val="22"/>
              <w:szCs w:val="22"/>
              <w:lang w:eastAsia="fr-FR"/>
            </w:rPr>
          </w:pPr>
          <w:hyperlink w:anchor="_Toc152877713" w:history="1">
            <w:r w:rsidR="00CB0361" w:rsidRPr="00B748FD">
              <w:rPr>
                <w:rStyle w:val="Lienhypertexte"/>
                <w:noProof/>
              </w:rPr>
              <w:t>3.4</w:t>
            </w:r>
            <w:r w:rsidR="00CB0361">
              <w:rPr>
                <w:rFonts w:asciiTheme="minorHAnsi" w:eastAsiaTheme="minorEastAsia" w:hAnsiTheme="minorHAnsi"/>
                <w:noProof/>
                <w:sz w:val="22"/>
                <w:szCs w:val="22"/>
                <w:lang w:eastAsia="fr-FR"/>
              </w:rPr>
              <w:tab/>
            </w:r>
            <w:r w:rsidR="00CB0361" w:rsidRPr="00B748FD">
              <w:rPr>
                <w:rStyle w:val="Lienhypertexte"/>
                <w:noProof/>
              </w:rPr>
              <w:t>Analyse par zone climatique</w:t>
            </w:r>
            <w:r w:rsidR="00CB0361">
              <w:rPr>
                <w:noProof/>
                <w:webHidden/>
              </w:rPr>
              <w:tab/>
            </w:r>
            <w:r w:rsidR="00CB0361">
              <w:rPr>
                <w:noProof/>
                <w:webHidden/>
              </w:rPr>
              <w:fldChar w:fldCharType="begin"/>
            </w:r>
            <w:r w:rsidR="00CB0361">
              <w:rPr>
                <w:noProof/>
                <w:webHidden/>
              </w:rPr>
              <w:instrText xml:space="preserve"> PAGEREF _Toc152877713 \h </w:instrText>
            </w:r>
            <w:r w:rsidR="00CB0361">
              <w:rPr>
                <w:noProof/>
                <w:webHidden/>
              </w:rPr>
            </w:r>
            <w:r w:rsidR="00CB0361">
              <w:rPr>
                <w:noProof/>
                <w:webHidden/>
              </w:rPr>
              <w:fldChar w:fldCharType="separate"/>
            </w:r>
            <w:r w:rsidR="00403D22">
              <w:rPr>
                <w:noProof/>
                <w:webHidden/>
              </w:rPr>
              <w:t>42</w:t>
            </w:r>
            <w:r w:rsidR="00CB0361">
              <w:rPr>
                <w:noProof/>
                <w:webHidden/>
              </w:rPr>
              <w:fldChar w:fldCharType="end"/>
            </w:r>
          </w:hyperlink>
        </w:p>
        <w:p w14:paraId="32D2E328" w14:textId="340C2BCF" w:rsidR="00CB0361" w:rsidRDefault="00000000">
          <w:pPr>
            <w:pStyle w:val="TM2"/>
            <w:rPr>
              <w:rFonts w:asciiTheme="minorHAnsi" w:eastAsiaTheme="minorEastAsia" w:hAnsiTheme="minorHAnsi"/>
              <w:noProof/>
              <w:sz w:val="22"/>
              <w:szCs w:val="22"/>
              <w:lang w:eastAsia="fr-FR"/>
            </w:rPr>
          </w:pPr>
          <w:hyperlink w:anchor="_Toc152877714" w:history="1">
            <w:r w:rsidR="00CB0361" w:rsidRPr="00B748FD">
              <w:rPr>
                <w:rStyle w:val="Lienhypertexte"/>
                <w:noProof/>
              </w:rPr>
              <w:t>3.5</w:t>
            </w:r>
            <w:r w:rsidR="00CB0361">
              <w:rPr>
                <w:rFonts w:asciiTheme="minorHAnsi" w:eastAsiaTheme="minorEastAsia" w:hAnsiTheme="minorHAnsi"/>
                <w:noProof/>
                <w:sz w:val="22"/>
                <w:szCs w:val="22"/>
                <w:lang w:eastAsia="fr-FR"/>
              </w:rPr>
              <w:tab/>
            </w:r>
            <w:r w:rsidR="00CB0361" w:rsidRPr="00B748FD">
              <w:rPr>
                <w:rStyle w:val="Lienhypertexte"/>
                <w:noProof/>
              </w:rPr>
              <w:t>Prédictions</w:t>
            </w:r>
            <w:r w:rsidR="00CB0361">
              <w:rPr>
                <w:noProof/>
                <w:webHidden/>
              </w:rPr>
              <w:tab/>
            </w:r>
            <w:r w:rsidR="00CB0361">
              <w:rPr>
                <w:noProof/>
                <w:webHidden/>
              </w:rPr>
              <w:fldChar w:fldCharType="begin"/>
            </w:r>
            <w:r w:rsidR="00CB0361">
              <w:rPr>
                <w:noProof/>
                <w:webHidden/>
              </w:rPr>
              <w:instrText xml:space="preserve"> PAGEREF _Toc152877714 \h </w:instrText>
            </w:r>
            <w:r w:rsidR="00CB0361">
              <w:rPr>
                <w:noProof/>
                <w:webHidden/>
              </w:rPr>
            </w:r>
            <w:r w:rsidR="00CB0361">
              <w:rPr>
                <w:noProof/>
                <w:webHidden/>
              </w:rPr>
              <w:fldChar w:fldCharType="separate"/>
            </w:r>
            <w:r w:rsidR="00403D22">
              <w:rPr>
                <w:noProof/>
                <w:webHidden/>
              </w:rPr>
              <w:t>44</w:t>
            </w:r>
            <w:r w:rsidR="00CB0361">
              <w:rPr>
                <w:noProof/>
                <w:webHidden/>
              </w:rPr>
              <w:fldChar w:fldCharType="end"/>
            </w:r>
          </w:hyperlink>
        </w:p>
        <w:p w14:paraId="5F6136CB" w14:textId="67ECDF44" w:rsidR="00CB0361" w:rsidRDefault="00000000">
          <w:pPr>
            <w:pStyle w:val="TM2"/>
            <w:rPr>
              <w:rFonts w:asciiTheme="minorHAnsi" w:eastAsiaTheme="minorEastAsia" w:hAnsiTheme="minorHAnsi"/>
              <w:noProof/>
              <w:sz w:val="22"/>
              <w:szCs w:val="22"/>
              <w:lang w:eastAsia="fr-FR"/>
            </w:rPr>
          </w:pPr>
          <w:hyperlink w:anchor="_Toc152877715" w:history="1">
            <w:r w:rsidR="00CB0361" w:rsidRPr="00B748FD">
              <w:rPr>
                <w:rStyle w:val="Lienhypertexte"/>
                <w:noProof/>
              </w:rPr>
              <w:t>3.6</w:t>
            </w:r>
            <w:r w:rsidR="00CB0361">
              <w:rPr>
                <w:rFonts w:asciiTheme="minorHAnsi" w:eastAsiaTheme="minorEastAsia" w:hAnsiTheme="minorHAnsi"/>
                <w:noProof/>
                <w:sz w:val="22"/>
                <w:szCs w:val="22"/>
                <w:lang w:eastAsia="fr-FR"/>
              </w:rPr>
              <w:tab/>
            </w:r>
            <w:r w:rsidR="00CB0361" w:rsidRPr="00B748FD">
              <w:rPr>
                <w:rStyle w:val="Lienhypertexte"/>
                <w:noProof/>
              </w:rPr>
              <w:t>Interprétabilité</w:t>
            </w:r>
            <w:r w:rsidR="00CB0361">
              <w:rPr>
                <w:noProof/>
                <w:webHidden/>
              </w:rPr>
              <w:tab/>
            </w:r>
            <w:r w:rsidR="00CB0361">
              <w:rPr>
                <w:noProof/>
                <w:webHidden/>
              </w:rPr>
              <w:fldChar w:fldCharType="begin"/>
            </w:r>
            <w:r w:rsidR="00CB0361">
              <w:rPr>
                <w:noProof/>
                <w:webHidden/>
              </w:rPr>
              <w:instrText xml:space="preserve"> PAGEREF _Toc152877715 \h </w:instrText>
            </w:r>
            <w:r w:rsidR="00CB0361">
              <w:rPr>
                <w:noProof/>
                <w:webHidden/>
              </w:rPr>
            </w:r>
            <w:r w:rsidR="00CB0361">
              <w:rPr>
                <w:noProof/>
                <w:webHidden/>
              </w:rPr>
              <w:fldChar w:fldCharType="separate"/>
            </w:r>
            <w:r w:rsidR="00403D22">
              <w:rPr>
                <w:noProof/>
                <w:webHidden/>
              </w:rPr>
              <w:t>45</w:t>
            </w:r>
            <w:r w:rsidR="00CB0361">
              <w:rPr>
                <w:noProof/>
                <w:webHidden/>
              </w:rPr>
              <w:fldChar w:fldCharType="end"/>
            </w:r>
          </w:hyperlink>
        </w:p>
        <w:p w14:paraId="2F7FEB9B" w14:textId="39A5B324" w:rsidR="00CB0361" w:rsidRDefault="00000000">
          <w:pPr>
            <w:pStyle w:val="TM2"/>
            <w:rPr>
              <w:rFonts w:asciiTheme="minorHAnsi" w:eastAsiaTheme="minorEastAsia" w:hAnsiTheme="minorHAnsi"/>
              <w:noProof/>
              <w:sz w:val="22"/>
              <w:szCs w:val="22"/>
              <w:lang w:eastAsia="fr-FR"/>
            </w:rPr>
          </w:pPr>
          <w:hyperlink w:anchor="_Toc152877716" w:history="1">
            <w:r w:rsidR="00CB0361" w:rsidRPr="00B748FD">
              <w:rPr>
                <w:rStyle w:val="Lienhypertexte"/>
                <w:noProof/>
              </w:rPr>
              <w:t>3.7</w:t>
            </w:r>
            <w:r w:rsidR="00CB0361">
              <w:rPr>
                <w:rFonts w:asciiTheme="minorHAnsi" w:eastAsiaTheme="minorEastAsia" w:hAnsiTheme="minorHAnsi"/>
                <w:noProof/>
                <w:sz w:val="22"/>
                <w:szCs w:val="22"/>
                <w:lang w:eastAsia="fr-FR"/>
              </w:rPr>
              <w:tab/>
            </w:r>
            <w:r w:rsidR="00CB0361" w:rsidRPr="00B748FD">
              <w:rPr>
                <w:rStyle w:val="Lienhypertexte"/>
                <w:noProof/>
              </w:rPr>
              <w:t>Conclusions</w:t>
            </w:r>
            <w:r w:rsidR="00CB0361">
              <w:rPr>
                <w:noProof/>
                <w:webHidden/>
              </w:rPr>
              <w:tab/>
            </w:r>
            <w:r w:rsidR="00CB0361">
              <w:rPr>
                <w:noProof/>
                <w:webHidden/>
              </w:rPr>
              <w:fldChar w:fldCharType="begin"/>
            </w:r>
            <w:r w:rsidR="00CB0361">
              <w:rPr>
                <w:noProof/>
                <w:webHidden/>
              </w:rPr>
              <w:instrText xml:space="preserve"> PAGEREF _Toc152877716 \h </w:instrText>
            </w:r>
            <w:r w:rsidR="00CB0361">
              <w:rPr>
                <w:noProof/>
                <w:webHidden/>
              </w:rPr>
            </w:r>
            <w:r w:rsidR="00CB0361">
              <w:rPr>
                <w:noProof/>
                <w:webHidden/>
              </w:rPr>
              <w:fldChar w:fldCharType="separate"/>
            </w:r>
            <w:r w:rsidR="00403D22">
              <w:rPr>
                <w:noProof/>
                <w:webHidden/>
              </w:rPr>
              <w:t>47</w:t>
            </w:r>
            <w:r w:rsidR="00CB0361">
              <w:rPr>
                <w:noProof/>
                <w:webHidden/>
              </w:rPr>
              <w:fldChar w:fldCharType="end"/>
            </w:r>
          </w:hyperlink>
        </w:p>
        <w:p w14:paraId="597E5553" w14:textId="4B423A2C" w:rsidR="00CB0361" w:rsidRDefault="00000000">
          <w:pPr>
            <w:pStyle w:val="TM1"/>
            <w:rPr>
              <w:rFonts w:asciiTheme="minorHAnsi" w:eastAsiaTheme="minorEastAsia" w:hAnsiTheme="minorHAnsi"/>
              <w:noProof/>
              <w:sz w:val="22"/>
              <w:szCs w:val="22"/>
              <w:lang w:eastAsia="fr-FR"/>
            </w:rPr>
          </w:pPr>
          <w:hyperlink w:anchor="_Toc152877717" w:history="1">
            <w:r w:rsidR="00CB0361" w:rsidRPr="00B748FD">
              <w:rPr>
                <w:rStyle w:val="Lienhypertexte"/>
                <w:noProof/>
              </w:rPr>
              <w:t>4</w:t>
            </w:r>
            <w:r w:rsidR="00CB0361">
              <w:rPr>
                <w:rFonts w:asciiTheme="minorHAnsi" w:eastAsiaTheme="minorEastAsia" w:hAnsiTheme="minorHAnsi"/>
                <w:noProof/>
                <w:sz w:val="22"/>
                <w:szCs w:val="22"/>
                <w:lang w:eastAsia="fr-FR"/>
              </w:rPr>
              <w:tab/>
            </w:r>
            <w:r w:rsidR="00CB0361" w:rsidRPr="00B748FD">
              <w:rPr>
                <w:rStyle w:val="Lienhypertexte"/>
                <w:noProof/>
              </w:rPr>
              <w:t>MaxTemp</w:t>
            </w:r>
            <w:r w:rsidR="00CB0361">
              <w:rPr>
                <w:noProof/>
                <w:webHidden/>
              </w:rPr>
              <w:tab/>
            </w:r>
            <w:r w:rsidR="00CB0361">
              <w:rPr>
                <w:noProof/>
                <w:webHidden/>
              </w:rPr>
              <w:fldChar w:fldCharType="begin"/>
            </w:r>
            <w:r w:rsidR="00CB0361">
              <w:rPr>
                <w:noProof/>
                <w:webHidden/>
              </w:rPr>
              <w:instrText xml:space="preserve"> PAGEREF _Toc152877717 \h </w:instrText>
            </w:r>
            <w:r w:rsidR="00CB0361">
              <w:rPr>
                <w:noProof/>
                <w:webHidden/>
              </w:rPr>
            </w:r>
            <w:r w:rsidR="00CB0361">
              <w:rPr>
                <w:noProof/>
                <w:webHidden/>
              </w:rPr>
              <w:fldChar w:fldCharType="separate"/>
            </w:r>
            <w:r w:rsidR="00403D22">
              <w:rPr>
                <w:noProof/>
                <w:webHidden/>
              </w:rPr>
              <w:t>47</w:t>
            </w:r>
            <w:r w:rsidR="00CB0361">
              <w:rPr>
                <w:noProof/>
                <w:webHidden/>
              </w:rPr>
              <w:fldChar w:fldCharType="end"/>
            </w:r>
          </w:hyperlink>
        </w:p>
        <w:p w14:paraId="5E9C3DF2" w14:textId="1660E0FD" w:rsidR="00CB0361" w:rsidRDefault="00000000">
          <w:pPr>
            <w:pStyle w:val="TM2"/>
            <w:rPr>
              <w:rFonts w:asciiTheme="minorHAnsi" w:eastAsiaTheme="minorEastAsia" w:hAnsiTheme="minorHAnsi"/>
              <w:noProof/>
              <w:sz w:val="22"/>
              <w:szCs w:val="22"/>
              <w:lang w:eastAsia="fr-FR"/>
            </w:rPr>
          </w:pPr>
          <w:hyperlink w:anchor="_Toc152877718" w:history="1">
            <w:r w:rsidR="00CB0361" w:rsidRPr="00B748FD">
              <w:rPr>
                <w:rStyle w:val="Lienhypertexte"/>
                <w:noProof/>
              </w:rPr>
              <w:t>4.1</w:t>
            </w:r>
            <w:r w:rsidR="00CB0361">
              <w:rPr>
                <w:rFonts w:asciiTheme="minorHAnsi" w:eastAsiaTheme="minorEastAsia" w:hAnsiTheme="minorHAnsi"/>
                <w:noProof/>
                <w:sz w:val="22"/>
                <w:szCs w:val="22"/>
                <w:lang w:eastAsia="fr-FR"/>
              </w:rPr>
              <w:tab/>
            </w:r>
            <w:r w:rsidR="00CB0361" w:rsidRPr="00B748FD">
              <w:rPr>
                <w:rStyle w:val="Lienhypertexte"/>
                <w:noProof/>
              </w:rPr>
              <w:t>Présentation</w:t>
            </w:r>
            <w:r w:rsidR="00CB0361">
              <w:rPr>
                <w:noProof/>
                <w:webHidden/>
              </w:rPr>
              <w:tab/>
            </w:r>
            <w:r w:rsidR="00CB0361">
              <w:rPr>
                <w:noProof/>
                <w:webHidden/>
              </w:rPr>
              <w:fldChar w:fldCharType="begin"/>
            </w:r>
            <w:r w:rsidR="00CB0361">
              <w:rPr>
                <w:noProof/>
                <w:webHidden/>
              </w:rPr>
              <w:instrText xml:space="preserve"> PAGEREF _Toc152877718 \h </w:instrText>
            </w:r>
            <w:r w:rsidR="00CB0361">
              <w:rPr>
                <w:noProof/>
                <w:webHidden/>
              </w:rPr>
            </w:r>
            <w:r w:rsidR="00CB0361">
              <w:rPr>
                <w:noProof/>
                <w:webHidden/>
              </w:rPr>
              <w:fldChar w:fldCharType="separate"/>
            </w:r>
            <w:r w:rsidR="00403D22">
              <w:rPr>
                <w:noProof/>
                <w:webHidden/>
              </w:rPr>
              <w:t>47</w:t>
            </w:r>
            <w:r w:rsidR="00CB0361">
              <w:rPr>
                <w:noProof/>
                <w:webHidden/>
              </w:rPr>
              <w:fldChar w:fldCharType="end"/>
            </w:r>
          </w:hyperlink>
        </w:p>
        <w:p w14:paraId="2B01633A" w14:textId="3B6700A8" w:rsidR="00CB0361" w:rsidRDefault="00000000">
          <w:pPr>
            <w:pStyle w:val="TM2"/>
            <w:rPr>
              <w:rFonts w:asciiTheme="minorHAnsi" w:eastAsiaTheme="minorEastAsia" w:hAnsiTheme="minorHAnsi"/>
              <w:noProof/>
              <w:sz w:val="22"/>
              <w:szCs w:val="22"/>
              <w:lang w:eastAsia="fr-FR"/>
            </w:rPr>
          </w:pPr>
          <w:hyperlink w:anchor="_Toc152877719" w:history="1">
            <w:r w:rsidR="00CB0361" w:rsidRPr="00B748FD">
              <w:rPr>
                <w:rStyle w:val="Lienhypertexte"/>
                <w:noProof/>
              </w:rPr>
              <w:t>4.2</w:t>
            </w:r>
            <w:r w:rsidR="00CB0361">
              <w:rPr>
                <w:rFonts w:asciiTheme="minorHAnsi" w:eastAsiaTheme="minorEastAsia" w:hAnsiTheme="minorHAnsi"/>
                <w:noProof/>
                <w:sz w:val="22"/>
                <w:szCs w:val="22"/>
                <w:lang w:eastAsia="fr-FR"/>
              </w:rPr>
              <w:tab/>
            </w:r>
            <w:r w:rsidR="00CB0361" w:rsidRPr="00B748FD">
              <w:rPr>
                <w:rStyle w:val="Lienhypertexte"/>
                <w:noProof/>
              </w:rPr>
              <w:t>Résultats de la régression par approches « classiques » via scikit-learn</w:t>
            </w:r>
            <w:r w:rsidR="00CB0361">
              <w:rPr>
                <w:noProof/>
                <w:webHidden/>
              </w:rPr>
              <w:tab/>
            </w:r>
            <w:r w:rsidR="00CB0361">
              <w:rPr>
                <w:noProof/>
                <w:webHidden/>
              </w:rPr>
              <w:fldChar w:fldCharType="begin"/>
            </w:r>
            <w:r w:rsidR="00CB0361">
              <w:rPr>
                <w:noProof/>
                <w:webHidden/>
              </w:rPr>
              <w:instrText xml:space="preserve"> PAGEREF _Toc152877719 \h </w:instrText>
            </w:r>
            <w:r w:rsidR="00CB0361">
              <w:rPr>
                <w:noProof/>
                <w:webHidden/>
              </w:rPr>
            </w:r>
            <w:r w:rsidR="00CB0361">
              <w:rPr>
                <w:noProof/>
                <w:webHidden/>
              </w:rPr>
              <w:fldChar w:fldCharType="separate"/>
            </w:r>
            <w:r w:rsidR="00403D22">
              <w:rPr>
                <w:noProof/>
                <w:webHidden/>
              </w:rPr>
              <w:t>47</w:t>
            </w:r>
            <w:r w:rsidR="00CB0361">
              <w:rPr>
                <w:noProof/>
                <w:webHidden/>
              </w:rPr>
              <w:fldChar w:fldCharType="end"/>
            </w:r>
          </w:hyperlink>
        </w:p>
        <w:p w14:paraId="6F487AA4" w14:textId="4C87C1C2" w:rsidR="00CB0361" w:rsidRDefault="00000000">
          <w:pPr>
            <w:pStyle w:val="TM2"/>
            <w:rPr>
              <w:rFonts w:asciiTheme="minorHAnsi" w:eastAsiaTheme="minorEastAsia" w:hAnsiTheme="minorHAnsi"/>
              <w:noProof/>
              <w:sz w:val="22"/>
              <w:szCs w:val="22"/>
              <w:lang w:eastAsia="fr-FR"/>
            </w:rPr>
          </w:pPr>
          <w:hyperlink w:anchor="_Toc152877720" w:history="1">
            <w:r w:rsidR="00CB0361" w:rsidRPr="00B748FD">
              <w:rPr>
                <w:rStyle w:val="Lienhypertexte"/>
                <w:noProof/>
              </w:rPr>
              <w:t>4.3</w:t>
            </w:r>
            <w:r w:rsidR="00CB0361">
              <w:rPr>
                <w:rFonts w:asciiTheme="minorHAnsi" w:eastAsiaTheme="minorEastAsia" w:hAnsiTheme="minorHAnsi"/>
                <w:noProof/>
                <w:sz w:val="22"/>
                <w:szCs w:val="22"/>
                <w:lang w:eastAsia="fr-FR"/>
              </w:rPr>
              <w:tab/>
            </w:r>
            <w:r w:rsidR="00CB0361" w:rsidRPr="00B748FD">
              <w:rPr>
                <w:rStyle w:val="Lienhypertexte"/>
                <w:noProof/>
              </w:rPr>
              <w:t>Séries Temporelles par SARIMAX</w:t>
            </w:r>
            <w:r w:rsidR="00CB0361">
              <w:rPr>
                <w:noProof/>
                <w:webHidden/>
              </w:rPr>
              <w:tab/>
            </w:r>
            <w:r w:rsidR="00CB0361">
              <w:rPr>
                <w:noProof/>
                <w:webHidden/>
              </w:rPr>
              <w:fldChar w:fldCharType="begin"/>
            </w:r>
            <w:r w:rsidR="00CB0361">
              <w:rPr>
                <w:noProof/>
                <w:webHidden/>
              </w:rPr>
              <w:instrText xml:space="preserve"> PAGEREF _Toc152877720 \h </w:instrText>
            </w:r>
            <w:r w:rsidR="00CB0361">
              <w:rPr>
                <w:noProof/>
                <w:webHidden/>
              </w:rPr>
            </w:r>
            <w:r w:rsidR="00CB0361">
              <w:rPr>
                <w:noProof/>
                <w:webHidden/>
              </w:rPr>
              <w:fldChar w:fldCharType="separate"/>
            </w:r>
            <w:r w:rsidR="00403D22">
              <w:rPr>
                <w:noProof/>
                <w:webHidden/>
              </w:rPr>
              <w:t>48</w:t>
            </w:r>
            <w:r w:rsidR="00CB0361">
              <w:rPr>
                <w:noProof/>
                <w:webHidden/>
              </w:rPr>
              <w:fldChar w:fldCharType="end"/>
            </w:r>
          </w:hyperlink>
        </w:p>
        <w:p w14:paraId="4A95C5DC" w14:textId="04C213D2" w:rsidR="00CB0361" w:rsidRDefault="00000000">
          <w:pPr>
            <w:pStyle w:val="TM2"/>
            <w:rPr>
              <w:rFonts w:asciiTheme="minorHAnsi" w:eastAsiaTheme="minorEastAsia" w:hAnsiTheme="minorHAnsi"/>
              <w:noProof/>
              <w:sz w:val="22"/>
              <w:szCs w:val="22"/>
              <w:lang w:eastAsia="fr-FR"/>
            </w:rPr>
          </w:pPr>
          <w:hyperlink w:anchor="_Toc152877721" w:history="1">
            <w:r w:rsidR="00CB0361" w:rsidRPr="00B748FD">
              <w:rPr>
                <w:rStyle w:val="Lienhypertexte"/>
                <w:noProof/>
              </w:rPr>
              <w:t>4.4</w:t>
            </w:r>
            <w:r w:rsidR="00CB0361">
              <w:rPr>
                <w:rFonts w:asciiTheme="minorHAnsi" w:eastAsiaTheme="minorEastAsia" w:hAnsiTheme="minorHAnsi"/>
                <w:noProof/>
                <w:sz w:val="22"/>
                <w:szCs w:val="22"/>
                <w:lang w:eastAsia="fr-FR"/>
              </w:rPr>
              <w:tab/>
            </w:r>
            <w:r w:rsidR="00CB0361" w:rsidRPr="00B748FD">
              <w:rPr>
                <w:rStyle w:val="Lienhypertexte"/>
                <w:noProof/>
              </w:rPr>
              <w:t>Deep Learning</w:t>
            </w:r>
            <w:r w:rsidR="00CB0361">
              <w:rPr>
                <w:noProof/>
                <w:webHidden/>
              </w:rPr>
              <w:tab/>
            </w:r>
            <w:r w:rsidR="00CB0361">
              <w:rPr>
                <w:noProof/>
                <w:webHidden/>
              </w:rPr>
              <w:fldChar w:fldCharType="begin"/>
            </w:r>
            <w:r w:rsidR="00CB0361">
              <w:rPr>
                <w:noProof/>
                <w:webHidden/>
              </w:rPr>
              <w:instrText xml:space="preserve"> PAGEREF _Toc152877721 \h </w:instrText>
            </w:r>
            <w:r w:rsidR="00CB0361">
              <w:rPr>
                <w:noProof/>
                <w:webHidden/>
              </w:rPr>
            </w:r>
            <w:r w:rsidR="00CB0361">
              <w:rPr>
                <w:noProof/>
                <w:webHidden/>
              </w:rPr>
              <w:fldChar w:fldCharType="separate"/>
            </w:r>
            <w:r w:rsidR="00403D22">
              <w:rPr>
                <w:noProof/>
                <w:webHidden/>
              </w:rPr>
              <w:t>50</w:t>
            </w:r>
            <w:r w:rsidR="00CB0361">
              <w:rPr>
                <w:noProof/>
                <w:webHidden/>
              </w:rPr>
              <w:fldChar w:fldCharType="end"/>
            </w:r>
          </w:hyperlink>
        </w:p>
        <w:p w14:paraId="6ED4727E" w14:textId="3B196E34" w:rsidR="00CB0361"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2877722" w:history="1">
            <w:r w:rsidR="00CB0361" w:rsidRPr="00B748FD">
              <w:rPr>
                <w:rStyle w:val="Lienhypertexte"/>
                <w:noProof/>
              </w:rPr>
              <w:t>4.4.1</w:t>
            </w:r>
            <w:r w:rsidR="00CB0361">
              <w:rPr>
                <w:rFonts w:asciiTheme="minorHAnsi" w:eastAsiaTheme="minorEastAsia" w:hAnsiTheme="minorHAnsi"/>
                <w:noProof/>
                <w:sz w:val="22"/>
                <w:szCs w:val="22"/>
                <w:lang w:eastAsia="fr-FR"/>
              </w:rPr>
              <w:tab/>
            </w:r>
            <w:r w:rsidR="00CB0361" w:rsidRPr="00B748FD">
              <w:rPr>
                <w:rStyle w:val="Lienhypertexte"/>
                <w:noProof/>
              </w:rPr>
              <w:t>RNN</w:t>
            </w:r>
            <w:r w:rsidR="00CB0361">
              <w:rPr>
                <w:noProof/>
                <w:webHidden/>
              </w:rPr>
              <w:tab/>
            </w:r>
            <w:r w:rsidR="00CB0361">
              <w:rPr>
                <w:noProof/>
                <w:webHidden/>
              </w:rPr>
              <w:fldChar w:fldCharType="begin"/>
            </w:r>
            <w:r w:rsidR="00CB0361">
              <w:rPr>
                <w:noProof/>
                <w:webHidden/>
              </w:rPr>
              <w:instrText xml:space="preserve"> PAGEREF _Toc152877722 \h </w:instrText>
            </w:r>
            <w:r w:rsidR="00CB0361">
              <w:rPr>
                <w:noProof/>
                <w:webHidden/>
              </w:rPr>
            </w:r>
            <w:r w:rsidR="00CB0361">
              <w:rPr>
                <w:noProof/>
                <w:webHidden/>
              </w:rPr>
              <w:fldChar w:fldCharType="separate"/>
            </w:r>
            <w:r w:rsidR="00403D22">
              <w:rPr>
                <w:noProof/>
                <w:webHidden/>
              </w:rPr>
              <w:t>50</w:t>
            </w:r>
            <w:r w:rsidR="00CB0361">
              <w:rPr>
                <w:noProof/>
                <w:webHidden/>
              </w:rPr>
              <w:fldChar w:fldCharType="end"/>
            </w:r>
          </w:hyperlink>
        </w:p>
        <w:p w14:paraId="6739495A" w14:textId="3E146D4D" w:rsidR="00CB0361" w:rsidRDefault="00000000">
          <w:pPr>
            <w:pStyle w:val="TM1"/>
            <w:rPr>
              <w:rFonts w:asciiTheme="minorHAnsi" w:eastAsiaTheme="minorEastAsia" w:hAnsiTheme="minorHAnsi"/>
              <w:noProof/>
              <w:sz w:val="22"/>
              <w:szCs w:val="22"/>
              <w:lang w:eastAsia="fr-FR"/>
            </w:rPr>
          </w:pPr>
          <w:hyperlink w:anchor="_Toc152877723" w:history="1">
            <w:r w:rsidR="00CB0361" w:rsidRPr="00B748FD">
              <w:rPr>
                <w:rStyle w:val="Lienhypertexte"/>
                <w:noProof/>
              </w:rPr>
              <w:t>5</w:t>
            </w:r>
            <w:r w:rsidR="00CB0361">
              <w:rPr>
                <w:rFonts w:asciiTheme="minorHAnsi" w:eastAsiaTheme="minorEastAsia" w:hAnsiTheme="minorHAnsi"/>
                <w:noProof/>
                <w:sz w:val="22"/>
                <w:szCs w:val="22"/>
                <w:lang w:eastAsia="fr-FR"/>
              </w:rPr>
              <w:tab/>
            </w:r>
            <w:r w:rsidR="00CB0361" w:rsidRPr="00B748FD">
              <w:rPr>
                <w:rStyle w:val="Lienhypertexte"/>
                <w:noProof/>
              </w:rPr>
              <w:t>Autres variables cibles</w:t>
            </w:r>
            <w:r w:rsidR="00CB0361">
              <w:rPr>
                <w:noProof/>
                <w:webHidden/>
              </w:rPr>
              <w:tab/>
            </w:r>
            <w:r w:rsidR="00CB0361">
              <w:rPr>
                <w:noProof/>
                <w:webHidden/>
              </w:rPr>
              <w:fldChar w:fldCharType="begin"/>
            </w:r>
            <w:r w:rsidR="00CB0361">
              <w:rPr>
                <w:noProof/>
                <w:webHidden/>
              </w:rPr>
              <w:instrText xml:space="preserve"> PAGEREF _Toc152877723 \h </w:instrText>
            </w:r>
            <w:r w:rsidR="00CB0361">
              <w:rPr>
                <w:noProof/>
                <w:webHidden/>
              </w:rPr>
            </w:r>
            <w:r w:rsidR="00CB0361">
              <w:rPr>
                <w:noProof/>
                <w:webHidden/>
              </w:rPr>
              <w:fldChar w:fldCharType="separate"/>
            </w:r>
            <w:r w:rsidR="00403D22">
              <w:rPr>
                <w:noProof/>
                <w:webHidden/>
              </w:rPr>
              <w:t>53</w:t>
            </w:r>
            <w:r w:rsidR="00CB0361">
              <w:rPr>
                <w:noProof/>
                <w:webHidden/>
              </w:rPr>
              <w:fldChar w:fldCharType="end"/>
            </w:r>
          </w:hyperlink>
        </w:p>
        <w:p w14:paraId="1BBFEC05" w14:textId="3525E14A" w:rsidR="00CB0361" w:rsidRDefault="00000000">
          <w:pPr>
            <w:pStyle w:val="TM1"/>
            <w:rPr>
              <w:rFonts w:asciiTheme="minorHAnsi" w:eastAsiaTheme="minorEastAsia" w:hAnsiTheme="minorHAnsi"/>
              <w:noProof/>
              <w:sz w:val="22"/>
              <w:szCs w:val="22"/>
              <w:lang w:eastAsia="fr-FR"/>
            </w:rPr>
          </w:pPr>
          <w:hyperlink w:anchor="_Toc152877724" w:history="1">
            <w:r w:rsidR="00CB0361" w:rsidRPr="00B748FD">
              <w:rPr>
                <w:rStyle w:val="Lienhypertexte"/>
                <w:noProof/>
              </w:rPr>
              <w:t>6</w:t>
            </w:r>
            <w:r w:rsidR="00CB0361">
              <w:rPr>
                <w:rFonts w:asciiTheme="minorHAnsi" w:eastAsiaTheme="minorEastAsia" w:hAnsiTheme="minorHAnsi"/>
                <w:noProof/>
                <w:sz w:val="22"/>
                <w:szCs w:val="22"/>
                <w:lang w:eastAsia="fr-FR"/>
              </w:rPr>
              <w:tab/>
            </w:r>
            <w:r w:rsidR="00CB0361" w:rsidRPr="00B748FD">
              <w:rPr>
                <w:rStyle w:val="Lienhypertexte"/>
                <w:noProof/>
              </w:rPr>
              <w:t>Conclusion</w:t>
            </w:r>
            <w:r w:rsidR="00CB0361">
              <w:rPr>
                <w:noProof/>
                <w:webHidden/>
              </w:rPr>
              <w:tab/>
            </w:r>
            <w:r w:rsidR="00CB0361">
              <w:rPr>
                <w:noProof/>
                <w:webHidden/>
              </w:rPr>
              <w:fldChar w:fldCharType="begin"/>
            </w:r>
            <w:r w:rsidR="00CB0361">
              <w:rPr>
                <w:noProof/>
                <w:webHidden/>
              </w:rPr>
              <w:instrText xml:space="preserve"> PAGEREF _Toc152877724 \h </w:instrText>
            </w:r>
            <w:r w:rsidR="00CB0361">
              <w:rPr>
                <w:noProof/>
                <w:webHidden/>
              </w:rPr>
            </w:r>
            <w:r w:rsidR="00CB0361">
              <w:rPr>
                <w:noProof/>
                <w:webHidden/>
              </w:rPr>
              <w:fldChar w:fldCharType="separate"/>
            </w:r>
            <w:r w:rsidR="00403D22">
              <w:rPr>
                <w:noProof/>
                <w:webHidden/>
              </w:rPr>
              <w:t>53</w:t>
            </w:r>
            <w:r w:rsidR="00CB0361">
              <w:rPr>
                <w:noProof/>
                <w:webHidden/>
              </w:rPr>
              <w:fldChar w:fldCharType="end"/>
            </w:r>
          </w:hyperlink>
        </w:p>
        <w:p w14:paraId="11DA634F" w14:textId="7B7EA56F" w:rsidR="005E7FD6" w:rsidRDefault="005E7FD6">
          <w:r>
            <w:rPr>
              <w:b/>
              <w:bCs/>
            </w:rPr>
            <w:fldChar w:fldCharType="end"/>
          </w:r>
        </w:p>
      </w:sdtContent>
    </w:sdt>
    <w:p w14:paraId="02208646" w14:textId="77777777" w:rsidR="007D214F" w:rsidRDefault="006522F0" w:rsidP="00EA78A9">
      <w:r>
        <w:br w:type="page"/>
      </w:r>
    </w:p>
    <w:p w14:paraId="74CD38E0" w14:textId="45AB4894" w:rsidR="00B63582" w:rsidRDefault="009B4D1B" w:rsidP="009B4D1B">
      <w:pPr>
        <w:pStyle w:val="Titre1"/>
      </w:pPr>
      <w:bookmarkStart w:id="0" w:name="_Toc152877694"/>
      <w:r w:rsidRPr="009B4D1B">
        <w:lastRenderedPageBreak/>
        <w:t>Introduction</w:t>
      </w:r>
      <w:bookmarkEnd w:id="0"/>
    </w:p>
    <w:p w14:paraId="19F2A3C9" w14:textId="4CA5C1FA" w:rsidR="00D8463C" w:rsidRDefault="00D8463C" w:rsidP="00D8463C">
      <w:pPr>
        <w:pStyle w:val="Titre2"/>
      </w:pPr>
      <w:bookmarkStart w:id="1" w:name="_Toc152877695"/>
      <w:r>
        <w:t>Méthodologie</w:t>
      </w:r>
      <w:bookmarkEnd w:id="1"/>
    </w:p>
    <w:p w14:paraId="1B2641C0" w14:textId="3371959E" w:rsidR="00124A32" w:rsidRPr="00B1564A" w:rsidRDefault="00124A32" w:rsidP="00124A32">
      <w:pPr>
        <w:rPr>
          <w:rFonts w:cs="Times New Roman"/>
        </w:rPr>
      </w:pPr>
      <w:r>
        <w:t>L’objectif principal est ici de prédire le mieux possible la variable ‘</w:t>
      </w:r>
      <w:proofErr w:type="spellStart"/>
      <w:r w:rsidRPr="00DE2FF3">
        <w:rPr>
          <w:i/>
          <w:iCs/>
        </w:rPr>
        <w:t>RainTomorrow</w:t>
      </w:r>
      <w:proofErr w:type="spellEnd"/>
      <w:r>
        <w:t>’</w:t>
      </w:r>
      <w:r w:rsidR="00F93122">
        <w:t>, qui indique s’il pleuvra ou non le lendemain d’une observation donnée, pour l’une des 49 stations météo (</w:t>
      </w:r>
      <w:r w:rsidR="00F93122" w:rsidRPr="00DE2FF3">
        <w:rPr>
          <w:i/>
          <w:iCs/>
        </w:rPr>
        <w:t>Location</w:t>
      </w:r>
      <w:r w:rsidR="00F93122">
        <w:t>) du jeu de données</w:t>
      </w:r>
      <w:r>
        <w:t xml:space="preserve">. Nous utiliserons pour cela les données issues du </w:t>
      </w:r>
      <w:proofErr w:type="spellStart"/>
      <w:r>
        <w:t>feature</w:t>
      </w:r>
      <w:proofErr w:type="spellEnd"/>
      <w:r>
        <w:t xml:space="preserve"> engineering que nous avons effectué </w:t>
      </w:r>
      <w:r w:rsidR="00F93122">
        <w:t xml:space="preserve">lors de </w:t>
      </w:r>
      <w:r>
        <w:t xml:space="preserve">la première partie du projet, et allons appliquer des modèles de classification </w:t>
      </w:r>
      <w:r w:rsidRPr="00B1564A">
        <w:rPr>
          <w:rFonts w:cs="Times New Roman"/>
        </w:rPr>
        <w:t xml:space="preserve">tels que </w:t>
      </w:r>
      <w:proofErr w:type="spellStart"/>
      <w:r w:rsidRPr="00B1564A">
        <w:rPr>
          <w:rFonts w:cs="Times New Roman"/>
        </w:rPr>
        <w:t>Logistic</w:t>
      </w:r>
      <w:proofErr w:type="spellEnd"/>
      <w:r w:rsidRPr="00B1564A">
        <w:rPr>
          <w:rFonts w:cs="Times New Roman"/>
        </w:rPr>
        <w:t xml:space="preserve"> </w:t>
      </w:r>
      <w:proofErr w:type="spellStart"/>
      <w:r w:rsidRPr="00B1564A">
        <w:rPr>
          <w:rFonts w:cs="Times New Roman"/>
        </w:rPr>
        <w:t>Regression</w:t>
      </w:r>
      <w:proofErr w:type="spellEnd"/>
      <w:r w:rsidRPr="00B1564A">
        <w:rPr>
          <w:rFonts w:cs="Times New Roman"/>
        </w:rPr>
        <w:t xml:space="preserve">, </w:t>
      </w:r>
      <w:proofErr w:type="spellStart"/>
      <w:r w:rsidRPr="00B1564A">
        <w:rPr>
          <w:rFonts w:cs="Times New Roman"/>
        </w:rPr>
        <w:t>Decision</w:t>
      </w:r>
      <w:proofErr w:type="spellEnd"/>
      <w:r w:rsidRPr="00B1564A">
        <w:rPr>
          <w:rFonts w:cs="Times New Roman"/>
        </w:rPr>
        <w:t xml:space="preserve"> </w:t>
      </w:r>
      <w:proofErr w:type="spellStart"/>
      <w:r w:rsidRPr="00B1564A">
        <w:rPr>
          <w:rFonts w:cs="Times New Roman"/>
        </w:rPr>
        <w:t>Tree</w:t>
      </w:r>
      <w:proofErr w:type="spellEnd"/>
      <w:r w:rsidRPr="00B1564A">
        <w:rPr>
          <w:rFonts w:cs="Times New Roman"/>
        </w:rPr>
        <w:t xml:space="preserve">, </w:t>
      </w:r>
      <w:proofErr w:type="spellStart"/>
      <w:r w:rsidRPr="00B1564A">
        <w:rPr>
          <w:rFonts w:cs="Times New Roman"/>
        </w:rPr>
        <w:t>Random</w:t>
      </w:r>
      <w:proofErr w:type="spellEnd"/>
      <w:r w:rsidRPr="00B1564A">
        <w:rPr>
          <w:rFonts w:cs="Times New Roman"/>
        </w:rPr>
        <w:t xml:space="preserve"> Forest</w:t>
      </w:r>
      <w:r w:rsidR="00F93122">
        <w:rPr>
          <w:rFonts w:cs="Times New Roman"/>
        </w:rPr>
        <w:t xml:space="preserve"> ou</w:t>
      </w:r>
      <w:r w:rsidRPr="00B1564A">
        <w:rPr>
          <w:rFonts w:cs="Times New Roman"/>
        </w:rPr>
        <w:t xml:space="preserve"> </w:t>
      </w:r>
      <w:proofErr w:type="spellStart"/>
      <w:r>
        <w:rPr>
          <w:rFonts w:cs="Times New Roman"/>
        </w:rPr>
        <w:t>XGBoost</w:t>
      </w:r>
      <w:proofErr w:type="spellEnd"/>
      <w:r>
        <w:rPr>
          <w:rFonts w:cs="Times New Roman"/>
        </w:rPr>
        <w:t>, mais également des modèles de Deep Learning, avec des Réseaux Neuronaux Denses (DNN) et des Réseaux Neuronaux Récurrents (RNN).</w:t>
      </w:r>
    </w:p>
    <w:p w14:paraId="1D42362A" w14:textId="1D3870AA" w:rsidR="00124A32" w:rsidRPr="00B1564A" w:rsidRDefault="00124A32" w:rsidP="00124A32">
      <w:pPr>
        <w:rPr>
          <w:rFonts w:cs="Times New Roman"/>
        </w:rPr>
      </w:pPr>
      <w:r>
        <w:rPr>
          <w:rFonts w:cs="Times New Roman"/>
        </w:rPr>
        <w:t>L</w:t>
      </w:r>
      <w:r w:rsidRPr="00B1564A">
        <w:rPr>
          <w:rFonts w:cs="Times New Roman"/>
        </w:rPr>
        <w:t xml:space="preserve">es hyperparamètres </w:t>
      </w:r>
      <w:r>
        <w:rPr>
          <w:rFonts w:cs="Times New Roman"/>
        </w:rPr>
        <w:t xml:space="preserve">de chaque modèle seront optimisés via des tests manuels, des </w:t>
      </w:r>
      <w:proofErr w:type="spellStart"/>
      <w:r>
        <w:rPr>
          <w:rFonts w:cs="Times New Roman"/>
        </w:rPr>
        <w:t>GridSearch</w:t>
      </w:r>
      <w:proofErr w:type="spellEnd"/>
      <w:r>
        <w:rPr>
          <w:rFonts w:cs="Times New Roman"/>
        </w:rPr>
        <w:t xml:space="preserve">, mais aussi </w:t>
      </w:r>
      <w:r w:rsidRPr="00B1564A">
        <w:rPr>
          <w:rFonts w:cs="Times New Roman"/>
        </w:rPr>
        <w:t xml:space="preserve">à l’aide de la bibliothèque </w:t>
      </w:r>
      <w:proofErr w:type="spellStart"/>
      <w:r w:rsidRPr="00B1564A">
        <w:rPr>
          <w:rFonts w:cs="Times New Roman"/>
        </w:rPr>
        <w:t>Hyperopt</w:t>
      </w:r>
      <w:proofErr w:type="spellEnd"/>
      <w:r w:rsidRPr="00B1564A">
        <w:rPr>
          <w:rFonts w:cs="Times New Roman"/>
        </w:rPr>
        <w:t>, en cherchant à maximiser diverses métriques telles que l’</w:t>
      </w:r>
      <w:proofErr w:type="spellStart"/>
      <w:r w:rsidRPr="00B1564A">
        <w:rPr>
          <w:rFonts w:cs="Times New Roman"/>
        </w:rPr>
        <w:t>accuracy</w:t>
      </w:r>
      <w:proofErr w:type="spellEnd"/>
      <w:r w:rsidRPr="00B1564A">
        <w:rPr>
          <w:rFonts w:cs="Times New Roman"/>
        </w:rPr>
        <w:t xml:space="preserve">, la précision, le </w:t>
      </w:r>
      <w:proofErr w:type="spellStart"/>
      <w:r w:rsidRPr="00B1564A">
        <w:rPr>
          <w:rFonts w:cs="Times New Roman"/>
        </w:rPr>
        <w:t>recall</w:t>
      </w:r>
      <w:proofErr w:type="spellEnd"/>
      <w:r w:rsidRPr="00B1564A">
        <w:rPr>
          <w:rFonts w:cs="Times New Roman"/>
        </w:rPr>
        <w:t>, le score F1 et le ROC AUC.</w:t>
      </w:r>
      <w:r w:rsidR="00F93122">
        <w:rPr>
          <w:rFonts w:cs="Times New Roman"/>
        </w:rPr>
        <w:t xml:space="preserve"> Nous expliquerons les enjeux portant sur le choix d’une métrique adaptée.</w:t>
      </w:r>
    </w:p>
    <w:p w14:paraId="3583BC64" w14:textId="77777777" w:rsidR="00124A32" w:rsidRPr="00B1564A" w:rsidRDefault="00124A32" w:rsidP="00124A32">
      <w:pPr>
        <w:rPr>
          <w:rFonts w:cs="Times New Roman"/>
        </w:rPr>
      </w:pPr>
      <w:r w:rsidRPr="00B1564A">
        <w:rPr>
          <w:rFonts w:cs="Times New Roman"/>
        </w:rPr>
        <w:t>Nous avons également inclus des éléments visuels tels que des matrices de confusion, des graphiques de courbes ROC AUC, et des analyses des caractéristiques les plus importantes pour chaque modèle. Ces éléments permettent une compréhension approfondie de la performance de chaque modèle.</w:t>
      </w:r>
    </w:p>
    <w:p w14:paraId="1C3B7670" w14:textId="19DF1EDF" w:rsidR="00124A32" w:rsidRDefault="00124A32" w:rsidP="00124A32">
      <w:r w:rsidRPr="00B1564A">
        <w:rPr>
          <w:rFonts w:cs="Times New Roman"/>
        </w:rPr>
        <w:t xml:space="preserve">L’utilisation de SHAP (Shapley Additive </w:t>
      </w:r>
      <w:proofErr w:type="spellStart"/>
      <w:r w:rsidRPr="00B1564A">
        <w:rPr>
          <w:rFonts w:cs="Times New Roman"/>
        </w:rPr>
        <w:t>exPlanations</w:t>
      </w:r>
      <w:proofErr w:type="spellEnd"/>
      <w:r w:rsidRPr="00B1564A">
        <w:rPr>
          <w:rFonts w:cs="Times New Roman"/>
        </w:rPr>
        <w:t>) pour évaluer la contribution de chaque variable explicative a été cruciale.</w:t>
      </w:r>
    </w:p>
    <w:p w14:paraId="7BC7BF8D" w14:textId="594AC38A" w:rsidR="00124A32" w:rsidRDefault="00124A32" w:rsidP="00DD2E1D">
      <w:r>
        <w:t xml:space="preserve">Dans les parties suivantes, nous tenterons de prédire non seulement s’il pleuvra le lendemain, mais également de </w:t>
      </w:r>
      <w:r w:rsidR="00F93122">
        <w:t>voir s’il est possible de prévoir la pluie plusieurs jours à l’avance. Nous essaierons également de prédire d’autres variables, comme la température, avec une problématique de régression et de séries temporelles.</w:t>
      </w:r>
    </w:p>
    <w:p w14:paraId="7C9D4085" w14:textId="4F782E10" w:rsidR="00D8463C" w:rsidRDefault="00D8463C" w:rsidP="00D8463C">
      <w:pPr>
        <w:pStyle w:val="Titre2"/>
      </w:pPr>
      <w:bookmarkStart w:id="2" w:name="_Toc152877696"/>
      <w:r>
        <w:t>Approches</w:t>
      </w:r>
      <w:bookmarkEnd w:id="2"/>
    </w:p>
    <w:p w14:paraId="1F2E7C44" w14:textId="08FA1864" w:rsidR="001D10E9" w:rsidRDefault="0012385A" w:rsidP="00DD2E1D">
      <w:r>
        <w:t xml:space="preserve">La phase de </w:t>
      </w:r>
      <w:proofErr w:type="spellStart"/>
      <w:r>
        <w:t>feature</w:t>
      </w:r>
      <w:proofErr w:type="spellEnd"/>
      <w:r>
        <w:t xml:space="preserve"> engineering nous a donné plusieurs pistes sur l’ajout de variables. De premières approches rapides de modélisation n’avaient pas mis en évidence de changements importants de performances selon variables ajoutées. Pour autant, nous ne pouvions à ce stade pas encore arbitrer sur les variables à conserver </w:t>
      </w:r>
      <w:r w:rsidR="001D10E9">
        <w:t>ou ajouter.</w:t>
      </w:r>
      <w:r>
        <w:t xml:space="preserve"> Nous avons donc fait le choix d’effectuer les travaux de modélisation</w:t>
      </w:r>
      <w:r w:rsidR="001D10E9">
        <w:t xml:space="preserve"> au sein de notre groupe de travail non pas avec les mêmes variables explicatives pour chaque personne, mais de nous laisser à chacun la liberté d’explorer différentes pistes afin de pouvoir dans un second temps mieux identifier l’impact des différentes approches.</w:t>
      </w:r>
      <w:r w:rsidR="00756CC8">
        <w:t xml:space="preserve"> Ce choix d’explorer des pistes différentes explique que, selon les captures d’écran, les variables explicatives peuvent diverger, tout particulièrement pour le vent, ou nous avons fait d’une part un encodage </w:t>
      </w:r>
      <w:proofErr w:type="spellStart"/>
      <w:r w:rsidR="00756CC8">
        <w:t>OneHot</w:t>
      </w:r>
      <w:proofErr w:type="spellEnd"/>
      <w:r w:rsidR="00756CC8">
        <w:t xml:space="preserve"> à partir d’une variable qualitative, mais également d’autre part un encodage trigonométrique pour réduire le nombre de </w:t>
      </w:r>
      <w:proofErr w:type="spellStart"/>
      <w:r w:rsidR="00756CC8">
        <w:t>features</w:t>
      </w:r>
      <w:proofErr w:type="spellEnd"/>
      <w:r w:rsidR="00756CC8">
        <w:t xml:space="preserve"> et transformer ces variables </w:t>
      </w:r>
      <w:r w:rsidR="003F1C84">
        <w:t xml:space="preserve">qualitatives </w:t>
      </w:r>
      <w:r w:rsidR="00756CC8">
        <w:t xml:space="preserve">en </w:t>
      </w:r>
      <w:r w:rsidR="003F1C84">
        <w:t xml:space="preserve">variables </w:t>
      </w:r>
      <w:r w:rsidR="00756CC8">
        <w:t xml:space="preserve">quantitatives. </w:t>
      </w:r>
    </w:p>
    <w:p w14:paraId="0C042365" w14:textId="551D1886" w:rsidR="001D10E9" w:rsidRDefault="00573A75" w:rsidP="00DD2E1D">
      <w:r>
        <w:t>Nous avons également abordé nos problématiques de modélisation selon trois niveaux de finesse :</w:t>
      </w:r>
    </w:p>
    <w:p w14:paraId="5842B55A" w14:textId="10A20F8D" w:rsidR="00573A75" w:rsidRDefault="00573A75" w:rsidP="00573A75">
      <w:pPr>
        <w:pStyle w:val="Paragraphedeliste"/>
        <w:numPr>
          <w:ilvl w:val="0"/>
          <w:numId w:val="25"/>
        </w:numPr>
      </w:pPr>
      <w:r>
        <w:t>Un niveau macro, avec des modèles portant sur l’ensemble des données australiennes du jeu de données</w:t>
      </w:r>
    </w:p>
    <w:p w14:paraId="1C9D98BC" w14:textId="45A19AED" w:rsidR="00573A75" w:rsidRDefault="00573A75" w:rsidP="00573A75">
      <w:pPr>
        <w:pStyle w:val="Paragraphedeliste"/>
        <w:numPr>
          <w:ilvl w:val="0"/>
          <w:numId w:val="25"/>
        </w:numPr>
      </w:pPr>
      <w:r>
        <w:t xml:space="preserve">Un niveau micro, où nous génèrerons des modèles spécifiques pour chaque </w:t>
      </w:r>
      <w:r w:rsidRPr="00DE2FF3">
        <w:rPr>
          <w:i/>
          <w:iCs/>
        </w:rPr>
        <w:t>Location</w:t>
      </w:r>
    </w:p>
    <w:p w14:paraId="63C14FDC" w14:textId="1925622E" w:rsidR="00573A75" w:rsidRDefault="00573A75" w:rsidP="00573A75">
      <w:pPr>
        <w:pStyle w:val="Paragraphedeliste"/>
        <w:numPr>
          <w:ilvl w:val="0"/>
          <w:numId w:val="25"/>
        </w:numPr>
      </w:pPr>
      <w:r>
        <w:t xml:space="preserve">Un niveau intermédiaire, dans lequel nous aurons </w:t>
      </w:r>
      <w:proofErr w:type="spellStart"/>
      <w:r>
        <w:t>clusterisé</w:t>
      </w:r>
      <w:proofErr w:type="spellEnd"/>
      <w:r>
        <w:t xml:space="preserve"> l’Australie en plusieurs zones climatiques</w:t>
      </w:r>
    </w:p>
    <w:p w14:paraId="2478F9C7" w14:textId="497161BE" w:rsidR="00573A75" w:rsidRDefault="00B0627A" w:rsidP="00573A75">
      <w:r>
        <w:t>Le niveau macro permettra de pouvoir réaliser toutes nos prédictions avec un seul modèle.</w:t>
      </w:r>
    </w:p>
    <w:p w14:paraId="307AE5B5" w14:textId="77777777" w:rsidR="00B0627A" w:rsidRDefault="00B0627A" w:rsidP="00573A75">
      <w:r>
        <w:t xml:space="preserve">Le niveau micro rendra plus complexe l’analyse des performances puisqu’il y aura 49 modèles, mais permettra potentiellement une meilleure adaptation aux spécificités de chaque </w:t>
      </w:r>
      <w:r w:rsidRPr="00DE2FF3">
        <w:rPr>
          <w:i/>
          <w:iCs/>
        </w:rPr>
        <w:t>Location</w:t>
      </w:r>
      <w:r>
        <w:t>.</w:t>
      </w:r>
    </w:p>
    <w:p w14:paraId="1DBF8B5F" w14:textId="0735F026" w:rsidR="00B0627A" w:rsidRDefault="00B0627A" w:rsidP="00573A75">
      <w:r>
        <w:lastRenderedPageBreak/>
        <w:t xml:space="preserve">Le niveau intermédiaire sera un compromis entre les deux approches, puisque nous aurons 6 modèles, qui seront associés aux </w:t>
      </w:r>
      <w:r w:rsidRPr="00DE2FF3">
        <w:rPr>
          <w:i/>
          <w:iCs/>
        </w:rPr>
        <w:t>Location</w:t>
      </w:r>
      <w:r>
        <w:t xml:space="preserve"> en fonction des spécificités climatiques communes détectées lors de la </w:t>
      </w:r>
      <w:proofErr w:type="spellStart"/>
      <w:r>
        <w:t>clusterisation</w:t>
      </w:r>
      <w:proofErr w:type="spellEnd"/>
      <w:r>
        <w:t xml:space="preserve">. </w:t>
      </w:r>
    </w:p>
    <w:p w14:paraId="64AFEDC7" w14:textId="1AF01EB5" w:rsidR="00414416" w:rsidRDefault="00414416" w:rsidP="00573A75">
      <w:r>
        <w:t xml:space="preserve">La </w:t>
      </w:r>
      <w:proofErr w:type="spellStart"/>
      <w:r>
        <w:t>clusterisation</w:t>
      </w:r>
      <w:proofErr w:type="spellEnd"/>
      <w:r>
        <w:t xml:space="preserve"> climatique a été réalisée en reprenant la moyenne et l’écart-type de chaque </w:t>
      </w:r>
      <w:proofErr w:type="spellStart"/>
      <w:r>
        <w:t>feature</w:t>
      </w:r>
      <w:proofErr w:type="spellEnd"/>
      <w:r>
        <w:t xml:space="preserve">, à l’exception des variables du vent. Les coordonnées géographiques ne sont pas utilisées. Il aurait bien sûr été possible de laisser les </w:t>
      </w:r>
      <w:proofErr w:type="spellStart"/>
      <w:r>
        <w:t>features</w:t>
      </w:r>
      <w:proofErr w:type="spellEnd"/>
      <w:r>
        <w:t xml:space="preserve"> du vent, mais nous avons choisi de les enlever, car la </w:t>
      </w:r>
      <w:proofErr w:type="spellStart"/>
      <w:r>
        <w:t>clusterisation</w:t>
      </w:r>
      <w:proofErr w:type="spellEnd"/>
      <w:r>
        <w:t xml:space="preserve"> obtenue nous </w:t>
      </w:r>
      <w:r w:rsidR="00EC7648">
        <w:t>amenait</w:t>
      </w:r>
      <w:r>
        <w:t xml:space="preserve"> à pas moins de 10 clusters. De plus, elle distinguait alors des villes géographiquement très proches, telles Perth et </w:t>
      </w:r>
      <w:proofErr w:type="spellStart"/>
      <w:r>
        <w:t>PerthAirport</w:t>
      </w:r>
      <w:proofErr w:type="spellEnd"/>
      <w:r>
        <w:t>, car le vent souffle beaucoup plus sur l’aéroport que sur la ville alors que les précipitations sont très similaires.</w:t>
      </w:r>
      <w:r w:rsidR="00A60715">
        <w:t xml:space="preserve"> Malgré tout, nous aurions bien entendu utiliser cette </w:t>
      </w:r>
      <w:proofErr w:type="spellStart"/>
      <w:r w:rsidR="00A60715">
        <w:t>clusterisation</w:t>
      </w:r>
      <w:proofErr w:type="spellEnd"/>
      <w:r w:rsidR="00A60715">
        <w:t xml:space="preserve"> utilisant le vent, mais nous avons choisi de les retirer afin d’obtenir les sept zones</w:t>
      </w:r>
      <w:r w:rsidR="00921360">
        <w:t xml:space="preserve"> représentées dans les </w:t>
      </w:r>
      <w:r w:rsidR="00921360">
        <w:fldChar w:fldCharType="begin"/>
      </w:r>
      <w:r w:rsidR="00921360">
        <w:instrText xml:space="preserve"> REF _Ref152678822 \h </w:instrText>
      </w:r>
      <w:r w:rsidR="00921360">
        <w:fldChar w:fldCharType="separate"/>
      </w:r>
      <w:r w:rsidR="00403D22">
        <w:t xml:space="preserve">Figure </w:t>
      </w:r>
      <w:r w:rsidR="00403D22">
        <w:rPr>
          <w:noProof/>
        </w:rPr>
        <w:t>1</w:t>
      </w:r>
      <w:r w:rsidR="00921360">
        <w:fldChar w:fldCharType="end"/>
      </w:r>
      <w:r w:rsidR="00921360">
        <w:t xml:space="preserve"> et </w:t>
      </w:r>
      <w:r w:rsidR="00921360">
        <w:fldChar w:fldCharType="begin"/>
      </w:r>
      <w:r w:rsidR="00921360">
        <w:instrText xml:space="preserve"> REF _Ref152678824 \h </w:instrText>
      </w:r>
      <w:r w:rsidR="00921360">
        <w:fldChar w:fldCharType="separate"/>
      </w:r>
      <w:r w:rsidR="00403D22">
        <w:t xml:space="preserve">Figure </w:t>
      </w:r>
      <w:r w:rsidR="00403D22">
        <w:rPr>
          <w:noProof/>
        </w:rPr>
        <w:t>2</w:t>
      </w:r>
      <w:r w:rsidR="00921360">
        <w:fldChar w:fldCharType="end"/>
      </w:r>
      <w:r w:rsidR="00921360">
        <w:t>.</w:t>
      </w:r>
    </w:p>
    <w:p w14:paraId="6342F5E5" w14:textId="77777777" w:rsidR="00921360" w:rsidRDefault="005011A0" w:rsidP="00921360">
      <w:pPr>
        <w:keepNext/>
        <w:jc w:val="center"/>
      </w:pPr>
      <w:r>
        <w:rPr>
          <w:noProof/>
          <w:lang w:eastAsia="fr-FR"/>
        </w:rPr>
        <w:drawing>
          <wp:inline distT="0" distB="0" distL="0" distR="0" wp14:anchorId="2E89E321" wp14:editId="7ADB3E8E">
            <wp:extent cx="4643895" cy="3517900"/>
            <wp:effectExtent l="0" t="0" r="4445" b="6350"/>
            <wp:docPr id="7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8"/>
                    <a:stretch>
                      <a:fillRect/>
                    </a:stretch>
                  </pic:blipFill>
                  <pic:spPr>
                    <a:xfrm>
                      <a:off x="0" y="0"/>
                      <a:ext cx="4643895" cy="3517900"/>
                    </a:xfrm>
                    <a:prstGeom prst="rect">
                      <a:avLst/>
                    </a:prstGeom>
                  </pic:spPr>
                </pic:pic>
              </a:graphicData>
            </a:graphic>
          </wp:inline>
        </w:drawing>
      </w:r>
    </w:p>
    <w:p w14:paraId="7953D452" w14:textId="1C1B4CD8" w:rsidR="005011A0" w:rsidRDefault="00921360" w:rsidP="00921360">
      <w:pPr>
        <w:pStyle w:val="Lgende"/>
      </w:pPr>
      <w:bookmarkStart w:id="3" w:name="_Ref152678822"/>
      <w:r>
        <w:t xml:space="preserve">Figure </w:t>
      </w:r>
      <w:fldSimple w:instr=" SEQ Figure \* ARABIC ">
        <w:r w:rsidR="00403D22">
          <w:rPr>
            <w:noProof/>
          </w:rPr>
          <w:t>1</w:t>
        </w:r>
      </w:fldSimple>
      <w:bookmarkEnd w:id="3"/>
      <w:r>
        <w:t xml:space="preserve"> : Diagramme de la </w:t>
      </w:r>
      <w:proofErr w:type="spellStart"/>
      <w:r>
        <w:t>clusterisation</w:t>
      </w:r>
      <w:proofErr w:type="spellEnd"/>
    </w:p>
    <w:p w14:paraId="53825614" w14:textId="77777777" w:rsidR="00414416" w:rsidRDefault="00414416" w:rsidP="00573A75"/>
    <w:p w14:paraId="1500C933" w14:textId="642ECE63" w:rsidR="00EC7648" w:rsidRDefault="00EC7648" w:rsidP="00A60715">
      <w:pPr>
        <w:jc w:val="left"/>
      </w:pPr>
    </w:p>
    <w:p w14:paraId="4E7B6B71" w14:textId="77777777" w:rsidR="00EC7648" w:rsidRDefault="00EC7648" w:rsidP="00A60715">
      <w:pPr>
        <w:jc w:val="left"/>
      </w:pPr>
    </w:p>
    <w:p w14:paraId="76F896F9" w14:textId="77777777" w:rsidR="00EC7648" w:rsidRDefault="00EC7648" w:rsidP="00A60715">
      <w:pPr>
        <w:jc w:val="left"/>
      </w:pPr>
    </w:p>
    <w:p w14:paraId="14DB725D" w14:textId="70DDCB62" w:rsidR="00514FF3" w:rsidRDefault="00921360" w:rsidP="00921360">
      <w:pPr>
        <w:jc w:val="center"/>
      </w:pPr>
      <w:r>
        <w:rPr>
          <w:noProof/>
          <w:lang w:eastAsia="fr-FR"/>
        </w:rPr>
        <w:lastRenderedPageBreak/>
        <mc:AlternateContent>
          <mc:Choice Requires="wps">
            <w:drawing>
              <wp:anchor distT="0" distB="0" distL="114300" distR="114300" simplePos="0" relativeHeight="251679744" behindDoc="1" locked="0" layoutInCell="1" allowOverlap="1" wp14:anchorId="07D0660A" wp14:editId="31F93DAA">
                <wp:simplePos x="0" y="0"/>
                <wp:positionH relativeFrom="column">
                  <wp:posOffset>407670</wp:posOffset>
                </wp:positionH>
                <wp:positionV relativeFrom="paragraph">
                  <wp:posOffset>3556000</wp:posOffset>
                </wp:positionV>
                <wp:extent cx="4977765" cy="635"/>
                <wp:effectExtent l="0" t="0" r="635" b="12065"/>
                <wp:wrapTight wrapText="bothSides">
                  <wp:wrapPolygon edited="0">
                    <wp:start x="0" y="0"/>
                    <wp:lineTo x="0" y="0"/>
                    <wp:lineTo x="21548" y="0"/>
                    <wp:lineTo x="21548" y="0"/>
                    <wp:lineTo x="0" y="0"/>
                  </wp:wrapPolygon>
                </wp:wrapTight>
                <wp:docPr id="1280850050" name="Zone de texte 1"/>
                <wp:cNvGraphicFramePr/>
                <a:graphic xmlns:a="http://schemas.openxmlformats.org/drawingml/2006/main">
                  <a:graphicData uri="http://schemas.microsoft.com/office/word/2010/wordprocessingShape">
                    <wps:wsp>
                      <wps:cNvSpPr txBox="1"/>
                      <wps:spPr>
                        <a:xfrm>
                          <a:off x="0" y="0"/>
                          <a:ext cx="4977765" cy="635"/>
                        </a:xfrm>
                        <a:prstGeom prst="rect">
                          <a:avLst/>
                        </a:prstGeom>
                        <a:solidFill>
                          <a:prstClr val="white"/>
                        </a:solidFill>
                        <a:ln>
                          <a:noFill/>
                        </a:ln>
                      </wps:spPr>
                      <wps:txbx>
                        <w:txbxContent>
                          <w:p w14:paraId="76EA5E88" w14:textId="553883AE" w:rsidR="00BA068F" w:rsidRPr="00C34251" w:rsidRDefault="00BA068F" w:rsidP="00921360">
                            <w:pPr>
                              <w:pStyle w:val="Lgende"/>
                              <w:rPr>
                                <w:noProof/>
                              </w:rPr>
                            </w:pPr>
                            <w:bookmarkStart w:id="4" w:name="_Ref152678824"/>
                            <w:r>
                              <w:t xml:space="preserve">Figure </w:t>
                            </w:r>
                            <w:fldSimple w:instr=" SEQ Figure \* ARABIC ">
                              <w:r w:rsidR="00403D22">
                                <w:rPr>
                                  <w:noProof/>
                                </w:rPr>
                                <w:t>2</w:t>
                              </w:r>
                            </w:fldSimple>
                            <w:bookmarkEnd w:id="4"/>
                            <w:r>
                              <w:t> : Les 7 zones climatiques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7D0660A" id="_x0000_t202" coordsize="21600,21600" o:spt="202" path="m,l,21600r21600,l21600,xe">
                <v:stroke joinstyle="miter"/>
                <v:path gradientshapeok="t" o:connecttype="rect"/>
              </v:shapetype>
              <v:shape id="Zone de texte 1" o:spid="_x0000_s1026" type="#_x0000_t202" style="position:absolute;left:0;text-align:left;margin-left:32.1pt;margin-top:280pt;width:391.95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" stroked="f">
                <v:textbox style="mso-fit-shape-to-text:t" inset="0,0,0,0">
                  <w:txbxContent>
                    <w:p w14:paraId="76EA5E88" w14:textId="553883AE" w:rsidR="00BA068F" w:rsidRPr="00C34251" w:rsidRDefault="00BA068F" w:rsidP="00921360">
                      <w:pPr>
                        <w:pStyle w:val="Lgende"/>
                        <w:rPr>
                          <w:noProof/>
                        </w:rPr>
                      </w:pPr>
                      <w:bookmarkStart w:id="5" w:name="_Ref152678824"/>
                      <w:r>
                        <w:t xml:space="preserve">Figure </w:t>
                      </w:r>
                      <w:fldSimple w:instr=" SEQ Figure \* ARABIC ">
                        <w:r w:rsidR="00403D22">
                          <w:rPr>
                            <w:noProof/>
                          </w:rPr>
                          <w:t>2</w:t>
                        </w:r>
                      </w:fldSimple>
                      <w:bookmarkEnd w:id="5"/>
                      <w:r>
                        <w:t> : Les 7 zones climatiques</w:t>
                      </w:r>
                    </w:p>
                  </w:txbxContent>
                </v:textbox>
                <w10:wrap type="tight"/>
              </v:shape>
            </w:pict>
          </mc:Fallback>
        </mc:AlternateContent>
      </w:r>
      <w:r w:rsidR="00414416">
        <w:rPr>
          <w:noProof/>
          <w:lang w:eastAsia="fr-FR"/>
        </w:rPr>
        <w:drawing>
          <wp:anchor distT="0" distB="0" distL="114300" distR="114300" simplePos="0" relativeHeight="251676672" behindDoc="1" locked="0" layoutInCell="1" allowOverlap="1" wp14:anchorId="4E15EA6F" wp14:editId="5F828588">
            <wp:simplePos x="0" y="0"/>
            <wp:positionH relativeFrom="column">
              <wp:posOffset>407774</wp:posOffset>
            </wp:positionH>
            <wp:positionV relativeFrom="paragraph">
              <wp:posOffset>0</wp:posOffset>
            </wp:positionV>
            <wp:extent cx="4977765" cy="3498850"/>
            <wp:effectExtent l="0" t="0" r="0" b="6350"/>
            <wp:wrapTight wrapText="bothSides">
              <wp:wrapPolygon edited="0">
                <wp:start x="0" y="0"/>
                <wp:lineTo x="0" y="21522"/>
                <wp:lineTo x="21493" y="21522"/>
                <wp:lineTo x="21493" y="0"/>
                <wp:lineTo x="0" y="0"/>
              </wp:wrapPolygon>
            </wp:wrapTight>
            <wp:docPr id="2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977765" cy="3498850"/>
                    </a:xfrm>
                    <a:prstGeom prst="rect">
                      <a:avLst/>
                    </a:prstGeom>
                  </pic:spPr>
                </pic:pic>
              </a:graphicData>
            </a:graphic>
          </wp:anchor>
        </w:drawing>
      </w:r>
    </w:p>
    <w:p w14:paraId="5515AF2D" w14:textId="40FB7777" w:rsidR="00EC7648" w:rsidRDefault="003F1C84" w:rsidP="00921360">
      <w:pPr>
        <w:jc w:val="center"/>
      </w:pPr>
      <w:r>
        <w:rPr>
          <w:noProof/>
          <w:lang w:eastAsia="fr-FR"/>
        </w:rPr>
        <w:drawing>
          <wp:inline distT="0" distB="0" distL="0" distR="0" wp14:anchorId="7B34FD68" wp14:editId="3AEA8833">
            <wp:extent cx="410901" cy="1237654"/>
            <wp:effectExtent l="0" t="0" r="8255" b="63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10901" cy="1237654"/>
                    </a:xfrm>
                    <a:prstGeom prst="rect">
                      <a:avLst/>
                    </a:prstGeom>
                  </pic:spPr>
                </pic:pic>
              </a:graphicData>
            </a:graphic>
          </wp:inline>
        </w:drawing>
      </w:r>
    </w:p>
    <w:p w14:paraId="0A22DACA" w14:textId="09433EAA" w:rsidR="003F1C84" w:rsidRDefault="003F1C84" w:rsidP="00921360">
      <w:pPr>
        <w:jc w:val="center"/>
      </w:pPr>
    </w:p>
    <w:p w14:paraId="73C7A944" w14:textId="31365CBA" w:rsidR="003F1C84" w:rsidRDefault="003F1C84" w:rsidP="00921360">
      <w:pPr>
        <w:jc w:val="center"/>
      </w:pPr>
    </w:p>
    <w:p w14:paraId="0D9018E6" w14:textId="423FD625" w:rsidR="003F1C84" w:rsidRDefault="003F1C84" w:rsidP="00921360">
      <w:pPr>
        <w:jc w:val="center"/>
      </w:pPr>
    </w:p>
    <w:p w14:paraId="260725E8" w14:textId="6A34AF30" w:rsidR="003F1C84" w:rsidRDefault="003F1C84" w:rsidP="00921360">
      <w:pPr>
        <w:jc w:val="center"/>
      </w:pPr>
    </w:p>
    <w:p w14:paraId="0231A8B2" w14:textId="569F32C5" w:rsidR="003F1C84" w:rsidRDefault="003F1C84" w:rsidP="00921360">
      <w:pPr>
        <w:jc w:val="center"/>
      </w:pPr>
    </w:p>
    <w:p w14:paraId="346B8DFA" w14:textId="48539C44" w:rsidR="003F1C84" w:rsidRDefault="003F1C84" w:rsidP="00921360">
      <w:pPr>
        <w:jc w:val="center"/>
      </w:pPr>
    </w:p>
    <w:p w14:paraId="4A9EA529" w14:textId="3F661EB6" w:rsidR="003F1C84" w:rsidRDefault="003F1C84" w:rsidP="00921360">
      <w:pPr>
        <w:jc w:val="center"/>
      </w:pPr>
    </w:p>
    <w:p w14:paraId="4BB50A14" w14:textId="2D0A4EFF" w:rsidR="003F1C84" w:rsidRDefault="003F1C84" w:rsidP="00921360">
      <w:pPr>
        <w:jc w:val="center"/>
      </w:pPr>
    </w:p>
    <w:p w14:paraId="7F856772" w14:textId="77777777" w:rsidR="003F1C84" w:rsidRDefault="003F1C84" w:rsidP="00A60715">
      <w:pPr>
        <w:jc w:val="left"/>
      </w:pPr>
    </w:p>
    <w:p w14:paraId="13E32161" w14:textId="4F64EDE2" w:rsidR="00EC7648" w:rsidRDefault="00EC7648" w:rsidP="00A60715">
      <w:pPr>
        <w:jc w:val="left"/>
      </w:pPr>
      <w:r>
        <w:t>Il saute aux yeux que ma</w:t>
      </w:r>
      <w:r w:rsidR="005011A0">
        <w:t>l</w:t>
      </w:r>
      <w:r>
        <w:t xml:space="preserve">gré l’absence de coordonnées géographiques dans les </w:t>
      </w:r>
      <w:proofErr w:type="spellStart"/>
      <w:r>
        <w:t>fe</w:t>
      </w:r>
      <w:r w:rsidR="00CE71A7">
        <w:t>a</w:t>
      </w:r>
      <w:r>
        <w:t>tures</w:t>
      </w:r>
      <w:proofErr w:type="spellEnd"/>
      <w:r>
        <w:t xml:space="preserve"> initiaux – nous les ajouterons ensuite pour nos modèles – il existe une véritable cohérence spatiale de la répartition des </w:t>
      </w:r>
      <w:r w:rsidRPr="00EC7648">
        <w:rPr>
          <w:i/>
        </w:rPr>
        <w:t>Location</w:t>
      </w:r>
      <w:r>
        <w:t>.</w:t>
      </w:r>
    </w:p>
    <w:p w14:paraId="5709884A" w14:textId="77777777" w:rsidR="00EC7648" w:rsidRDefault="00EC7648" w:rsidP="00A60715">
      <w:pPr>
        <w:jc w:val="left"/>
      </w:pPr>
      <w:r>
        <w:t>Cette cohérence nous permet de nommer chaque zone :</w:t>
      </w:r>
    </w:p>
    <w:p w14:paraId="08BFE9C0" w14:textId="7FC50F24" w:rsidR="00EC7648" w:rsidRDefault="00EC7648" w:rsidP="00EC7648">
      <w:pPr>
        <w:pStyle w:val="Paragraphedeliste"/>
        <w:numPr>
          <w:ilvl w:val="0"/>
          <w:numId w:val="25"/>
        </w:numPr>
        <w:jc w:val="left"/>
      </w:pPr>
      <w:r>
        <w:t xml:space="preserve">Climat 0 (rouge) : Côte Est </w:t>
      </w:r>
    </w:p>
    <w:p w14:paraId="45E2D249" w14:textId="3E087056" w:rsidR="00EC7648" w:rsidRDefault="00EC7648" w:rsidP="00EC7648">
      <w:pPr>
        <w:pStyle w:val="Paragraphedeliste"/>
        <w:numPr>
          <w:ilvl w:val="0"/>
          <w:numId w:val="25"/>
        </w:numPr>
        <w:jc w:val="left"/>
      </w:pPr>
      <w:r>
        <w:t>Climat 1 (bleu) : Nord</w:t>
      </w:r>
    </w:p>
    <w:p w14:paraId="64CA74F2" w14:textId="504ECF8D" w:rsidR="00EC7648" w:rsidRDefault="00EC7648" w:rsidP="00EC7648">
      <w:pPr>
        <w:pStyle w:val="Paragraphedeliste"/>
        <w:numPr>
          <w:ilvl w:val="0"/>
          <w:numId w:val="25"/>
        </w:numPr>
        <w:jc w:val="left"/>
      </w:pPr>
      <w:r>
        <w:t>Climat 2 (vert) : Centre</w:t>
      </w:r>
    </w:p>
    <w:p w14:paraId="7A7D248B" w14:textId="21F34F5A" w:rsidR="00EC7648" w:rsidRDefault="00EC7648" w:rsidP="00EC7648">
      <w:pPr>
        <w:pStyle w:val="Paragraphedeliste"/>
        <w:numPr>
          <w:ilvl w:val="0"/>
          <w:numId w:val="25"/>
        </w:numPr>
        <w:jc w:val="left"/>
      </w:pPr>
      <w:r>
        <w:t>Climat 3 (violet) : Sud-Est</w:t>
      </w:r>
    </w:p>
    <w:p w14:paraId="0E37E413" w14:textId="6BE02738" w:rsidR="00EC7648" w:rsidRDefault="00EC7648" w:rsidP="00EC7648">
      <w:pPr>
        <w:pStyle w:val="Paragraphedeliste"/>
        <w:numPr>
          <w:ilvl w:val="0"/>
          <w:numId w:val="25"/>
        </w:numPr>
        <w:jc w:val="left"/>
      </w:pPr>
      <w:r>
        <w:t>Climat 4 (orange) : Intermédiaire</w:t>
      </w:r>
    </w:p>
    <w:p w14:paraId="114D7DB7" w14:textId="6A942D18" w:rsidR="00EC7648" w:rsidRDefault="00EC7648" w:rsidP="00EC7648">
      <w:pPr>
        <w:pStyle w:val="Paragraphedeliste"/>
        <w:numPr>
          <w:ilvl w:val="0"/>
          <w:numId w:val="25"/>
        </w:numPr>
        <w:jc w:val="left"/>
      </w:pPr>
      <w:r>
        <w:t xml:space="preserve">Climat 5 (jaune) : Mount </w:t>
      </w:r>
      <w:proofErr w:type="spellStart"/>
      <w:r>
        <w:t>Ginini</w:t>
      </w:r>
      <w:proofErr w:type="spellEnd"/>
    </w:p>
    <w:p w14:paraId="5192F1C5" w14:textId="039C8A77" w:rsidR="00EC7648" w:rsidRDefault="00EC7648" w:rsidP="00EC7648">
      <w:pPr>
        <w:pStyle w:val="Paragraphedeliste"/>
        <w:numPr>
          <w:ilvl w:val="0"/>
          <w:numId w:val="25"/>
        </w:numPr>
        <w:jc w:val="left"/>
      </w:pPr>
      <w:r>
        <w:t>Climat 6 (marron) : Côte Sud</w:t>
      </w:r>
    </w:p>
    <w:p w14:paraId="1190A898" w14:textId="6C88022E" w:rsidR="00EC7648" w:rsidRDefault="000C297A" w:rsidP="00A60715">
      <w:pPr>
        <w:jc w:val="left"/>
      </w:pPr>
      <w:r>
        <w:t xml:space="preserve">Un point marron semble se trouver par erreur au milieu de la zone climatique violette. Il n’en est rien : </w:t>
      </w:r>
      <w:r w:rsidR="003F1C84">
        <w:t>Portland</w:t>
      </w:r>
      <w:r>
        <w:t xml:space="preserve"> est bel et bien une ville côtière du sud de l’Australie, ce qui n’est pas le cas des villes alentour, qui sont plus retranchées dans les terres. De même, </w:t>
      </w:r>
      <w:r w:rsidR="003F1C84">
        <w:t>nous voyons à proximité de Sydney trois point orange pour les stations de Richmond, Penrith</w:t>
      </w:r>
      <w:r>
        <w:t xml:space="preserve"> et </w:t>
      </w:r>
      <w:proofErr w:type="spellStart"/>
      <w:r w:rsidR="003F1C84">
        <w:t>BadgerysCreek</w:t>
      </w:r>
      <w:proofErr w:type="spellEnd"/>
      <w:r w:rsidR="003F1C84">
        <w:t xml:space="preserve"> </w:t>
      </w:r>
      <w:r>
        <w:t xml:space="preserve">: ces </w:t>
      </w:r>
      <w:r w:rsidR="003F1C84">
        <w:t xml:space="preserve">trois villes </w:t>
      </w:r>
      <w:r>
        <w:t>sont à l’intérieur des terres</w:t>
      </w:r>
      <w:r w:rsidR="003F1C84">
        <w:t xml:space="preserve"> alors que Sydney et les autres villes de la zone 0 sont des villes côtières de l’est.</w:t>
      </w:r>
    </w:p>
    <w:p w14:paraId="3BB6E44C" w14:textId="18673847" w:rsidR="00237B5F" w:rsidRDefault="00921360" w:rsidP="00CB4C08">
      <w:pPr>
        <w:keepNext/>
        <w:jc w:val="center"/>
      </w:pPr>
      <w:r>
        <w:rPr>
          <w:noProof/>
          <w:lang w:eastAsia="fr-FR"/>
        </w:rPr>
        <w:drawing>
          <wp:inline distT="0" distB="0" distL="0" distR="0" wp14:anchorId="318FF598" wp14:editId="293BD6FD">
            <wp:extent cx="4414603" cy="1616408"/>
            <wp:effectExtent l="0" t="0" r="5080" b="0"/>
            <wp:docPr id="466442477" name="Image 1" descr="Une image contenant carte, texte, atl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42477" name="Image 1" descr="Une image contenant carte, texte, atlas&#10;&#10;Description générée automatiquement"/>
                    <pic:cNvPicPr/>
                  </pic:nvPicPr>
                  <pic:blipFill>
                    <a:blip r:embed="rId11"/>
                    <a:stretch>
                      <a:fillRect/>
                    </a:stretch>
                  </pic:blipFill>
                  <pic:spPr>
                    <a:xfrm>
                      <a:off x="0" y="0"/>
                      <a:ext cx="4446118" cy="1627947"/>
                    </a:xfrm>
                    <a:prstGeom prst="rect">
                      <a:avLst/>
                    </a:prstGeom>
                  </pic:spPr>
                </pic:pic>
              </a:graphicData>
            </a:graphic>
          </wp:inline>
        </w:drawing>
      </w:r>
    </w:p>
    <w:p w14:paraId="2E774243" w14:textId="64281F8E" w:rsidR="003F1C84" w:rsidRDefault="00921360" w:rsidP="00CB4C08">
      <w:pPr>
        <w:pStyle w:val="Lgende"/>
      </w:pPr>
      <w:r>
        <w:t xml:space="preserve">Figure </w:t>
      </w:r>
      <w:fldSimple w:instr=" SEQ Figure \* ARABIC ">
        <w:r w:rsidR="00403D22">
          <w:rPr>
            <w:noProof/>
          </w:rPr>
          <w:t>3</w:t>
        </w:r>
      </w:fldSimple>
      <w:r>
        <w:t xml:space="preserve"> : </w:t>
      </w:r>
      <w:r w:rsidR="00CB4C08" w:rsidRPr="00CB4C08">
        <w:t xml:space="preserve"> </w:t>
      </w:r>
      <w:r w:rsidR="00CB4C08">
        <w:t>Cas de Portland (en marron) – Cas de Richmond/Penrith/</w:t>
      </w:r>
      <w:proofErr w:type="spellStart"/>
      <w:r w:rsidR="00CB4C08">
        <w:t>BadgerysCreek</w:t>
      </w:r>
      <w:proofErr w:type="spellEnd"/>
      <w:r w:rsidR="00CB4C08">
        <w:t xml:space="preserve"> (orange)</w:t>
      </w:r>
    </w:p>
    <w:p w14:paraId="4301885A" w14:textId="72881B84" w:rsidR="000C297A" w:rsidRDefault="000C297A" w:rsidP="00A60715">
      <w:pPr>
        <w:jc w:val="left"/>
      </w:pPr>
      <w:r>
        <w:lastRenderedPageBreak/>
        <w:t xml:space="preserve">Remarquons que Mount </w:t>
      </w:r>
      <w:proofErr w:type="spellStart"/>
      <w:r>
        <w:t>Ginini</w:t>
      </w:r>
      <w:proofErr w:type="spellEnd"/>
      <w:r>
        <w:t xml:space="preserve"> constitue un cluster à elle seule : cette station météorologique est situé</w:t>
      </w:r>
      <w:r w:rsidR="00E15A97">
        <w:t>e</w:t>
      </w:r>
      <w:r>
        <w:t xml:space="preserve"> à 1762m d’altitude, au sommet du mont éponyme</w:t>
      </w:r>
      <w:r w:rsidR="00E15A97">
        <w:t xml:space="preserve">. Cette </w:t>
      </w:r>
      <w:r w:rsidR="00E15A97" w:rsidRPr="00E15A97">
        <w:rPr>
          <w:i/>
        </w:rPr>
        <w:t>Location</w:t>
      </w:r>
      <w:r w:rsidR="00E15A97">
        <w:t xml:space="preserve"> est bien plus froide que les autres et présente des caractéristiques particulières qui font d’elle un </w:t>
      </w:r>
      <w:proofErr w:type="spellStart"/>
      <w:r w:rsidR="00E15A97">
        <w:t>outlier</w:t>
      </w:r>
      <w:proofErr w:type="spellEnd"/>
      <w:r w:rsidR="00E15A97">
        <w:t xml:space="preserve"> climatique. Nous la conservons dans notre </w:t>
      </w:r>
      <w:proofErr w:type="spellStart"/>
      <w:r w:rsidR="00E15A97">
        <w:t>dataset</w:t>
      </w:r>
      <w:proofErr w:type="spellEnd"/>
      <w:r w:rsidR="00E15A97">
        <w:t xml:space="preserve"> portant sur l’ensemble de l’Australie, mais, dans un objectif de simplification de restitution des travaux, nous l’écarterons des modélisations par zone climatique.</w:t>
      </w:r>
    </w:p>
    <w:p w14:paraId="7F5E91D1" w14:textId="38C8A309" w:rsidR="00446059" w:rsidRDefault="00446059" w:rsidP="00573A75">
      <w:r>
        <w:t xml:space="preserve">Dans un souci de synthèse et de lisibilité, nous ne déclinerons pas systématiquement par la suite </w:t>
      </w:r>
      <w:r w:rsidR="000405EC">
        <w:t xml:space="preserve">les </w:t>
      </w:r>
      <w:r>
        <w:t>modélisation</w:t>
      </w:r>
      <w:r w:rsidR="000405EC">
        <w:t>s</w:t>
      </w:r>
      <w:r>
        <w:t xml:space="preserve"> selon chacune des approches évoquée</w:t>
      </w:r>
      <w:r w:rsidR="00921360">
        <w:t>s</w:t>
      </w:r>
      <w:r>
        <w:t xml:space="preserve"> ci-dessus et nous attacherons plutôt à restituer une représentation assez variée des types d’analyses, en reprenant les résultats les plus intéressants.</w:t>
      </w:r>
    </w:p>
    <w:p w14:paraId="74C55375" w14:textId="3A4915C0" w:rsidR="00756CC8" w:rsidRDefault="00756CC8" w:rsidP="00573A75">
      <w:r>
        <w:t>Une force de notre groupe a donc été d’avoir des idées très complémentaires sur les pistes à explorer. Nous nous efforcerons dans ce rapport de conclure sur les intérêts et limites de chaque approche.</w:t>
      </w:r>
    </w:p>
    <w:p w14:paraId="66DE9AC3" w14:textId="48B5A8C5" w:rsidR="00DD2E1D" w:rsidRDefault="00921360" w:rsidP="00DD2E1D">
      <w:pPr>
        <w:pStyle w:val="Titre1"/>
      </w:pPr>
      <w:bookmarkStart w:id="6" w:name="_Toc152877697"/>
      <w:r>
        <w:t xml:space="preserve">Prédiction de la variable </w:t>
      </w:r>
      <w:proofErr w:type="spellStart"/>
      <w:r w:rsidR="00DD2E1D" w:rsidRPr="00921360">
        <w:rPr>
          <w:i/>
          <w:iCs/>
        </w:rPr>
        <w:t>RainTomorrow</w:t>
      </w:r>
      <w:bookmarkEnd w:id="6"/>
      <w:proofErr w:type="spellEnd"/>
      <w:r w:rsidR="00DD2E1D">
        <w:tab/>
      </w:r>
    </w:p>
    <w:p w14:paraId="09D628A3" w14:textId="77777777" w:rsidR="00124A32" w:rsidRDefault="00124A32" w:rsidP="00124A32">
      <w:pPr>
        <w:pStyle w:val="Titre2"/>
      </w:pPr>
      <w:bookmarkStart w:id="7" w:name="_Toc152877698"/>
      <w:r>
        <w:t>Rappel sur déséquilibre</w:t>
      </w:r>
      <w:bookmarkEnd w:id="7"/>
    </w:p>
    <w:p w14:paraId="291FAADC" w14:textId="56D427CE" w:rsidR="00124A32" w:rsidRDefault="00327EAB" w:rsidP="00124A32">
      <w:r>
        <w:t xml:space="preserve">Il est primordial de garder à l’esprit que les deux classes de </w:t>
      </w:r>
      <w:proofErr w:type="spellStart"/>
      <w:r>
        <w:t>RainTomorrow</w:t>
      </w:r>
      <w:proofErr w:type="spellEnd"/>
      <w:r>
        <w:t xml:space="preserve"> sont déséquilibrées, puisque, sur l’ensemble du </w:t>
      </w:r>
      <w:proofErr w:type="spellStart"/>
      <w:r>
        <w:t>dataset</w:t>
      </w:r>
      <w:proofErr w:type="spellEnd"/>
      <w:r>
        <w:t>, seules 22,4% des observations sont positives (= « il pleuvra demain ») et donc 77,6% sont négatives (= « il ne pleuvra pas demain »).</w:t>
      </w:r>
    </w:p>
    <w:p w14:paraId="2407F895" w14:textId="51561554" w:rsidR="00970597" w:rsidRDefault="00970597" w:rsidP="00124A32">
      <w:r>
        <w:t xml:space="preserve">Ce constat nous a amené dans un premier temps à effectuer un rééquilibrage des données par </w:t>
      </w:r>
      <w:proofErr w:type="spellStart"/>
      <w:r>
        <w:t>oversampling</w:t>
      </w:r>
      <w:proofErr w:type="spellEnd"/>
      <w:r>
        <w:t xml:space="preserve">. Cependant, </w:t>
      </w:r>
      <w:r w:rsidR="007863B1">
        <w:t xml:space="preserve">le </w:t>
      </w:r>
      <w:r w:rsidR="007863B1">
        <w:fldChar w:fldCharType="begin"/>
      </w:r>
      <w:r w:rsidR="007863B1">
        <w:instrText xml:space="preserve"> REF _Ref152679475 \h </w:instrText>
      </w:r>
      <w:r w:rsidR="007863B1">
        <w:fldChar w:fldCharType="separate"/>
      </w:r>
      <w:r w:rsidR="00403D22">
        <w:t xml:space="preserve">Tableau </w:t>
      </w:r>
      <w:r w:rsidR="00403D22">
        <w:rPr>
          <w:noProof/>
        </w:rPr>
        <w:t>1</w:t>
      </w:r>
      <w:r w:rsidR="007863B1">
        <w:fldChar w:fldCharType="end"/>
      </w:r>
      <w:r w:rsidR="007863B1">
        <w:t xml:space="preserve"> montre que </w:t>
      </w:r>
      <w:r>
        <w:t xml:space="preserve">les résultats obtenus n’ont pas indiqué de différence significative sur les performances obtenues. Nous avons donc finalement conservé les données sans </w:t>
      </w:r>
      <w:proofErr w:type="spellStart"/>
      <w:r>
        <w:t>oversampling</w:t>
      </w:r>
      <w:proofErr w:type="spellEnd"/>
      <w:r>
        <w:t>.</w:t>
      </w:r>
    </w:p>
    <w:tbl>
      <w:tblPr>
        <w:tblW w:w="7800" w:type="dxa"/>
        <w:jc w:val="center"/>
        <w:tblCellMar>
          <w:left w:w="70" w:type="dxa"/>
          <w:right w:w="70" w:type="dxa"/>
        </w:tblCellMar>
        <w:tblLook w:val="04A0" w:firstRow="1" w:lastRow="0" w:firstColumn="1" w:lastColumn="0" w:noHBand="0" w:noVBand="1"/>
      </w:tblPr>
      <w:tblGrid>
        <w:gridCol w:w="2713"/>
        <w:gridCol w:w="1213"/>
        <w:gridCol w:w="881"/>
        <w:gridCol w:w="1231"/>
        <w:gridCol w:w="881"/>
        <w:gridCol w:w="881"/>
      </w:tblGrid>
      <w:tr w:rsidR="007863B1" w:rsidRPr="007863B1" w14:paraId="5FB4EFEC" w14:textId="77777777" w:rsidTr="007863B1">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4BE65E1A" w14:textId="77777777" w:rsidR="007863B1" w:rsidRPr="007863B1" w:rsidRDefault="007863B1" w:rsidP="007863B1">
            <w:pPr>
              <w:spacing w:after="0"/>
              <w:jc w:val="center"/>
              <w:rPr>
                <w:rFonts w:eastAsia="Times New Roman" w:cs="Times New Roman"/>
                <w:b/>
                <w:bCs/>
                <w:color w:val="000000"/>
                <w:sz w:val="28"/>
                <w:szCs w:val="28"/>
                <w:lang w:eastAsia="fr-FR"/>
              </w:rPr>
            </w:pPr>
            <w:r w:rsidRPr="007863B1">
              <w:rPr>
                <w:rFonts w:eastAsia="Times New Roman" w:cs="Times New Roman"/>
                <w:b/>
                <w:bCs/>
                <w:color w:val="000000"/>
                <w:sz w:val="28"/>
                <w:szCs w:val="28"/>
                <w:lang w:eastAsia="fr-FR"/>
              </w:rPr>
              <w:t>Comparaison des modèles selon l’</w:t>
            </w:r>
            <w:proofErr w:type="spellStart"/>
            <w:r w:rsidRPr="007863B1">
              <w:rPr>
                <w:rFonts w:eastAsia="Times New Roman" w:cs="Times New Roman"/>
                <w:b/>
                <w:bCs/>
                <w:color w:val="000000"/>
                <w:sz w:val="28"/>
                <w:szCs w:val="28"/>
                <w:lang w:eastAsia="fr-FR"/>
              </w:rPr>
              <w:t>oversampling</w:t>
            </w:r>
            <w:proofErr w:type="spellEnd"/>
          </w:p>
        </w:tc>
      </w:tr>
      <w:tr w:rsidR="007863B1" w:rsidRPr="007863B1" w14:paraId="7EBA6E79" w14:textId="77777777" w:rsidTr="007863B1">
        <w:trPr>
          <w:trHeight w:val="340"/>
          <w:jc w:val="center"/>
        </w:trPr>
        <w:tc>
          <w:tcPr>
            <w:tcW w:w="2713" w:type="dxa"/>
            <w:tcBorders>
              <w:top w:val="nil"/>
              <w:left w:val="single" w:sz="8" w:space="0" w:color="FFFFFF"/>
              <w:bottom w:val="single" w:sz="8" w:space="0" w:color="FFFFFF"/>
              <w:right w:val="single" w:sz="8" w:space="0" w:color="FFFFFF"/>
            </w:tcBorders>
            <w:shd w:val="clear" w:color="000000" w:fill="9BC2E6"/>
            <w:noWrap/>
            <w:vAlign w:val="center"/>
            <w:hideMark/>
          </w:tcPr>
          <w:p w14:paraId="3B6520D4" w14:textId="37FCFD30" w:rsidR="007863B1" w:rsidRPr="007863B1" w:rsidRDefault="007863B1" w:rsidP="007863B1">
            <w:pPr>
              <w:spacing w:after="0"/>
              <w:jc w:val="center"/>
              <w:rPr>
                <w:rFonts w:eastAsia="Times New Roman" w:cs="Times New Roman"/>
                <w:b/>
                <w:bCs/>
                <w:color w:val="FFFFFF"/>
                <w:lang w:eastAsia="fr-FR"/>
              </w:rPr>
            </w:pPr>
            <w:r w:rsidRPr="007863B1">
              <w:rPr>
                <w:rFonts w:eastAsia="Times New Roman" w:cs="Times New Roman"/>
                <w:b/>
                <w:bCs/>
                <w:color w:val="FFFFFF"/>
                <w:lang w:eastAsia="fr-FR"/>
              </w:rPr>
              <w:t> </w:t>
            </w:r>
            <w:r>
              <w:rPr>
                <w:rFonts w:eastAsia="Times New Roman" w:cs="Times New Roman"/>
                <w:b/>
                <w:bCs/>
                <w:color w:val="FFFFFF"/>
                <w:lang w:eastAsia="fr-FR"/>
              </w:rPr>
              <w:t>Modèle</w:t>
            </w:r>
          </w:p>
        </w:tc>
        <w:tc>
          <w:tcPr>
            <w:tcW w:w="1213" w:type="dxa"/>
            <w:tcBorders>
              <w:top w:val="nil"/>
              <w:left w:val="nil"/>
              <w:bottom w:val="single" w:sz="8" w:space="0" w:color="FFFFFF"/>
              <w:right w:val="single" w:sz="8" w:space="0" w:color="FFFFFF"/>
            </w:tcBorders>
            <w:shd w:val="clear" w:color="000000" w:fill="9BC2E6"/>
            <w:noWrap/>
            <w:vAlign w:val="center"/>
            <w:hideMark/>
          </w:tcPr>
          <w:p w14:paraId="31A934AA" w14:textId="77777777" w:rsidR="007863B1" w:rsidRPr="007863B1" w:rsidRDefault="007863B1" w:rsidP="007863B1">
            <w:pPr>
              <w:spacing w:after="0"/>
              <w:jc w:val="center"/>
              <w:rPr>
                <w:rFonts w:eastAsia="Times New Roman" w:cs="Times New Roman"/>
                <w:b/>
                <w:bCs/>
                <w:color w:val="FFFFFF"/>
                <w:lang w:eastAsia="fr-FR"/>
              </w:rPr>
            </w:pPr>
            <w:proofErr w:type="spellStart"/>
            <w:r w:rsidRPr="007863B1">
              <w:rPr>
                <w:rFonts w:eastAsia="Times New Roman" w:cs="Times New Roman"/>
                <w:b/>
                <w:bCs/>
                <w:color w:val="FFFFFF"/>
                <w:lang w:eastAsia="fr-FR"/>
              </w:rPr>
              <w:t>accuracy</w:t>
            </w:r>
            <w:proofErr w:type="spellEnd"/>
          </w:p>
        </w:tc>
        <w:tc>
          <w:tcPr>
            <w:tcW w:w="881" w:type="dxa"/>
            <w:tcBorders>
              <w:top w:val="nil"/>
              <w:left w:val="nil"/>
              <w:bottom w:val="single" w:sz="8" w:space="0" w:color="FFFFFF"/>
              <w:right w:val="single" w:sz="8" w:space="0" w:color="FFFFFF"/>
            </w:tcBorders>
            <w:shd w:val="clear" w:color="000000" w:fill="9BC2E6"/>
            <w:noWrap/>
            <w:vAlign w:val="center"/>
            <w:hideMark/>
          </w:tcPr>
          <w:p w14:paraId="43563AD2" w14:textId="77777777" w:rsidR="007863B1" w:rsidRPr="007863B1" w:rsidRDefault="007863B1" w:rsidP="007863B1">
            <w:pPr>
              <w:spacing w:after="0"/>
              <w:jc w:val="center"/>
              <w:rPr>
                <w:rFonts w:eastAsia="Times New Roman" w:cs="Times New Roman"/>
                <w:b/>
                <w:bCs/>
                <w:color w:val="FFFFFF"/>
                <w:lang w:eastAsia="fr-FR"/>
              </w:rPr>
            </w:pPr>
            <w:proofErr w:type="spellStart"/>
            <w:r w:rsidRPr="007863B1">
              <w:rPr>
                <w:rFonts w:eastAsia="Times New Roman" w:cs="Times New Roman"/>
                <w:b/>
                <w:bCs/>
                <w:color w:val="FFFFFF"/>
                <w:lang w:eastAsia="fr-FR"/>
              </w:rPr>
              <w:t>recall</w:t>
            </w:r>
            <w:proofErr w:type="spellEnd"/>
          </w:p>
        </w:tc>
        <w:tc>
          <w:tcPr>
            <w:tcW w:w="1231" w:type="dxa"/>
            <w:tcBorders>
              <w:top w:val="nil"/>
              <w:left w:val="nil"/>
              <w:bottom w:val="single" w:sz="8" w:space="0" w:color="FFFFFF"/>
              <w:right w:val="single" w:sz="8" w:space="0" w:color="FFFFFF"/>
            </w:tcBorders>
            <w:shd w:val="clear" w:color="000000" w:fill="9BC2E6"/>
            <w:noWrap/>
            <w:vAlign w:val="center"/>
            <w:hideMark/>
          </w:tcPr>
          <w:p w14:paraId="5E1B54B1" w14:textId="77777777" w:rsidR="007863B1" w:rsidRPr="007863B1" w:rsidRDefault="007863B1" w:rsidP="007863B1">
            <w:pPr>
              <w:spacing w:after="0"/>
              <w:jc w:val="center"/>
              <w:rPr>
                <w:rFonts w:eastAsia="Times New Roman" w:cs="Times New Roman"/>
                <w:b/>
                <w:bCs/>
                <w:color w:val="FFFFFF"/>
                <w:lang w:eastAsia="fr-FR"/>
              </w:rPr>
            </w:pPr>
            <w:proofErr w:type="spellStart"/>
            <w:r w:rsidRPr="007863B1">
              <w:rPr>
                <w:rFonts w:eastAsia="Times New Roman" w:cs="Times New Roman"/>
                <w:b/>
                <w:bCs/>
                <w:color w:val="FFFFFF"/>
                <w:lang w:eastAsia="fr-FR"/>
              </w:rPr>
              <w:t>precision</w:t>
            </w:r>
            <w:proofErr w:type="spellEnd"/>
          </w:p>
        </w:tc>
        <w:tc>
          <w:tcPr>
            <w:tcW w:w="881" w:type="dxa"/>
            <w:tcBorders>
              <w:top w:val="nil"/>
              <w:left w:val="nil"/>
              <w:bottom w:val="single" w:sz="8" w:space="0" w:color="FFFFFF"/>
              <w:right w:val="single" w:sz="8" w:space="0" w:color="FFFFFF"/>
            </w:tcBorders>
            <w:shd w:val="clear" w:color="000000" w:fill="9BC2E6"/>
            <w:noWrap/>
            <w:vAlign w:val="center"/>
            <w:hideMark/>
          </w:tcPr>
          <w:p w14:paraId="598CF24D" w14:textId="77777777" w:rsidR="007863B1" w:rsidRPr="007863B1" w:rsidRDefault="007863B1" w:rsidP="007863B1">
            <w:pPr>
              <w:spacing w:after="0"/>
              <w:jc w:val="center"/>
              <w:rPr>
                <w:rFonts w:eastAsia="Times New Roman" w:cs="Times New Roman"/>
                <w:b/>
                <w:bCs/>
                <w:color w:val="FFFFFF"/>
                <w:lang w:eastAsia="fr-FR"/>
              </w:rPr>
            </w:pPr>
            <w:r w:rsidRPr="007863B1">
              <w:rPr>
                <w:rFonts w:eastAsia="Times New Roman" w:cs="Times New Roman"/>
                <w:b/>
                <w:bCs/>
                <w:color w:val="FFFFFF"/>
                <w:lang w:eastAsia="fr-FR"/>
              </w:rPr>
              <w:t>f1</w:t>
            </w:r>
          </w:p>
        </w:tc>
        <w:tc>
          <w:tcPr>
            <w:tcW w:w="881" w:type="dxa"/>
            <w:tcBorders>
              <w:top w:val="nil"/>
              <w:left w:val="nil"/>
              <w:bottom w:val="single" w:sz="8" w:space="0" w:color="FFFFFF"/>
              <w:right w:val="single" w:sz="8" w:space="0" w:color="FFFFFF"/>
            </w:tcBorders>
            <w:shd w:val="clear" w:color="000000" w:fill="9BC2E6"/>
            <w:noWrap/>
            <w:vAlign w:val="center"/>
            <w:hideMark/>
          </w:tcPr>
          <w:p w14:paraId="0F385250" w14:textId="77777777" w:rsidR="007863B1" w:rsidRPr="007863B1" w:rsidRDefault="007863B1" w:rsidP="007863B1">
            <w:pPr>
              <w:spacing w:after="0"/>
              <w:jc w:val="center"/>
              <w:rPr>
                <w:rFonts w:eastAsia="Times New Roman" w:cs="Times New Roman"/>
                <w:b/>
                <w:bCs/>
                <w:color w:val="FFFFFF"/>
                <w:lang w:eastAsia="fr-FR"/>
              </w:rPr>
            </w:pPr>
            <w:proofErr w:type="spellStart"/>
            <w:r w:rsidRPr="007863B1">
              <w:rPr>
                <w:rFonts w:eastAsia="Times New Roman" w:cs="Times New Roman"/>
                <w:b/>
                <w:bCs/>
                <w:color w:val="FFFFFF"/>
                <w:lang w:eastAsia="fr-FR"/>
              </w:rPr>
              <w:t>auc</w:t>
            </w:r>
            <w:proofErr w:type="spellEnd"/>
          </w:p>
        </w:tc>
      </w:tr>
      <w:tr w:rsidR="007863B1" w:rsidRPr="007863B1" w14:paraId="3D975317" w14:textId="77777777" w:rsidTr="007863B1">
        <w:trPr>
          <w:trHeight w:val="340"/>
          <w:jc w:val="center"/>
        </w:trPr>
        <w:tc>
          <w:tcPr>
            <w:tcW w:w="2713" w:type="dxa"/>
            <w:tcBorders>
              <w:top w:val="nil"/>
              <w:left w:val="single" w:sz="8" w:space="0" w:color="FFFFFF"/>
              <w:bottom w:val="single" w:sz="8" w:space="0" w:color="FFFFFF"/>
              <w:right w:val="single" w:sz="8" w:space="0" w:color="FFFFFF"/>
            </w:tcBorders>
            <w:shd w:val="clear" w:color="000000" w:fill="9BC2E6"/>
            <w:noWrap/>
            <w:vAlign w:val="center"/>
            <w:hideMark/>
          </w:tcPr>
          <w:p w14:paraId="512D06A0" w14:textId="77777777" w:rsidR="007863B1" w:rsidRPr="007863B1" w:rsidRDefault="007863B1" w:rsidP="007863B1">
            <w:pPr>
              <w:spacing w:after="0"/>
              <w:jc w:val="left"/>
              <w:rPr>
                <w:rFonts w:eastAsia="Times New Roman" w:cs="Times New Roman"/>
                <w:color w:val="000000"/>
                <w:lang w:eastAsia="fr-FR"/>
              </w:rPr>
            </w:pPr>
            <w:r w:rsidRPr="007863B1">
              <w:rPr>
                <w:rFonts w:eastAsia="Times New Roman" w:cs="Times New Roman"/>
                <w:color w:val="000000"/>
                <w:lang w:eastAsia="fr-FR"/>
              </w:rPr>
              <w:t xml:space="preserve">sans </w:t>
            </w:r>
            <w:proofErr w:type="spellStart"/>
            <w:r w:rsidRPr="007863B1">
              <w:rPr>
                <w:rFonts w:eastAsia="Times New Roman" w:cs="Times New Roman"/>
                <w:color w:val="000000"/>
                <w:lang w:eastAsia="fr-FR"/>
              </w:rPr>
              <w:t>oversampling</w:t>
            </w:r>
            <w:proofErr w:type="spellEnd"/>
          </w:p>
        </w:tc>
        <w:tc>
          <w:tcPr>
            <w:tcW w:w="1213" w:type="dxa"/>
            <w:tcBorders>
              <w:top w:val="nil"/>
              <w:left w:val="nil"/>
              <w:bottom w:val="single" w:sz="8" w:space="0" w:color="FFFFFF"/>
              <w:right w:val="single" w:sz="8" w:space="0" w:color="FFFFFF"/>
            </w:tcBorders>
            <w:shd w:val="clear" w:color="000000" w:fill="DDEBF7"/>
            <w:noWrap/>
            <w:vAlign w:val="center"/>
            <w:hideMark/>
          </w:tcPr>
          <w:p w14:paraId="47640CE7"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0.8642</w:t>
            </w:r>
          </w:p>
        </w:tc>
        <w:tc>
          <w:tcPr>
            <w:tcW w:w="881" w:type="dxa"/>
            <w:tcBorders>
              <w:top w:val="nil"/>
              <w:left w:val="nil"/>
              <w:bottom w:val="single" w:sz="8" w:space="0" w:color="FFFFFF"/>
              <w:right w:val="single" w:sz="8" w:space="0" w:color="FFFFFF"/>
            </w:tcBorders>
            <w:shd w:val="clear" w:color="000000" w:fill="DDEBF7"/>
            <w:noWrap/>
            <w:vAlign w:val="center"/>
            <w:hideMark/>
          </w:tcPr>
          <w:p w14:paraId="644FDF85"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0.5558</w:t>
            </w:r>
          </w:p>
        </w:tc>
        <w:tc>
          <w:tcPr>
            <w:tcW w:w="1231" w:type="dxa"/>
            <w:tcBorders>
              <w:top w:val="nil"/>
              <w:left w:val="nil"/>
              <w:bottom w:val="single" w:sz="8" w:space="0" w:color="FFFFFF"/>
              <w:right w:val="single" w:sz="8" w:space="0" w:color="FFFFFF"/>
            </w:tcBorders>
            <w:shd w:val="clear" w:color="000000" w:fill="DDEBF7"/>
            <w:noWrap/>
            <w:vAlign w:val="center"/>
            <w:hideMark/>
          </w:tcPr>
          <w:p w14:paraId="673ED6D8"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0.7642</w:t>
            </w:r>
          </w:p>
        </w:tc>
        <w:tc>
          <w:tcPr>
            <w:tcW w:w="881" w:type="dxa"/>
            <w:tcBorders>
              <w:top w:val="nil"/>
              <w:left w:val="nil"/>
              <w:bottom w:val="single" w:sz="8" w:space="0" w:color="FFFFFF"/>
              <w:right w:val="single" w:sz="8" w:space="0" w:color="FFFFFF"/>
            </w:tcBorders>
            <w:shd w:val="clear" w:color="000000" w:fill="DDEBF7"/>
            <w:noWrap/>
            <w:vAlign w:val="center"/>
            <w:hideMark/>
          </w:tcPr>
          <w:p w14:paraId="70C4FB07"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0.6436</w:t>
            </w:r>
          </w:p>
        </w:tc>
        <w:tc>
          <w:tcPr>
            <w:tcW w:w="881" w:type="dxa"/>
            <w:tcBorders>
              <w:top w:val="nil"/>
              <w:left w:val="nil"/>
              <w:bottom w:val="single" w:sz="8" w:space="0" w:color="FFFFFF"/>
              <w:right w:val="single" w:sz="8" w:space="0" w:color="FFFFFF"/>
            </w:tcBorders>
            <w:shd w:val="clear" w:color="000000" w:fill="DDEBF7"/>
            <w:noWrap/>
            <w:vAlign w:val="center"/>
            <w:hideMark/>
          </w:tcPr>
          <w:p w14:paraId="4FDF1E39"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0.9003</w:t>
            </w:r>
          </w:p>
        </w:tc>
      </w:tr>
      <w:tr w:rsidR="007863B1" w:rsidRPr="007863B1" w14:paraId="3CF9375D" w14:textId="77777777" w:rsidTr="007863B1">
        <w:trPr>
          <w:trHeight w:val="340"/>
          <w:jc w:val="center"/>
        </w:trPr>
        <w:tc>
          <w:tcPr>
            <w:tcW w:w="2713" w:type="dxa"/>
            <w:tcBorders>
              <w:top w:val="nil"/>
              <w:left w:val="single" w:sz="8" w:space="0" w:color="FFFFFF"/>
              <w:bottom w:val="single" w:sz="8" w:space="0" w:color="FFFFFF"/>
              <w:right w:val="single" w:sz="8" w:space="0" w:color="FFFFFF"/>
            </w:tcBorders>
            <w:shd w:val="clear" w:color="000000" w:fill="9BC2E6"/>
            <w:noWrap/>
            <w:vAlign w:val="center"/>
            <w:hideMark/>
          </w:tcPr>
          <w:p w14:paraId="715B5FC9" w14:textId="77777777" w:rsidR="007863B1" w:rsidRPr="007863B1" w:rsidRDefault="007863B1" w:rsidP="007863B1">
            <w:pPr>
              <w:spacing w:after="0"/>
              <w:jc w:val="left"/>
              <w:rPr>
                <w:rFonts w:eastAsia="Times New Roman" w:cs="Times New Roman"/>
                <w:color w:val="000000"/>
                <w:lang w:eastAsia="fr-FR"/>
              </w:rPr>
            </w:pPr>
            <w:proofErr w:type="spellStart"/>
            <w:r w:rsidRPr="007863B1">
              <w:rPr>
                <w:rFonts w:eastAsia="Times New Roman" w:cs="Times New Roman"/>
                <w:color w:val="000000"/>
                <w:lang w:eastAsia="fr-FR"/>
              </w:rPr>
              <w:t>RandomOverSampler</w:t>
            </w:r>
            <w:proofErr w:type="spellEnd"/>
          </w:p>
        </w:tc>
        <w:tc>
          <w:tcPr>
            <w:tcW w:w="1213" w:type="dxa"/>
            <w:tcBorders>
              <w:top w:val="nil"/>
              <w:left w:val="nil"/>
              <w:bottom w:val="single" w:sz="8" w:space="0" w:color="FFFFFF"/>
              <w:right w:val="single" w:sz="8" w:space="0" w:color="FFFFFF"/>
            </w:tcBorders>
            <w:shd w:val="clear" w:color="000000" w:fill="DDEBF7"/>
            <w:noWrap/>
            <w:vAlign w:val="center"/>
            <w:hideMark/>
          </w:tcPr>
          <w:p w14:paraId="59769855"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0.8224</w:t>
            </w:r>
          </w:p>
        </w:tc>
        <w:tc>
          <w:tcPr>
            <w:tcW w:w="881" w:type="dxa"/>
            <w:tcBorders>
              <w:top w:val="nil"/>
              <w:left w:val="nil"/>
              <w:bottom w:val="single" w:sz="8" w:space="0" w:color="FFFFFF"/>
              <w:right w:val="single" w:sz="8" w:space="0" w:color="FFFFFF"/>
            </w:tcBorders>
            <w:shd w:val="clear" w:color="000000" w:fill="DDEBF7"/>
            <w:noWrap/>
            <w:vAlign w:val="center"/>
            <w:hideMark/>
          </w:tcPr>
          <w:p w14:paraId="35BEC787"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0.7997</w:t>
            </w:r>
          </w:p>
        </w:tc>
        <w:tc>
          <w:tcPr>
            <w:tcW w:w="1231" w:type="dxa"/>
            <w:tcBorders>
              <w:top w:val="nil"/>
              <w:left w:val="nil"/>
              <w:bottom w:val="single" w:sz="8" w:space="0" w:color="FFFFFF"/>
              <w:right w:val="single" w:sz="8" w:space="0" w:color="FFFFFF"/>
            </w:tcBorders>
            <w:shd w:val="clear" w:color="000000" w:fill="DDEBF7"/>
            <w:noWrap/>
            <w:vAlign w:val="center"/>
            <w:hideMark/>
          </w:tcPr>
          <w:p w14:paraId="72F946EE"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0.5694</w:t>
            </w:r>
          </w:p>
        </w:tc>
        <w:tc>
          <w:tcPr>
            <w:tcW w:w="881" w:type="dxa"/>
            <w:tcBorders>
              <w:top w:val="nil"/>
              <w:left w:val="nil"/>
              <w:bottom w:val="single" w:sz="8" w:space="0" w:color="FFFFFF"/>
              <w:right w:val="single" w:sz="8" w:space="0" w:color="FFFFFF"/>
            </w:tcBorders>
            <w:shd w:val="clear" w:color="000000" w:fill="DDEBF7"/>
            <w:noWrap/>
            <w:vAlign w:val="center"/>
            <w:hideMark/>
          </w:tcPr>
          <w:p w14:paraId="6022FDD6"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0.6652</w:t>
            </w:r>
          </w:p>
        </w:tc>
        <w:tc>
          <w:tcPr>
            <w:tcW w:w="881" w:type="dxa"/>
            <w:tcBorders>
              <w:top w:val="nil"/>
              <w:left w:val="nil"/>
              <w:bottom w:val="single" w:sz="8" w:space="0" w:color="FFFFFF"/>
              <w:right w:val="single" w:sz="8" w:space="0" w:color="FFFFFF"/>
            </w:tcBorders>
            <w:shd w:val="clear" w:color="000000" w:fill="DDEBF7"/>
            <w:noWrap/>
            <w:vAlign w:val="center"/>
            <w:hideMark/>
          </w:tcPr>
          <w:p w14:paraId="3970F1CE"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0.8988</w:t>
            </w:r>
          </w:p>
        </w:tc>
      </w:tr>
      <w:tr w:rsidR="007863B1" w:rsidRPr="007863B1" w14:paraId="51B14349" w14:textId="77777777" w:rsidTr="007863B1">
        <w:trPr>
          <w:trHeight w:val="340"/>
          <w:jc w:val="center"/>
        </w:trPr>
        <w:tc>
          <w:tcPr>
            <w:tcW w:w="2713" w:type="dxa"/>
            <w:tcBorders>
              <w:top w:val="nil"/>
              <w:left w:val="single" w:sz="8" w:space="0" w:color="FFFFFF"/>
              <w:bottom w:val="single" w:sz="8" w:space="0" w:color="FFFFFF"/>
              <w:right w:val="single" w:sz="8" w:space="0" w:color="FFFFFF"/>
            </w:tcBorders>
            <w:shd w:val="clear" w:color="000000" w:fill="9BC2E6"/>
            <w:noWrap/>
            <w:vAlign w:val="center"/>
            <w:hideMark/>
          </w:tcPr>
          <w:p w14:paraId="3FCDC839" w14:textId="77777777" w:rsidR="007863B1" w:rsidRPr="007863B1" w:rsidRDefault="007863B1" w:rsidP="007863B1">
            <w:pPr>
              <w:spacing w:after="0"/>
              <w:jc w:val="left"/>
              <w:rPr>
                <w:rFonts w:eastAsia="Times New Roman" w:cs="Times New Roman"/>
                <w:color w:val="000000"/>
                <w:lang w:eastAsia="fr-FR"/>
              </w:rPr>
            </w:pPr>
            <w:r w:rsidRPr="007863B1">
              <w:rPr>
                <w:rFonts w:eastAsia="Times New Roman" w:cs="Times New Roman"/>
                <w:color w:val="000000"/>
                <w:lang w:eastAsia="fr-FR"/>
              </w:rPr>
              <w:t>SMOTE</w:t>
            </w:r>
          </w:p>
        </w:tc>
        <w:tc>
          <w:tcPr>
            <w:tcW w:w="1213" w:type="dxa"/>
            <w:tcBorders>
              <w:top w:val="nil"/>
              <w:left w:val="nil"/>
              <w:bottom w:val="single" w:sz="8" w:space="0" w:color="FFFFFF"/>
              <w:right w:val="single" w:sz="8" w:space="0" w:color="FFFFFF"/>
            </w:tcBorders>
            <w:shd w:val="clear" w:color="000000" w:fill="DDEBF7"/>
            <w:noWrap/>
            <w:vAlign w:val="center"/>
            <w:hideMark/>
          </w:tcPr>
          <w:p w14:paraId="5486F997"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0.8501</w:t>
            </w:r>
          </w:p>
        </w:tc>
        <w:tc>
          <w:tcPr>
            <w:tcW w:w="881" w:type="dxa"/>
            <w:tcBorders>
              <w:top w:val="nil"/>
              <w:left w:val="nil"/>
              <w:bottom w:val="single" w:sz="8" w:space="0" w:color="FFFFFF"/>
              <w:right w:val="single" w:sz="8" w:space="0" w:color="FFFFFF"/>
            </w:tcBorders>
            <w:shd w:val="clear" w:color="000000" w:fill="DDEBF7"/>
            <w:noWrap/>
            <w:vAlign w:val="center"/>
            <w:hideMark/>
          </w:tcPr>
          <w:p w14:paraId="5921E940"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0.6361</w:t>
            </w:r>
          </w:p>
        </w:tc>
        <w:tc>
          <w:tcPr>
            <w:tcW w:w="1231" w:type="dxa"/>
            <w:tcBorders>
              <w:top w:val="nil"/>
              <w:left w:val="nil"/>
              <w:bottom w:val="single" w:sz="8" w:space="0" w:color="FFFFFF"/>
              <w:right w:val="single" w:sz="8" w:space="0" w:color="FFFFFF"/>
            </w:tcBorders>
            <w:shd w:val="clear" w:color="000000" w:fill="DDEBF7"/>
            <w:noWrap/>
            <w:vAlign w:val="center"/>
            <w:hideMark/>
          </w:tcPr>
          <w:p w14:paraId="04FE1C76"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0.6684</w:t>
            </w:r>
          </w:p>
        </w:tc>
        <w:tc>
          <w:tcPr>
            <w:tcW w:w="881" w:type="dxa"/>
            <w:tcBorders>
              <w:top w:val="nil"/>
              <w:left w:val="nil"/>
              <w:bottom w:val="single" w:sz="8" w:space="0" w:color="FFFFFF"/>
              <w:right w:val="single" w:sz="8" w:space="0" w:color="FFFFFF"/>
            </w:tcBorders>
            <w:shd w:val="clear" w:color="000000" w:fill="DDEBF7"/>
            <w:noWrap/>
            <w:vAlign w:val="center"/>
            <w:hideMark/>
          </w:tcPr>
          <w:p w14:paraId="23969709"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0.6518</w:t>
            </w:r>
          </w:p>
        </w:tc>
        <w:tc>
          <w:tcPr>
            <w:tcW w:w="881" w:type="dxa"/>
            <w:tcBorders>
              <w:top w:val="nil"/>
              <w:left w:val="nil"/>
              <w:bottom w:val="single" w:sz="8" w:space="0" w:color="FFFFFF"/>
              <w:right w:val="single" w:sz="8" w:space="0" w:color="FFFFFF"/>
            </w:tcBorders>
            <w:shd w:val="clear" w:color="000000" w:fill="DDEBF7"/>
            <w:noWrap/>
            <w:vAlign w:val="center"/>
            <w:hideMark/>
          </w:tcPr>
          <w:p w14:paraId="632D08A3" w14:textId="77777777" w:rsidR="007863B1" w:rsidRPr="007863B1" w:rsidRDefault="007863B1" w:rsidP="007863B1">
            <w:pPr>
              <w:keepNext/>
              <w:spacing w:after="0"/>
              <w:jc w:val="right"/>
              <w:rPr>
                <w:rFonts w:eastAsia="Times New Roman" w:cs="Times New Roman"/>
                <w:color w:val="000000"/>
                <w:lang w:eastAsia="fr-FR"/>
              </w:rPr>
            </w:pPr>
            <w:r w:rsidRPr="007863B1">
              <w:rPr>
                <w:rFonts w:eastAsia="Times New Roman" w:cs="Times New Roman"/>
                <w:color w:val="000000"/>
                <w:lang w:eastAsia="fr-FR"/>
              </w:rPr>
              <w:t>0.8895</w:t>
            </w:r>
          </w:p>
        </w:tc>
      </w:tr>
    </w:tbl>
    <w:p w14:paraId="5887F345" w14:textId="5A984E0B" w:rsidR="007863B1" w:rsidRDefault="007863B1" w:rsidP="007863B1">
      <w:pPr>
        <w:pStyle w:val="Lgende"/>
      </w:pPr>
      <w:bookmarkStart w:id="8" w:name="_Ref152679475"/>
      <w:r>
        <w:t xml:space="preserve">Tableau </w:t>
      </w:r>
      <w:fldSimple w:instr=" SEQ Tableau \* ARABIC ">
        <w:r w:rsidR="00403D22">
          <w:rPr>
            <w:noProof/>
          </w:rPr>
          <w:t>1</w:t>
        </w:r>
      </w:fldSimple>
      <w:bookmarkEnd w:id="8"/>
      <w:r>
        <w:t> : Comparaison des modèles selon l’</w:t>
      </w:r>
      <w:proofErr w:type="spellStart"/>
      <w:r>
        <w:t>oversampling</w:t>
      </w:r>
      <w:proofErr w:type="spellEnd"/>
    </w:p>
    <w:p w14:paraId="4A8C080A" w14:textId="6EBB570C" w:rsidR="00C5213A" w:rsidRDefault="00C5213A" w:rsidP="00124A32">
      <w:r>
        <w:t xml:space="preserve">Notons que ce déséquilibre implique qu’une prédiction systématiquement négative entraînerait une </w:t>
      </w:r>
      <w:proofErr w:type="spellStart"/>
      <w:r>
        <w:t>accuracy</w:t>
      </w:r>
      <w:proofErr w:type="spellEnd"/>
      <w:r>
        <w:t xml:space="preserve"> de 0,776. Par conséquent, nous attendrons de nos modèles qu’ils proposent une </w:t>
      </w:r>
      <w:proofErr w:type="spellStart"/>
      <w:r>
        <w:t>accuracy</w:t>
      </w:r>
      <w:proofErr w:type="spellEnd"/>
      <w:r>
        <w:t xml:space="preserve"> supérieure à ce chiffre. </w:t>
      </w:r>
      <w:r w:rsidR="009F2DC5">
        <w:t>La question de la pertinence de l’</w:t>
      </w:r>
      <w:proofErr w:type="spellStart"/>
      <w:r w:rsidR="009F2DC5">
        <w:t>accuracy</w:t>
      </w:r>
      <w:proofErr w:type="spellEnd"/>
      <w:r w:rsidR="009F2DC5">
        <w:t xml:space="preserve"> comme critère peut donc se poser.</w:t>
      </w:r>
    </w:p>
    <w:p w14:paraId="6601B759" w14:textId="0F9BD4F6" w:rsidR="007F31B9" w:rsidRDefault="007F31B9" w:rsidP="00124A32">
      <w:r>
        <w:t>Comme nous l’avons vu précédemment, le taux de journée pluvieuses diffère de façon significative selon les lieux. Ce ratio de 0,776 vaut donc pour uniquement pour les modèles entrainés sur l’ensemble de l’Australie.</w:t>
      </w:r>
    </w:p>
    <w:p w14:paraId="3D4919B7" w14:textId="48EC3C8C" w:rsidR="00DD2E1D" w:rsidRDefault="00DD2E1D" w:rsidP="00DD2E1D">
      <w:pPr>
        <w:pStyle w:val="Titre2"/>
      </w:pPr>
      <w:bookmarkStart w:id="9" w:name="_Toc152877699"/>
      <w:r>
        <w:t>Métriques</w:t>
      </w:r>
      <w:bookmarkEnd w:id="9"/>
    </w:p>
    <w:p w14:paraId="29DBB561" w14:textId="31113D55" w:rsidR="003B41F6" w:rsidRDefault="003B41F6" w:rsidP="003B41F6">
      <w:r>
        <w:t>Si l’</w:t>
      </w:r>
      <w:proofErr w:type="spellStart"/>
      <w:r>
        <w:t>accuracy</w:t>
      </w:r>
      <w:proofErr w:type="spellEnd"/>
      <w:r>
        <w:t xml:space="preserve"> permet une compréhension simple des résultats, elle n’est pas nécessairement pertinente pour notre jeu de données, du fait du déséquilibre de </w:t>
      </w:r>
      <w:proofErr w:type="spellStart"/>
      <w:r w:rsidRPr="007F31B9">
        <w:rPr>
          <w:i/>
          <w:iCs/>
        </w:rPr>
        <w:t>RainTomorrow</w:t>
      </w:r>
      <w:proofErr w:type="spellEnd"/>
      <w:r>
        <w:t xml:space="preserve">. Nous la conserverons comme indicateur globale de la qualité, tout en gardant à l’esprit qu’une </w:t>
      </w:r>
      <w:proofErr w:type="spellStart"/>
      <w:r>
        <w:t>accuracy</w:t>
      </w:r>
      <w:proofErr w:type="spellEnd"/>
      <w:r>
        <w:t xml:space="preserve"> inférieure à 0,776 sera mauvaise.</w:t>
      </w:r>
    </w:p>
    <w:p w14:paraId="1ABB2CBE" w14:textId="51326E31" w:rsidR="003B41F6" w:rsidRDefault="003B41F6" w:rsidP="003B41F6">
      <w:r>
        <w:t xml:space="preserve">Un faible </w:t>
      </w:r>
      <w:proofErr w:type="spellStart"/>
      <w:r>
        <w:t>recall</w:t>
      </w:r>
      <w:proofErr w:type="spellEnd"/>
      <w:r>
        <w:t xml:space="preserve"> correspond pour </w:t>
      </w:r>
      <w:proofErr w:type="spellStart"/>
      <w:r w:rsidRPr="007F31B9">
        <w:rPr>
          <w:i/>
          <w:iCs/>
        </w:rPr>
        <w:t>RainTomorrow</w:t>
      </w:r>
      <w:proofErr w:type="spellEnd"/>
      <w:r>
        <w:t xml:space="preserve"> à </w:t>
      </w:r>
      <w:r w:rsidR="00801FB7">
        <w:t xml:space="preserve">un nombre élevé de jours </w:t>
      </w:r>
      <w:r>
        <w:t>de prédictions d’absence de pluie le lendemain alors qu’il pleuvra</w:t>
      </w:r>
      <w:r w:rsidR="00801FB7">
        <w:t xml:space="preserve"> (faux négatifs)</w:t>
      </w:r>
      <w:r>
        <w:t xml:space="preserve">. Un modèle naïf prédisant qu’il ne pleuvra jamais aura comme vu précédemment une </w:t>
      </w:r>
      <w:proofErr w:type="spellStart"/>
      <w:r>
        <w:t>accuracy</w:t>
      </w:r>
      <w:proofErr w:type="spellEnd"/>
      <w:r>
        <w:t xml:space="preserve"> de 0,776, mais un </w:t>
      </w:r>
      <w:proofErr w:type="spellStart"/>
      <w:r>
        <w:t>recall</w:t>
      </w:r>
      <w:proofErr w:type="spellEnd"/>
      <w:r>
        <w:t xml:space="preserve"> de 0. C’est une métrique qu’il sera intéressant d’optimiser.</w:t>
      </w:r>
    </w:p>
    <w:p w14:paraId="4CD9AEB6" w14:textId="7A49567E" w:rsidR="003B41F6" w:rsidRDefault="003B41F6" w:rsidP="003B41F6">
      <w:r>
        <w:t xml:space="preserve">Une faible précision de </w:t>
      </w:r>
      <w:proofErr w:type="spellStart"/>
      <w:r w:rsidRPr="007F31B9">
        <w:rPr>
          <w:i/>
          <w:iCs/>
        </w:rPr>
        <w:t>RainTomorrow</w:t>
      </w:r>
      <w:proofErr w:type="spellEnd"/>
      <w:r>
        <w:t xml:space="preserve"> indiquerait que </w:t>
      </w:r>
      <w:r w:rsidR="00801FB7">
        <w:t>nous nous trompons souvent lorsque nous prédisons qu’il pleuvra le lendemain (faux positifs).</w:t>
      </w:r>
    </w:p>
    <w:p w14:paraId="58FCE2B8" w14:textId="4F2F0BB3" w:rsidR="003B41F6" w:rsidRDefault="00930BD0" w:rsidP="003B41F6">
      <w:r>
        <w:lastRenderedPageBreak/>
        <w:t>L’AUC-ROC, que nous noterons simplement AUC par la suite, est une métrique particulièrement intéressante dans le cadre de classe binaire déséquilibrée.</w:t>
      </w:r>
    </w:p>
    <w:p w14:paraId="1ED8E469" w14:textId="0C3523D3" w:rsidR="00930BD0" w:rsidRDefault="0005701B" w:rsidP="003B41F6">
      <w:r>
        <w:t>Le choix de la métrique déprendrait normalement de l’objectif à atteindre</w:t>
      </w:r>
      <w:r w:rsidR="00DA1BE3">
        <w:t>. Par exemple, pour anticiper des annulations</w:t>
      </w:r>
      <w:r w:rsidR="0072592D">
        <w:t xml:space="preserve"> de réservations</w:t>
      </w:r>
      <w:r w:rsidR="00DA1BE3">
        <w:t xml:space="preserve">, un </w:t>
      </w:r>
      <w:r w:rsidR="0072592D">
        <w:t xml:space="preserve">hôtel touristique </w:t>
      </w:r>
      <w:r w:rsidR="00DA1BE3">
        <w:t xml:space="preserve">pourrait vouloir savoir s’il y a un </w:t>
      </w:r>
      <w:r w:rsidR="00DA1BE3" w:rsidRPr="00DA1BE3">
        <w:rPr>
          <w:u w:val="single"/>
        </w:rPr>
        <w:t>risque</w:t>
      </w:r>
      <w:r w:rsidR="00DA1BE3">
        <w:t xml:space="preserve"> de pluie, </w:t>
      </w:r>
      <w:r>
        <w:t xml:space="preserve">quitte à avoir beaucoup de faux positifs, </w:t>
      </w:r>
      <w:r w:rsidR="00DA1BE3">
        <w:t xml:space="preserve">alors qu’un agriculteur doit être </w:t>
      </w:r>
      <w:r w:rsidR="00DA1BE3" w:rsidRPr="00DA1BE3">
        <w:rPr>
          <w:u w:val="single"/>
        </w:rPr>
        <w:t>certain</w:t>
      </w:r>
      <w:r w:rsidR="00DA1BE3">
        <w:t xml:space="preserve"> </w:t>
      </w:r>
      <w:r>
        <w:t>qu’il pleuvra, même si nous devons pour cela prédire parfois à tort qu’il pleuvra</w:t>
      </w:r>
      <w:r w:rsidR="00DA1BE3">
        <w:t>.</w:t>
      </w:r>
    </w:p>
    <w:p w14:paraId="00FD029F" w14:textId="66C46ADE" w:rsidR="00DA1BE3" w:rsidRDefault="00DA1BE3" w:rsidP="003B41F6">
      <w:r>
        <w:t xml:space="preserve">Dans le premier cas, nous optimiserions </w:t>
      </w:r>
      <w:r w:rsidR="00BB6112">
        <w:t xml:space="preserve">le </w:t>
      </w:r>
      <w:proofErr w:type="spellStart"/>
      <w:r w:rsidR="00BB6112">
        <w:t>recall</w:t>
      </w:r>
      <w:proofErr w:type="spellEnd"/>
      <w:r w:rsidR="00BB6112">
        <w:t xml:space="preserve"> pour avoir un modèle très sensible. Dans le second cas, nous optimiserions plutôt la précision pour avoir un modèle avec une grande spécificité.</w:t>
      </w:r>
    </w:p>
    <w:p w14:paraId="1844BB2A" w14:textId="26EF4340" w:rsidR="00EB1F90" w:rsidRDefault="00EB1F90" w:rsidP="003B41F6">
      <w:r>
        <w:t>Voyons maintenant en pratique les différences obtenues selon les métriques optimisées pour chaque modèle.</w:t>
      </w:r>
    </w:p>
    <w:p w14:paraId="386C5F24" w14:textId="4BFB2351" w:rsidR="00DD2E1D" w:rsidRDefault="00DD2E1D" w:rsidP="00DD2E1D">
      <w:pPr>
        <w:pStyle w:val="Titre2"/>
      </w:pPr>
      <w:bookmarkStart w:id="10" w:name="_Toc152877700"/>
      <w:r>
        <w:t>Résultat</w:t>
      </w:r>
      <w:r w:rsidR="00A672EB">
        <w:t>s</w:t>
      </w:r>
      <w:r>
        <w:t xml:space="preserve"> </w:t>
      </w:r>
      <w:r w:rsidR="00A672EB">
        <w:t xml:space="preserve">de la </w:t>
      </w:r>
      <w:r>
        <w:t xml:space="preserve">classification </w:t>
      </w:r>
      <w:r w:rsidR="003167C7">
        <w:t>par approche</w:t>
      </w:r>
      <w:r w:rsidR="00A672EB">
        <w:t>s</w:t>
      </w:r>
      <w:r w:rsidR="003167C7">
        <w:t xml:space="preserve"> « classique</w:t>
      </w:r>
      <w:r w:rsidR="00A672EB">
        <w:t>s</w:t>
      </w:r>
      <w:r w:rsidR="003167C7">
        <w:t xml:space="preserve"> » via </w:t>
      </w:r>
      <w:proofErr w:type="spellStart"/>
      <w:r w:rsidR="003167C7">
        <w:t>scikit-learn</w:t>
      </w:r>
      <w:bookmarkEnd w:id="10"/>
      <w:proofErr w:type="spellEnd"/>
    </w:p>
    <w:p w14:paraId="1DCC2037" w14:textId="4AD8C194" w:rsidR="0022437F" w:rsidRPr="0022437F" w:rsidRDefault="0022437F" w:rsidP="0022437F">
      <w:pPr>
        <w:pStyle w:val="Titre3"/>
        <w:rPr>
          <w:lang w:val="en-US"/>
        </w:rPr>
      </w:pPr>
      <w:bookmarkStart w:id="11" w:name="_Toc152877701"/>
      <w:proofErr w:type="spellStart"/>
      <w:r>
        <w:rPr>
          <w:lang w:val="en-US"/>
        </w:rPr>
        <w:t>Modèles</w:t>
      </w:r>
      <w:proofErr w:type="spellEnd"/>
      <w:r>
        <w:rPr>
          <w:lang w:val="en-US"/>
        </w:rPr>
        <w:t xml:space="preserve"> </w:t>
      </w:r>
      <w:proofErr w:type="spellStart"/>
      <w:r>
        <w:rPr>
          <w:lang w:val="en-US"/>
        </w:rPr>
        <w:t>étudiés</w:t>
      </w:r>
      <w:bookmarkEnd w:id="11"/>
      <w:proofErr w:type="spellEnd"/>
    </w:p>
    <w:p w14:paraId="55FAD2B4" w14:textId="259E9A2C" w:rsidR="005805EF" w:rsidRDefault="009E42C4" w:rsidP="005805EF">
      <w:r>
        <w:t xml:space="preserve">Nous regardons ici des modèles générés avec une approche de machine </w:t>
      </w:r>
      <w:proofErr w:type="spellStart"/>
      <w:r>
        <w:t>learning</w:t>
      </w:r>
      <w:proofErr w:type="spellEnd"/>
      <w:r>
        <w:t xml:space="preserve"> qui n’est pas du </w:t>
      </w:r>
      <w:proofErr w:type="spellStart"/>
      <w:r>
        <w:t>deep</w:t>
      </w:r>
      <w:proofErr w:type="spellEnd"/>
      <w:r>
        <w:t xml:space="preserve"> </w:t>
      </w:r>
      <w:proofErr w:type="spellStart"/>
      <w:r>
        <w:t>learning</w:t>
      </w:r>
      <w:proofErr w:type="spellEnd"/>
      <w:r>
        <w:t xml:space="preserve"> : nous exploitons simplement la variable </w:t>
      </w:r>
      <w:proofErr w:type="spellStart"/>
      <w:r w:rsidRPr="007F31B9">
        <w:rPr>
          <w:i/>
          <w:iCs/>
        </w:rPr>
        <w:t>RainTomorrow</w:t>
      </w:r>
      <w:proofErr w:type="spellEnd"/>
      <w:r>
        <w:t xml:space="preserve"> de chaque observation, indépendamment de la date de l’observation.</w:t>
      </w:r>
    </w:p>
    <w:p w14:paraId="27729C3E" w14:textId="03D97558" w:rsidR="005805EF" w:rsidRPr="005805EF" w:rsidRDefault="005805EF" w:rsidP="005805EF">
      <w:r w:rsidRPr="005805EF">
        <w:t xml:space="preserve"> (Ajouter résultats du KNN, </w:t>
      </w:r>
      <w:proofErr w:type="spellStart"/>
      <w:r w:rsidRPr="005805EF">
        <w:t>GradientBoosting</w:t>
      </w:r>
      <w:proofErr w:type="spellEnd"/>
      <w:r w:rsidRPr="005805EF">
        <w:t>, MLP?</w:t>
      </w:r>
      <w:r w:rsidR="009E42C4">
        <w:t xml:space="preserve"> Bof, </w:t>
      </w:r>
      <w:commentRangeStart w:id="12"/>
      <w:r w:rsidR="009E42C4">
        <w:t>déjà bien chargé</w:t>
      </w:r>
      <w:commentRangeEnd w:id="12"/>
      <w:r w:rsidR="00175553">
        <w:rPr>
          <w:rStyle w:val="Marquedecommentaire"/>
        </w:rPr>
        <w:commentReference w:id="12"/>
      </w:r>
      <w:r>
        <w:t>)</w:t>
      </w:r>
    </w:p>
    <w:p w14:paraId="62A77884" w14:textId="5E718456" w:rsidR="009E42C4" w:rsidRDefault="009E42C4" w:rsidP="009E42C4">
      <w:pPr>
        <w:pStyle w:val="Titre3"/>
      </w:pPr>
      <w:bookmarkStart w:id="13" w:name="_Toc152877702"/>
      <w:r>
        <w:t>Optimisation de métriques</w:t>
      </w:r>
      <w:bookmarkEnd w:id="13"/>
    </w:p>
    <w:p w14:paraId="0BE7E6A9" w14:textId="73D4533D" w:rsidR="00984F2A" w:rsidRDefault="00984F2A" w:rsidP="00984F2A">
      <w:r w:rsidRPr="00984F2A">
        <w:t xml:space="preserve">Les </w:t>
      </w:r>
      <w:r w:rsidR="005805EF">
        <w:t>hyper</w:t>
      </w:r>
      <w:r w:rsidRPr="00984F2A">
        <w:t xml:space="preserve">paramètres optimaux ont été </w:t>
      </w:r>
      <w:r w:rsidR="005805EF" w:rsidRPr="00984F2A">
        <w:t>déterminés</w:t>
      </w:r>
      <w:r w:rsidRPr="00984F2A">
        <w:t xml:space="preserve"> en optimisant </w:t>
      </w:r>
      <w:r w:rsidR="005805EF">
        <w:t xml:space="preserve">plusieurs </w:t>
      </w:r>
      <w:r w:rsidRPr="00984F2A">
        <w:t>métriques.</w:t>
      </w:r>
    </w:p>
    <w:p w14:paraId="338A3DCD" w14:textId="746129EA" w:rsidR="001E1701" w:rsidRPr="00984F2A" w:rsidRDefault="001E1701" w:rsidP="00984F2A">
      <w:r>
        <w:t xml:space="preserve">Attardons-nous sur une </w:t>
      </w:r>
      <w:r w:rsidR="00EF44C2">
        <w:t>problématique</w:t>
      </w:r>
      <w:r>
        <w:t xml:space="preserve"> incontournable dans le machine </w:t>
      </w:r>
      <w:proofErr w:type="spellStart"/>
      <w:r>
        <w:t>learning</w:t>
      </w:r>
      <w:proofErr w:type="spellEnd"/>
      <w:r>
        <w:t xml:space="preserve"> dans le machine </w:t>
      </w:r>
      <w:proofErr w:type="spellStart"/>
      <w:r>
        <w:t>learning</w:t>
      </w:r>
      <w:proofErr w:type="spellEnd"/>
      <w:r>
        <w:t>, à savoir l’</w:t>
      </w:r>
      <w:proofErr w:type="spellStart"/>
      <w:r>
        <w:t>overfitting</w:t>
      </w:r>
      <w:proofErr w:type="spellEnd"/>
      <w:r>
        <w:t>. Une attention permanente a été apporté dans tous les modèles sur ce point, d’une part en nous assurant que l’</w:t>
      </w:r>
      <w:proofErr w:type="spellStart"/>
      <w:r>
        <w:t>accuracy</w:t>
      </w:r>
      <w:proofErr w:type="spellEnd"/>
      <w:r>
        <w:t xml:space="preserve"> d</w:t>
      </w:r>
      <w:r w:rsidR="007863B1">
        <w:t xml:space="preserve">e l’ensemble d’entraînement </w:t>
      </w:r>
      <w:r>
        <w:t>était proche d</w:t>
      </w:r>
      <w:r w:rsidR="007863B1">
        <w:t>e l’</w:t>
      </w:r>
      <w:proofErr w:type="spellStart"/>
      <w:r w:rsidR="007863B1">
        <w:t>accuracy</w:t>
      </w:r>
      <w:proofErr w:type="spellEnd"/>
      <w:r w:rsidR="007863B1">
        <w:t xml:space="preserve"> de l’ensemble de test </w:t>
      </w:r>
      <w:r>
        <w:t xml:space="preserve">(inférieure à 2%), mais également via une méthodologie plus complexe via la librairie </w:t>
      </w:r>
      <w:proofErr w:type="spellStart"/>
      <w:r>
        <w:t>HyperOpt</w:t>
      </w:r>
      <w:proofErr w:type="spellEnd"/>
      <w:r>
        <w:t xml:space="preserve">. Nous avons utilisé </w:t>
      </w:r>
      <w:r w:rsidRPr="001E1701">
        <w:t xml:space="preserve">la validation croisée </w:t>
      </w:r>
      <w:proofErr w:type="spellStart"/>
      <w:r w:rsidRPr="007F31B9">
        <w:rPr>
          <w:i/>
          <w:iCs/>
        </w:rPr>
        <w:t>StratifiedKFold</w:t>
      </w:r>
      <w:proofErr w:type="spellEnd"/>
      <w:r w:rsidRPr="007F31B9">
        <w:rPr>
          <w:i/>
          <w:iCs/>
        </w:rPr>
        <w:t>(</w:t>
      </w:r>
      <w:proofErr w:type="spellStart"/>
      <w:r w:rsidRPr="007F31B9">
        <w:rPr>
          <w:i/>
          <w:iCs/>
        </w:rPr>
        <w:t>n_splits</w:t>
      </w:r>
      <w:proofErr w:type="spellEnd"/>
      <w:r w:rsidRPr="007F31B9">
        <w:rPr>
          <w:i/>
          <w:iCs/>
        </w:rPr>
        <w:t xml:space="preserve">=5, </w:t>
      </w:r>
      <w:proofErr w:type="spellStart"/>
      <w:r w:rsidRPr="007F31B9">
        <w:rPr>
          <w:i/>
          <w:iCs/>
        </w:rPr>
        <w:t>random_state</w:t>
      </w:r>
      <w:proofErr w:type="spellEnd"/>
      <w:r w:rsidRPr="007F31B9">
        <w:rPr>
          <w:i/>
          <w:iCs/>
        </w:rPr>
        <w:t xml:space="preserve">=42, </w:t>
      </w:r>
      <w:proofErr w:type="spellStart"/>
      <w:r w:rsidRPr="007F31B9">
        <w:rPr>
          <w:i/>
          <w:iCs/>
        </w:rPr>
        <w:t>shuffle</w:t>
      </w:r>
      <w:proofErr w:type="spellEnd"/>
      <w:r w:rsidRPr="007F31B9">
        <w:rPr>
          <w:i/>
          <w:iCs/>
        </w:rPr>
        <w:t>=</w:t>
      </w:r>
      <w:proofErr w:type="spellStart"/>
      <w:r w:rsidRPr="007F31B9">
        <w:rPr>
          <w:i/>
          <w:iCs/>
        </w:rPr>
        <w:t>True</w:t>
      </w:r>
      <w:proofErr w:type="spellEnd"/>
      <w:r w:rsidRPr="007F31B9">
        <w:rPr>
          <w:i/>
          <w:iCs/>
        </w:rPr>
        <w:t>).</w:t>
      </w:r>
      <w:r w:rsidRPr="001E1701">
        <w:t xml:space="preserve"> Pour le modèle </w:t>
      </w:r>
      <w:proofErr w:type="spellStart"/>
      <w:r w:rsidRPr="001E1701">
        <w:t>XGBoost</w:t>
      </w:r>
      <w:proofErr w:type="spellEnd"/>
      <w:r w:rsidRPr="001E1701">
        <w:t xml:space="preserve"> en particulier, </w:t>
      </w:r>
      <w:r>
        <w:t xml:space="preserve">nous avons ajouté </w:t>
      </w:r>
      <w:r w:rsidRPr="001E1701">
        <w:t xml:space="preserve">l'option </w:t>
      </w:r>
      <w:proofErr w:type="spellStart"/>
      <w:r w:rsidRPr="007F31B9">
        <w:rPr>
          <w:i/>
          <w:iCs/>
        </w:rPr>
        <w:t>early_stopping_rounds</w:t>
      </w:r>
      <w:proofErr w:type="spellEnd"/>
      <w:r w:rsidRPr="007F31B9">
        <w:rPr>
          <w:i/>
          <w:iCs/>
        </w:rPr>
        <w:t xml:space="preserve">: </w:t>
      </w:r>
      <w:proofErr w:type="spellStart"/>
      <w:r w:rsidRPr="007F31B9">
        <w:rPr>
          <w:i/>
          <w:iCs/>
        </w:rPr>
        <w:t>int</w:t>
      </w:r>
      <w:proofErr w:type="spellEnd"/>
      <w:r w:rsidRPr="007F31B9">
        <w:rPr>
          <w:i/>
          <w:iCs/>
        </w:rPr>
        <w:t xml:space="preserve"> = 50</w:t>
      </w:r>
      <w:r w:rsidRPr="001E1701">
        <w:t xml:space="preserve"> qui est recommandé</w:t>
      </w:r>
      <w:r>
        <w:t>e</w:t>
      </w:r>
      <w:r w:rsidRPr="001E1701">
        <w:t xml:space="preserve"> pour éviter le problème d'</w:t>
      </w:r>
      <w:proofErr w:type="spellStart"/>
      <w:r w:rsidRPr="001E1701">
        <w:t>overfitting</w:t>
      </w:r>
      <w:proofErr w:type="spellEnd"/>
      <w:r w:rsidRPr="001E1701">
        <w:t xml:space="preserve"> pour ce modèle. En vérifiant les métriques calculé</w:t>
      </w:r>
      <w:r>
        <w:t>e</w:t>
      </w:r>
      <w:r w:rsidRPr="001E1701">
        <w:t xml:space="preserve">s sur l'ensemble d'entrainement et l'ensemble de test, </w:t>
      </w:r>
      <w:r>
        <w:t xml:space="preserve">nous n’avons pas identifié </w:t>
      </w:r>
      <w:r w:rsidRPr="001E1701">
        <w:t>de problème d'</w:t>
      </w:r>
      <w:proofErr w:type="spellStart"/>
      <w:r w:rsidRPr="001E1701">
        <w:t>overfitting</w:t>
      </w:r>
      <w:proofErr w:type="spellEnd"/>
      <w:r w:rsidRPr="001E1701">
        <w:t>.</w:t>
      </w:r>
    </w:p>
    <w:p w14:paraId="6EE73934" w14:textId="77777777" w:rsidR="005805EF" w:rsidRPr="00B1564A" w:rsidRDefault="005805EF" w:rsidP="009E42C4">
      <w:pPr>
        <w:pStyle w:val="Titre4"/>
      </w:pPr>
      <w:bookmarkStart w:id="14" w:name="_Ref152680378"/>
      <w:r w:rsidRPr="00B1564A">
        <w:t>Maximisation de l’</w:t>
      </w:r>
      <w:proofErr w:type="spellStart"/>
      <w:r w:rsidRPr="00B1564A">
        <w:t>accuracy</w:t>
      </w:r>
      <w:bookmarkEnd w:id="14"/>
      <w:proofErr w:type="spellEnd"/>
    </w:p>
    <w:p w14:paraId="759235C2" w14:textId="3170E1D7" w:rsidR="005805EF" w:rsidRDefault="005805EF" w:rsidP="005805EF">
      <w:pPr>
        <w:rPr>
          <w:rFonts w:cs="Times New Roman"/>
          <w:color w:val="0F0F0F"/>
        </w:rPr>
      </w:pPr>
      <w:r w:rsidRPr="00B1564A">
        <w:rPr>
          <w:rFonts w:cs="Times New Roman"/>
          <w:color w:val="0F0F0F"/>
        </w:rPr>
        <w:t>Les résultats présentés dans le</w:t>
      </w:r>
      <w:r w:rsidR="00621F48">
        <w:rPr>
          <w:rFonts w:cs="Times New Roman"/>
          <w:color w:val="0F0F0F"/>
        </w:rPr>
        <w:t xml:space="preserve"> </w:t>
      </w:r>
      <w:r w:rsidR="00621F48">
        <w:rPr>
          <w:rFonts w:cs="Times New Roman"/>
          <w:color w:val="0F0F0F"/>
        </w:rPr>
        <w:fldChar w:fldCharType="begin"/>
      </w:r>
      <w:r w:rsidR="00621F48">
        <w:rPr>
          <w:rFonts w:cs="Times New Roman"/>
          <w:color w:val="0F0F0F"/>
        </w:rPr>
        <w:instrText xml:space="preserve"> REF _Ref152679817 \h </w:instrText>
      </w:r>
      <w:r w:rsidR="00621F48">
        <w:rPr>
          <w:rFonts w:cs="Times New Roman"/>
          <w:color w:val="0F0F0F"/>
        </w:rPr>
      </w:r>
      <w:r w:rsidR="00621F48">
        <w:rPr>
          <w:rFonts w:cs="Times New Roman"/>
          <w:color w:val="0F0F0F"/>
        </w:rPr>
        <w:fldChar w:fldCharType="separate"/>
      </w:r>
      <w:r w:rsidR="00403D22">
        <w:t xml:space="preserve">Tableau </w:t>
      </w:r>
      <w:r w:rsidR="00403D22">
        <w:rPr>
          <w:noProof/>
        </w:rPr>
        <w:t>2</w:t>
      </w:r>
      <w:r w:rsidR="00621F48">
        <w:rPr>
          <w:rFonts w:cs="Times New Roman"/>
          <w:color w:val="0F0F0F"/>
        </w:rPr>
        <w:fldChar w:fldCharType="end"/>
      </w:r>
      <w:r w:rsidRPr="00B1564A">
        <w:rPr>
          <w:rFonts w:cs="Times New Roman"/>
          <w:color w:val="0F0F0F"/>
        </w:rPr>
        <w:t xml:space="preserve"> montrent les performances de quatre modèles différents en termes de cinq métriques d'évaluation, avec l'optimisation basée sur l’</w:t>
      </w:r>
      <w:proofErr w:type="spellStart"/>
      <w:r w:rsidRPr="00B1564A">
        <w:rPr>
          <w:rFonts w:cs="Times New Roman"/>
          <w:color w:val="0F0F0F"/>
        </w:rPr>
        <w:t>accuracy</w:t>
      </w:r>
      <w:proofErr w:type="spellEnd"/>
      <w:r w:rsidRPr="00B1564A">
        <w:rPr>
          <w:rFonts w:cs="Times New Roman"/>
          <w:color w:val="0F0F0F"/>
        </w:rPr>
        <w:t>.</w:t>
      </w:r>
    </w:p>
    <w:tbl>
      <w:tblPr>
        <w:tblW w:w="7800" w:type="dxa"/>
        <w:jc w:val="center"/>
        <w:tblCellMar>
          <w:left w:w="70" w:type="dxa"/>
          <w:right w:w="70" w:type="dxa"/>
        </w:tblCellMar>
        <w:tblLook w:val="04A0" w:firstRow="1" w:lastRow="0" w:firstColumn="1" w:lastColumn="0" w:noHBand="0" w:noVBand="1"/>
      </w:tblPr>
      <w:tblGrid>
        <w:gridCol w:w="2505"/>
        <w:gridCol w:w="1263"/>
        <w:gridCol w:w="917"/>
        <w:gridCol w:w="1281"/>
        <w:gridCol w:w="917"/>
        <w:gridCol w:w="917"/>
      </w:tblGrid>
      <w:tr w:rsidR="00621F48" w:rsidRPr="00621F48" w14:paraId="496D8119" w14:textId="77777777" w:rsidTr="00621F48">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4C112962"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 xml:space="preserve">Scores des modèles ayant meilleur </w:t>
            </w:r>
            <w:proofErr w:type="spellStart"/>
            <w:r w:rsidRPr="00621F48">
              <w:rPr>
                <w:rFonts w:eastAsia="Times New Roman" w:cs="Times New Roman"/>
                <w:b/>
                <w:bCs/>
                <w:color w:val="000000"/>
                <w:sz w:val="28"/>
                <w:szCs w:val="28"/>
                <w:lang w:eastAsia="fr-FR"/>
              </w:rPr>
              <w:t>accuracy</w:t>
            </w:r>
            <w:proofErr w:type="spellEnd"/>
          </w:p>
        </w:tc>
      </w:tr>
      <w:tr w:rsidR="00621F48" w:rsidRPr="00621F48" w14:paraId="78BE4D86"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08FE7686"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63" w:type="dxa"/>
            <w:tcBorders>
              <w:top w:val="nil"/>
              <w:left w:val="nil"/>
              <w:bottom w:val="single" w:sz="8" w:space="0" w:color="FFFFFF"/>
              <w:right w:val="single" w:sz="8" w:space="0" w:color="FFFFFF"/>
            </w:tcBorders>
            <w:shd w:val="clear" w:color="000000" w:fill="9BC2E6"/>
            <w:noWrap/>
            <w:vAlign w:val="center"/>
            <w:hideMark/>
          </w:tcPr>
          <w:p w14:paraId="2515AF60"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accuracy</w:t>
            </w:r>
            <w:proofErr w:type="spellEnd"/>
          </w:p>
        </w:tc>
        <w:tc>
          <w:tcPr>
            <w:tcW w:w="917" w:type="dxa"/>
            <w:tcBorders>
              <w:top w:val="nil"/>
              <w:left w:val="nil"/>
              <w:bottom w:val="single" w:sz="8" w:space="0" w:color="FFFFFF"/>
              <w:right w:val="single" w:sz="8" w:space="0" w:color="FFFFFF"/>
            </w:tcBorders>
            <w:shd w:val="clear" w:color="000000" w:fill="9BC2E6"/>
            <w:noWrap/>
            <w:vAlign w:val="center"/>
            <w:hideMark/>
          </w:tcPr>
          <w:p w14:paraId="4BF5AE4C"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recall</w:t>
            </w:r>
            <w:proofErr w:type="spellEnd"/>
          </w:p>
        </w:tc>
        <w:tc>
          <w:tcPr>
            <w:tcW w:w="1281" w:type="dxa"/>
            <w:tcBorders>
              <w:top w:val="nil"/>
              <w:left w:val="nil"/>
              <w:bottom w:val="single" w:sz="8" w:space="0" w:color="FFFFFF"/>
              <w:right w:val="single" w:sz="8" w:space="0" w:color="FFFFFF"/>
            </w:tcBorders>
            <w:shd w:val="clear" w:color="000000" w:fill="9BC2E6"/>
            <w:noWrap/>
            <w:vAlign w:val="center"/>
            <w:hideMark/>
          </w:tcPr>
          <w:p w14:paraId="2B2C6AD5"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precision</w:t>
            </w:r>
            <w:proofErr w:type="spellEnd"/>
          </w:p>
        </w:tc>
        <w:tc>
          <w:tcPr>
            <w:tcW w:w="917" w:type="dxa"/>
            <w:tcBorders>
              <w:top w:val="nil"/>
              <w:left w:val="nil"/>
              <w:bottom w:val="single" w:sz="8" w:space="0" w:color="FFFFFF"/>
              <w:right w:val="single" w:sz="8" w:space="0" w:color="FFFFFF"/>
            </w:tcBorders>
            <w:shd w:val="clear" w:color="000000" w:fill="9BC2E6"/>
            <w:noWrap/>
            <w:vAlign w:val="center"/>
            <w:hideMark/>
          </w:tcPr>
          <w:p w14:paraId="620B4352"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f1</w:t>
            </w:r>
          </w:p>
        </w:tc>
        <w:tc>
          <w:tcPr>
            <w:tcW w:w="917" w:type="dxa"/>
            <w:tcBorders>
              <w:top w:val="nil"/>
              <w:left w:val="nil"/>
              <w:bottom w:val="single" w:sz="8" w:space="0" w:color="FFFFFF"/>
              <w:right w:val="single" w:sz="8" w:space="0" w:color="FFFFFF"/>
            </w:tcBorders>
            <w:shd w:val="clear" w:color="000000" w:fill="9BC2E6"/>
            <w:noWrap/>
            <w:vAlign w:val="center"/>
            <w:hideMark/>
          </w:tcPr>
          <w:p w14:paraId="652287BD"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auc</w:t>
            </w:r>
            <w:proofErr w:type="spellEnd"/>
          </w:p>
        </w:tc>
      </w:tr>
      <w:tr w:rsidR="00621F48" w:rsidRPr="00621F48" w14:paraId="68ABD24C"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37B11527"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LogisticRegression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1F853C3B"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0.8461</w:t>
            </w:r>
          </w:p>
        </w:tc>
        <w:tc>
          <w:tcPr>
            <w:tcW w:w="917" w:type="dxa"/>
            <w:tcBorders>
              <w:top w:val="nil"/>
              <w:left w:val="nil"/>
              <w:bottom w:val="single" w:sz="8" w:space="0" w:color="FFFFFF"/>
              <w:right w:val="single" w:sz="8" w:space="0" w:color="FFFFFF"/>
            </w:tcBorders>
            <w:shd w:val="clear" w:color="000000" w:fill="DDEBF7"/>
            <w:noWrap/>
            <w:vAlign w:val="center"/>
            <w:hideMark/>
          </w:tcPr>
          <w:p w14:paraId="55646CB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0.5004</w:t>
            </w:r>
          </w:p>
        </w:tc>
        <w:tc>
          <w:tcPr>
            <w:tcW w:w="1281" w:type="dxa"/>
            <w:tcBorders>
              <w:top w:val="nil"/>
              <w:left w:val="nil"/>
              <w:bottom w:val="single" w:sz="8" w:space="0" w:color="FFFFFF"/>
              <w:right w:val="single" w:sz="8" w:space="0" w:color="FFFFFF"/>
            </w:tcBorders>
            <w:shd w:val="clear" w:color="000000" w:fill="DDEBF7"/>
            <w:noWrap/>
            <w:vAlign w:val="center"/>
            <w:hideMark/>
          </w:tcPr>
          <w:p w14:paraId="08AB74B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0.7278</w:t>
            </w:r>
          </w:p>
        </w:tc>
        <w:tc>
          <w:tcPr>
            <w:tcW w:w="917" w:type="dxa"/>
            <w:tcBorders>
              <w:top w:val="nil"/>
              <w:left w:val="nil"/>
              <w:bottom w:val="single" w:sz="8" w:space="0" w:color="FFFFFF"/>
              <w:right w:val="single" w:sz="8" w:space="0" w:color="FFFFFF"/>
            </w:tcBorders>
            <w:shd w:val="clear" w:color="000000" w:fill="DDEBF7"/>
            <w:noWrap/>
            <w:vAlign w:val="center"/>
            <w:hideMark/>
          </w:tcPr>
          <w:p w14:paraId="34A82D0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0.593</w:t>
            </w:r>
          </w:p>
        </w:tc>
        <w:tc>
          <w:tcPr>
            <w:tcW w:w="917" w:type="dxa"/>
            <w:tcBorders>
              <w:top w:val="nil"/>
              <w:left w:val="nil"/>
              <w:bottom w:val="single" w:sz="8" w:space="0" w:color="FFFFFF"/>
              <w:right w:val="single" w:sz="8" w:space="0" w:color="FFFFFF"/>
            </w:tcBorders>
            <w:shd w:val="clear" w:color="000000" w:fill="DDEBF7"/>
            <w:noWrap/>
            <w:vAlign w:val="center"/>
            <w:hideMark/>
          </w:tcPr>
          <w:p w14:paraId="32D32128"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0.8694</w:t>
            </w:r>
          </w:p>
        </w:tc>
      </w:tr>
      <w:tr w:rsidR="00621F48" w:rsidRPr="00621F48" w14:paraId="57E12D3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2AF947D"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TreeDecision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44E041F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0.8389</w:t>
            </w:r>
          </w:p>
        </w:tc>
        <w:tc>
          <w:tcPr>
            <w:tcW w:w="917" w:type="dxa"/>
            <w:tcBorders>
              <w:top w:val="nil"/>
              <w:left w:val="nil"/>
              <w:bottom w:val="single" w:sz="8" w:space="0" w:color="FFFFFF"/>
              <w:right w:val="single" w:sz="8" w:space="0" w:color="FFFFFF"/>
            </w:tcBorders>
            <w:shd w:val="clear" w:color="000000" w:fill="DDEBF7"/>
            <w:noWrap/>
            <w:vAlign w:val="center"/>
            <w:hideMark/>
          </w:tcPr>
          <w:p w14:paraId="6A4EC62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0.4841</w:t>
            </w:r>
          </w:p>
        </w:tc>
        <w:tc>
          <w:tcPr>
            <w:tcW w:w="1281" w:type="dxa"/>
            <w:tcBorders>
              <w:top w:val="nil"/>
              <w:left w:val="nil"/>
              <w:bottom w:val="single" w:sz="8" w:space="0" w:color="FFFFFF"/>
              <w:right w:val="single" w:sz="8" w:space="0" w:color="FFFFFF"/>
            </w:tcBorders>
            <w:shd w:val="clear" w:color="000000" w:fill="DDEBF7"/>
            <w:noWrap/>
            <w:vAlign w:val="center"/>
            <w:hideMark/>
          </w:tcPr>
          <w:p w14:paraId="6B143C2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0.7049</w:t>
            </w:r>
          </w:p>
        </w:tc>
        <w:tc>
          <w:tcPr>
            <w:tcW w:w="917" w:type="dxa"/>
            <w:tcBorders>
              <w:top w:val="nil"/>
              <w:left w:val="nil"/>
              <w:bottom w:val="single" w:sz="8" w:space="0" w:color="FFFFFF"/>
              <w:right w:val="single" w:sz="8" w:space="0" w:color="FFFFFF"/>
            </w:tcBorders>
            <w:shd w:val="clear" w:color="000000" w:fill="DDEBF7"/>
            <w:noWrap/>
            <w:vAlign w:val="center"/>
            <w:hideMark/>
          </w:tcPr>
          <w:p w14:paraId="02538ACB"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0.574</w:t>
            </w:r>
          </w:p>
        </w:tc>
        <w:tc>
          <w:tcPr>
            <w:tcW w:w="917" w:type="dxa"/>
            <w:tcBorders>
              <w:top w:val="nil"/>
              <w:left w:val="nil"/>
              <w:bottom w:val="single" w:sz="8" w:space="0" w:color="FFFFFF"/>
              <w:right w:val="single" w:sz="8" w:space="0" w:color="FFFFFF"/>
            </w:tcBorders>
            <w:shd w:val="clear" w:color="000000" w:fill="DDEBF7"/>
            <w:noWrap/>
            <w:vAlign w:val="center"/>
            <w:hideMark/>
          </w:tcPr>
          <w:p w14:paraId="5A00484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0.8456</w:t>
            </w:r>
          </w:p>
        </w:tc>
      </w:tr>
      <w:tr w:rsidR="00621F48" w:rsidRPr="00621F48" w14:paraId="573F4326"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7490D05A"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RandomForest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7295F51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0.8465</w:t>
            </w:r>
          </w:p>
        </w:tc>
        <w:tc>
          <w:tcPr>
            <w:tcW w:w="917" w:type="dxa"/>
            <w:tcBorders>
              <w:top w:val="nil"/>
              <w:left w:val="nil"/>
              <w:bottom w:val="single" w:sz="8" w:space="0" w:color="FFFFFF"/>
              <w:right w:val="single" w:sz="8" w:space="0" w:color="FFFFFF"/>
            </w:tcBorders>
            <w:shd w:val="clear" w:color="000000" w:fill="DDEBF7"/>
            <w:noWrap/>
            <w:vAlign w:val="center"/>
            <w:hideMark/>
          </w:tcPr>
          <w:p w14:paraId="7DE78E6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0.4761</w:t>
            </w:r>
          </w:p>
        </w:tc>
        <w:tc>
          <w:tcPr>
            <w:tcW w:w="1281" w:type="dxa"/>
            <w:tcBorders>
              <w:top w:val="nil"/>
              <w:left w:val="nil"/>
              <w:bottom w:val="single" w:sz="8" w:space="0" w:color="FFFFFF"/>
              <w:right w:val="single" w:sz="8" w:space="0" w:color="FFFFFF"/>
            </w:tcBorders>
            <w:shd w:val="clear" w:color="000000" w:fill="DDEBF7"/>
            <w:noWrap/>
            <w:vAlign w:val="center"/>
            <w:hideMark/>
          </w:tcPr>
          <w:p w14:paraId="374FD22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0.7477</w:t>
            </w:r>
          </w:p>
        </w:tc>
        <w:tc>
          <w:tcPr>
            <w:tcW w:w="917" w:type="dxa"/>
            <w:tcBorders>
              <w:top w:val="nil"/>
              <w:left w:val="nil"/>
              <w:bottom w:val="single" w:sz="8" w:space="0" w:color="FFFFFF"/>
              <w:right w:val="single" w:sz="8" w:space="0" w:color="FFFFFF"/>
            </w:tcBorders>
            <w:shd w:val="clear" w:color="000000" w:fill="DDEBF7"/>
            <w:noWrap/>
            <w:vAlign w:val="center"/>
            <w:hideMark/>
          </w:tcPr>
          <w:p w14:paraId="0C3ED57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0.5818</w:t>
            </w:r>
          </w:p>
        </w:tc>
        <w:tc>
          <w:tcPr>
            <w:tcW w:w="917" w:type="dxa"/>
            <w:tcBorders>
              <w:top w:val="nil"/>
              <w:left w:val="nil"/>
              <w:bottom w:val="single" w:sz="8" w:space="0" w:color="FFFFFF"/>
              <w:right w:val="single" w:sz="8" w:space="0" w:color="FFFFFF"/>
            </w:tcBorders>
            <w:shd w:val="clear" w:color="000000" w:fill="DDEBF7"/>
            <w:noWrap/>
            <w:vAlign w:val="center"/>
            <w:hideMark/>
          </w:tcPr>
          <w:p w14:paraId="618F7318"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0.8653</w:t>
            </w:r>
          </w:p>
        </w:tc>
      </w:tr>
      <w:tr w:rsidR="00621F48" w:rsidRPr="00621F48" w14:paraId="3B397D4B"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30FFE412" w14:textId="77777777" w:rsidR="00621F48" w:rsidRPr="00621F48" w:rsidRDefault="00621F48" w:rsidP="00621F48">
            <w:pPr>
              <w:spacing w:after="0"/>
              <w:jc w:val="left"/>
              <w:rPr>
                <w:rFonts w:eastAsia="Times New Roman" w:cs="Times New Roman"/>
                <w:b/>
                <w:bCs/>
                <w:color w:val="000000"/>
                <w:lang w:eastAsia="fr-FR"/>
              </w:rPr>
            </w:pPr>
            <w:proofErr w:type="spellStart"/>
            <w:r w:rsidRPr="00621F48">
              <w:rPr>
                <w:rFonts w:eastAsia="Times New Roman" w:cs="Times New Roman"/>
                <w:b/>
                <w:bCs/>
                <w:color w:val="000000"/>
                <w:lang w:eastAsia="fr-FR"/>
              </w:rPr>
              <w:t>XGBoost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63DD4327" w14:textId="77777777" w:rsidR="00621F48" w:rsidRPr="00621F48" w:rsidRDefault="00621F48" w:rsidP="00621F48">
            <w:pPr>
              <w:spacing w:after="0"/>
              <w:jc w:val="right"/>
              <w:rPr>
                <w:rFonts w:eastAsia="Times New Roman" w:cs="Times New Roman"/>
                <w:b/>
                <w:bCs/>
                <w:color w:val="000000"/>
                <w:lang w:eastAsia="fr-FR"/>
              </w:rPr>
            </w:pPr>
            <w:r w:rsidRPr="00621F48">
              <w:rPr>
                <w:rFonts w:eastAsia="Times New Roman" w:cs="Times New Roman"/>
                <w:b/>
                <w:bCs/>
                <w:color w:val="000000"/>
                <w:lang w:eastAsia="fr-FR"/>
              </w:rPr>
              <w:t>0.8526</w:t>
            </w:r>
          </w:p>
        </w:tc>
        <w:tc>
          <w:tcPr>
            <w:tcW w:w="917" w:type="dxa"/>
            <w:tcBorders>
              <w:top w:val="nil"/>
              <w:left w:val="nil"/>
              <w:bottom w:val="single" w:sz="8" w:space="0" w:color="FFFFFF"/>
              <w:right w:val="single" w:sz="8" w:space="0" w:color="FFFFFF"/>
            </w:tcBorders>
            <w:shd w:val="clear" w:color="000000" w:fill="DDEBF7"/>
            <w:noWrap/>
            <w:vAlign w:val="center"/>
            <w:hideMark/>
          </w:tcPr>
          <w:p w14:paraId="3A662D59"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0.5407</w:t>
            </w:r>
          </w:p>
        </w:tc>
        <w:tc>
          <w:tcPr>
            <w:tcW w:w="1281" w:type="dxa"/>
            <w:tcBorders>
              <w:top w:val="nil"/>
              <w:left w:val="nil"/>
              <w:bottom w:val="single" w:sz="8" w:space="0" w:color="FFFFFF"/>
              <w:right w:val="single" w:sz="8" w:space="0" w:color="FFFFFF"/>
            </w:tcBorders>
            <w:shd w:val="clear" w:color="000000" w:fill="DDEBF7"/>
            <w:noWrap/>
            <w:vAlign w:val="center"/>
            <w:hideMark/>
          </w:tcPr>
          <w:p w14:paraId="7CE684A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0.7315</w:t>
            </w:r>
          </w:p>
        </w:tc>
        <w:tc>
          <w:tcPr>
            <w:tcW w:w="917" w:type="dxa"/>
            <w:tcBorders>
              <w:top w:val="nil"/>
              <w:left w:val="nil"/>
              <w:bottom w:val="single" w:sz="8" w:space="0" w:color="FFFFFF"/>
              <w:right w:val="single" w:sz="8" w:space="0" w:color="FFFFFF"/>
            </w:tcBorders>
            <w:shd w:val="clear" w:color="000000" w:fill="DDEBF7"/>
            <w:noWrap/>
            <w:vAlign w:val="center"/>
            <w:hideMark/>
          </w:tcPr>
          <w:p w14:paraId="327CB66B"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0.6218</w:t>
            </w:r>
          </w:p>
        </w:tc>
        <w:tc>
          <w:tcPr>
            <w:tcW w:w="917" w:type="dxa"/>
            <w:tcBorders>
              <w:top w:val="nil"/>
              <w:left w:val="nil"/>
              <w:bottom w:val="single" w:sz="8" w:space="0" w:color="FFFFFF"/>
              <w:right w:val="single" w:sz="8" w:space="0" w:color="FFFFFF"/>
            </w:tcBorders>
            <w:shd w:val="clear" w:color="000000" w:fill="DDEBF7"/>
            <w:noWrap/>
            <w:vAlign w:val="center"/>
            <w:hideMark/>
          </w:tcPr>
          <w:p w14:paraId="756EEAFA" w14:textId="77777777" w:rsidR="00621F48" w:rsidRPr="00621F48" w:rsidRDefault="00621F48" w:rsidP="00621F48">
            <w:pPr>
              <w:keepNext/>
              <w:spacing w:after="0"/>
              <w:jc w:val="right"/>
              <w:rPr>
                <w:rFonts w:eastAsia="Times New Roman" w:cs="Times New Roman"/>
                <w:color w:val="000000"/>
                <w:lang w:eastAsia="fr-FR"/>
              </w:rPr>
            </w:pPr>
            <w:r w:rsidRPr="00621F48">
              <w:rPr>
                <w:rFonts w:eastAsia="Times New Roman" w:cs="Times New Roman"/>
                <w:color w:val="000000"/>
                <w:lang w:eastAsia="fr-FR"/>
              </w:rPr>
              <w:t>0.8844</w:t>
            </w:r>
          </w:p>
        </w:tc>
      </w:tr>
    </w:tbl>
    <w:p w14:paraId="7C61FBF0" w14:textId="3239173C" w:rsidR="00621F48" w:rsidRPr="00B1564A" w:rsidRDefault="00621F48" w:rsidP="00621F48">
      <w:pPr>
        <w:pStyle w:val="Lgende"/>
        <w:rPr>
          <w:rFonts w:cs="Times New Roman"/>
          <w:color w:val="0F0F0F"/>
        </w:rPr>
      </w:pPr>
      <w:bookmarkStart w:id="15" w:name="_Ref152679817"/>
      <w:r>
        <w:t xml:space="preserve">Tableau </w:t>
      </w:r>
      <w:fldSimple w:instr=" SEQ Tableau \* ARABIC ">
        <w:r w:rsidR="00403D22">
          <w:rPr>
            <w:noProof/>
          </w:rPr>
          <w:t>2</w:t>
        </w:r>
      </w:fldSimple>
      <w:bookmarkEnd w:id="15"/>
      <w:r>
        <w:t xml:space="preserve"> : Scores des modèles ayant meilleur </w:t>
      </w:r>
      <w:proofErr w:type="spellStart"/>
      <w:r>
        <w:t>accuracy</w:t>
      </w:r>
      <w:proofErr w:type="spellEnd"/>
    </w:p>
    <w:p w14:paraId="05254B24"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Accuracy</w:t>
      </w:r>
      <w:proofErr w:type="spellEnd"/>
      <w:r w:rsidRPr="00B1564A">
        <w:rPr>
          <w:rFonts w:cs="Times New Roman"/>
        </w:rPr>
        <w:t xml:space="preserve"> : </w:t>
      </w:r>
      <w:proofErr w:type="spellStart"/>
      <w:r w:rsidRPr="00B1564A">
        <w:rPr>
          <w:rFonts w:cs="Times New Roman"/>
          <w:color w:val="0F0F0F"/>
        </w:rPr>
        <w:t>XGBoost</w:t>
      </w:r>
      <w:proofErr w:type="spellEnd"/>
      <w:r w:rsidRPr="00B1564A">
        <w:rPr>
          <w:rFonts w:cs="Times New Roman"/>
          <w:color w:val="0F0F0F"/>
        </w:rPr>
        <w:t xml:space="preserve"> a la meilleure </w:t>
      </w:r>
      <w:proofErr w:type="spellStart"/>
      <w:r w:rsidRPr="00B1564A">
        <w:rPr>
          <w:rFonts w:cs="Times New Roman"/>
          <w:color w:val="0F0F0F"/>
        </w:rPr>
        <w:t>accuracy</w:t>
      </w:r>
      <w:proofErr w:type="spellEnd"/>
      <w:r w:rsidRPr="00B1564A">
        <w:rPr>
          <w:rFonts w:cs="Times New Roman"/>
          <w:color w:val="0F0F0F"/>
        </w:rPr>
        <w:t xml:space="preserve"> parmi les quatre modèles, avec une valeur de 0.8526</w:t>
      </w:r>
    </w:p>
    <w:p w14:paraId="02C05AB4"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Recall</w:t>
      </w:r>
      <w:proofErr w:type="spellEnd"/>
      <w:r w:rsidRPr="00B1564A">
        <w:rPr>
          <w:rFonts w:cs="Times New Roman"/>
        </w:rPr>
        <w:t xml:space="preserve"> : </w:t>
      </w:r>
      <w:proofErr w:type="spellStart"/>
      <w:r w:rsidRPr="00B1564A">
        <w:rPr>
          <w:rFonts w:cs="Times New Roman"/>
          <w:color w:val="0F0F0F"/>
        </w:rPr>
        <w:t>XGBoost</w:t>
      </w:r>
      <w:proofErr w:type="spellEnd"/>
      <w:r w:rsidRPr="00B1564A">
        <w:rPr>
          <w:rFonts w:cs="Times New Roman"/>
          <w:color w:val="0F0F0F"/>
        </w:rPr>
        <w:t xml:space="preserve"> a également le </w:t>
      </w:r>
      <w:proofErr w:type="spellStart"/>
      <w:r w:rsidRPr="00B1564A">
        <w:rPr>
          <w:rFonts w:cs="Times New Roman"/>
          <w:color w:val="0F0F0F"/>
        </w:rPr>
        <w:t>recall</w:t>
      </w:r>
      <w:proofErr w:type="spellEnd"/>
      <w:r w:rsidRPr="00B1564A">
        <w:rPr>
          <w:rFonts w:cs="Times New Roman"/>
          <w:color w:val="0F0F0F"/>
        </w:rPr>
        <w:t xml:space="preserve"> le plus élevé, ce qui suggère qu'il a une capacité supérieure à identifier les exemples positifs par rapport aux autres modèles.</w:t>
      </w:r>
    </w:p>
    <w:p w14:paraId="28646ED4"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color w:val="0F0F0F"/>
        </w:rPr>
        <w:lastRenderedPageBreak/>
        <w:t>Precision</w:t>
      </w:r>
      <w:proofErr w:type="spellEnd"/>
      <w:r w:rsidRPr="00B1564A">
        <w:rPr>
          <w:rFonts w:cs="Times New Roman"/>
          <w:color w:val="0F0F0F"/>
        </w:rPr>
        <w:t xml:space="preserve"> : </w:t>
      </w:r>
      <w:proofErr w:type="spellStart"/>
      <w:r w:rsidRPr="00B1564A">
        <w:rPr>
          <w:rFonts w:cs="Times New Roman"/>
          <w:color w:val="0F0F0F"/>
        </w:rPr>
        <w:t>Random</w:t>
      </w:r>
      <w:proofErr w:type="spellEnd"/>
      <w:r w:rsidRPr="00B1564A">
        <w:rPr>
          <w:rFonts w:cs="Times New Roman"/>
          <w:color w:val="0F0F0F"/>
        </w:rPr>
        <w:t xml:space="preserve"> Forest a la </w:t>
      </w:r>
      <w:proofErr w:type="spellStart"/>
      <w:r w:rsidRPr="00B1564A">
        <w:rPr>
          <w:rFonts w:cs="Times New Roman"/>
          <w:color w:val="0F0F0F"/>
        </w:rPr>
        <w:t>precision</w:t>
      </w:r>
      <w:proofErr w:type="spellEnd"/>
      <w:r w:rsidRPr="00B1564A">
        <w:rPr>
          <w:rFonts w:cs="Times New Roman"/>
          <w:color w:val="0F0F0F"/>
        </w:rPr>
        <w:t xml:space="preserve"> la plus élevée, indiquant qu'il a moins de faux positifs par rapport aux autres modèles.</w:t>
      </w:r>
    </w:p>
    <w:p w14:paraId="2FFC80C7" w14:textId="77777777" w:rsidR="005805EF" w:rsidRPr="00B1564A" w:rsidRDefault="005805EF" w:rsidP="005805EF">
      <w:pPr>
        <w:pStyle w:val="Paragraphedeliste"/>
        <w:numPr>
          <w:ilvl w:val="0"/>
          <w:numId w:val="26"/>
        </w:numPr>
        <w:rPr>
          <w:rFonts w:cs="Times New Roman"/>
        </w:rPr>
      </w:pPr>
      <w:r w:rsidRPr="00B1564A">
        <w:rPr>
          <w:rFonts w:cs="Times New Roman"/>
          <w:color w:val="0F0F0F"/>
        </w:rPr>
        <w:t xml:space="preserve">F1-score : </w:t>
      </w:r>
      <w:proofErr w:type="spellStart"/>
      <w:r w:rsidRPr="00B1564A">
        <w:rPr>
          <w:rFonts w:cs="Times New Roman"/>
          <w:color w:val="0F0F0F"/>
        </w:rPr>
        <w:t>XGBoost</w:t>
      </w:r>
      <w:proofErr w:type="spellEnd"/>
      <w:r w:rsidRPr="00B1564A">
        <w:rPr>
          <w:rFonts w:cs="Times New Roman"/>
          <w:color w:val="0F0F0F"/>
        </w:rPr>
        <w:t xml:space="preserve"> a le F1-score le plus élevé, ce qui est une combinaison équilibrée de </w:t>
      </w:r>
      <w:proofErr w:type="spellStart"/>
      <w:r w:rsidRPr="00B1564A">
        <w:rPr>
          <w:rFonts w:cs="Times New Roman"/>
          <w:color w:val="0F0F0F"/>
        </w:rPr>
        <w:t>recall</w:t>
      </w:r>
      <w:proofErr w:type="spellEnd"/>
      <w:r w:rsidRPr="00B1564A">
        <w:rPr>
          <w:rFonts w:cs="Times New Roman"/>
          <w:color w:val="0F0F0F"/>
        </w:rPr>
        <w:t xml:space="preserve"> et </w:t>
      </w:r>
      <w:proofErr w:type="spellStart"/>
      <w:r w:rsidRPr="00B1564A">
        <w:rPr>
          <w:rFonts w:cs="Times New Roman"/>
          <w:color w:val="0F0F0F"/>
        </w:rPr>
        <w:t>precision</w:t>
      </w:r>
      <w:proofErr w:type="spellEnd"/>
      <w:r w:rsidRPr="00B1564A">
        <w:rPr>
          <w:rFonts w:cs="Times New Roman"/>
          <w:color w:val="0F0F0F"/>
        </w:rPr>
        <w:t>.</w:t>
      </w:r>
    </w:p>
    <w:p w14:paraId="04E520E6" w14:textId="77777777" w:rsidR="005805EF" w:rsidRPr="00B1564A" w:rsidRDefault="005805EF" w:rsidP="005805EF">
      <w:pPr>
        <w:pStyle w:val="Paragraphedeliste"/>
        <w:numPr>
          <w:ilvl w:val="0"/>
          <w:numId w:val="26"/>
        </w:numPr>
        <w:rPr>
          <w:rFonts w:cs="Times New Roman"/>
        </w:rPr>
      </w:pPr>
      <w:r w:rsidRPr="00B1564A">
        <w:rPr>
          <w:rFonts w:cs="Times New Roman"/>
          <w:color w:val="0F0F0F"/>
        </w:rPr>
        <w:t xml:space="preserve">AUC : </w:t>
      </w:r>
      <w:proofErr w:type="spellStart"/>
      <w:r w:rsidRPr="00B1564A">
        <w:rPr>
          <w:rFonts w:cs="Times New Roman"/>
          <w:color w:val="0F0F0F"/>
        </w:rPr>
        <w:t>XGBoost</w:t>
      </w:r>
      <w:proofErr w:type="spellEnd"/>
      <w:r w:rsidRPr="00B1564A">
        <w:rPr>
          <w:rFonts w:cs="Times New Roman"/>
          <w:color w:val="0F0F0F"/>
        </w:rPr>
        <w:t xml:space="preserve"> a également la meilleure AUC, indiquant de bonnes performances globales pour la classification binaire.</w:t>
      </w:r>
    </w:p>
    <w:p w14:paraId="652BB96C" w14:textId="77777777" w:rsidR="005805EF" w:rsidRPr="00B1564A" w:rsidRDefault="005805EF" w:rsidP="005805EF">
      <w:pPr>
        <w:rPr>
          <w:rFonts w:cs="Times New Roman"/>
        </w:rPr>
      </w:pPr>
      <w:r w:rsidRPr="00B1564A">
        <w:rPr>
          <w:rFonts w:cs="Times New Roman"/>
        </w:rPr>
        <w:t>Si l’objectif principal est d’optimiser l’</w:t>
      </w:r>
      <w:proofErr w:type="spellStart"/>
      <w:r w:rsidRPr="00B1564A">
        <w:rPr>
          <w:rFonts w:cs="Times New Roman"/>
        </w:rPr>
        <w:t>accuracy</w:t>
      </w:r>
      <w:proofErr w:type="spellEnd"/>
      <w:r w:rsidRPr="00B1564A">
        <w:rPr>
          <w:rFonts w:cs="Times New Roman"/>
        </w:rPr>
        <w:t xml:space="preserve">, le modèle </w:t>
      </w:r>
      <w:proofErr w:type="spellStart"/>
      <w:r w:rsidRPr="00B1564A">
        <w:rPr>
          <w:rFonts w:cs="Times New Roman"/>
        </w:rPr>
        <w:t>XGBoost</w:t>
      </w:r>
      <w:proofErr w:type="spellEnd"/>
      <w:r w:rsidRPr="00B1564A">
        <w:rPr>
          <w:rFonts w:cs="Times New Roman"/>
        </w:rPr>
        <w:t xml:space="preserve"> semble être le meilleur choix</w:t>
      </w:r>
    </w:p>
    <w:p w14:paraId="597541F8" w14:textId="7FEF1E27" w:rsidR="005805EF" w:rsidRPr="00B1564A" w:rsidRDefault="005805EF" w:rsidP="005805EF">
      <w:pPr>
        <w:rPr>
          <w:rFonts w:cs="Times New Roman"/>
        </w:rPr>
      </w:pPr>
      <w:r w:rsidRPr="00B1564A">
        <w:rPr>
          <w:rFonts w:cs="Times New Roman"/>
        </w:rPr>
        <w:t>On peut observer dans l</w:t>
      </w:r>
      <w:r w:rsidR="00621F48">
        <w:rPr>
          <w:rFonts w:cs="Times New Roman"/>
        </w:rPr>
        <w:t xml:space="preserve">a </w:t>
      </w:r>
      <w:r w:rsidR="00621F48">
        <w:rPr>
          <w:rFonts w:cs="Times New Roman"/>
        </w:rPr>
        <w:fldChar w:fldCharType="begin"/>
      </w:r>
      <w:r w:rsidR="00621F48">
        <w:rPr>
          <w:rFonts w:cs="Times New Roman"/>
        </w:rPr>
        <w:instrText xml:space="preserve"> REF _Ref152680006 \h </w:instrText>
      </w:r>
      <w:r w:rsidR="00621F48">
        <w:rPr>
          <w:rFonts w:cs="Times New Roman"/>
        </w:rPr>
      </w:r>
      <w:r w:rsidR="00621F48">
        <w:rPr>
          <w:rFonts w:cs="Times New Roman"/>
        </w:rPr>
        <w:fldChar w:fldCharType="separate"/>
      </w:r>
      <w:r w:rsidR="00403D22">
        <w:t xml:space="preserve">Figure </w:t>
      </w:r>
      <w:r w:rsidR="00403D22">
        <w:rPr>
          <w:noProof/>
        </w:rPr>
        <w:t>4</w:t>
      </w:r>
      <w:r w:rsidR="00621F48">
        <w:rPr>
          <w:rFonts w:cs="Times New Roman"/>
        </w:rPr>
        <w:fldChar w:fldCharType="end"/>
      </w:r>
      <w:r w:rsidR="00621F48">
        <w:rPr>
          <w:rFonts w:cs="Times New Roman"/>
        </w:rPr>
        <w:t>e</w:t>
      </w:r>
      <w:r w:rsidRPr="00B1564A">
        <w:rPr>
          <w:rFonts w:cs="Times New Roman"/>
        </w:rPr>
        <w:t xml:space="preserve"> que la ROC courbe du modèle </w:t>
      </w:r>
      <w:proofErr w:type="spellStart"/>
      <w:r w:rsidRPr="00B1564A">
        <w:rPr>
          <w:rFonts w:cs="Times New Roman"/>
        </w:rPr>
        <w:t>XGBoost</w:t>
      </w:r>
      <w:proofErr w:type="spellEnd"/>
      <w:r w:rsidRPr="00B1564A">
        <w:rPr>
          <w:rFonts w:cs="Times New Roman"/>
        </w:rPr>
        <w:t xml:space="preserve"> est au-dessus des ROC courbes des autres modèles. Cela suggère que le modèle </w:t>
      </w:r>
      <w:proofErr w:type="spellStart"/>
      <w:r w:rsidRPr="00B1564A">
        <w:rPr>
          <w:rFonts w:cs="Times New Roman"/>
        </w:rPr>
        <w:t>XGBoost</w:t>
      </w:r>
      <w:proofErr w:type="spellEnd"/>
      <w:r w:rsidRPr="00B1564A">
        <w:rPr>
          <w:rFonts w:cs="Times New Roman"/>
        </w:rPr>
        <w:t xml:space="preserve"> a une meilleure capacité à maintenir un taux élevé de vrais positifs tout en limitant le taux de faux positifs, même à différents seuils de classification. </w:t>
      </w:r>
    </w:p>
    <w:p w14:paraId="77089EA7" w14:textId="77777777" w:rsidR="00621F48" w:rsidRDefault="005A5204" w:rsidP="00621F48">
      <w:pPr>
        <w:keepNext/>
        <w:jc w:val="center"/>
      </w:pPr>
      <w:r>
        <w:rPr>
          <w:rFonts w:cs="Times New Roman"/>
          <w:noProof/>
          <w:lang w:eastAsia="fr-FR"/>
        </w:rPr>
        <w:drawing>
          <wp:inline distT="0" distB="0" distL="0" distR="0" wp14:anchorId="28E5272C" wp14:editId="7A1C7E79">
            <wp:extent cx="3600000" cy="2700000"/>
            <wp:effectExtent l="0" t="0" r="0" b="5715"/>
            <wp:docPr id="7" name="Image 7"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ligne, diagramme&#10;&#10;Description générée automatiquement"/>
                    <pic:cNvPicPr/>
                  </pic:nvPicPr>
                  <pic:blipFill>
                    <a:blip r:embed="rId16"/>
                    <a:stretch>
                      <a:fillRect/>
                    </a:stretch>
                  </pic:blipFill>
                  <pic:spPr>
                    <a:xfrm>
                      <a:off x="0" y="0"/>
                      <a:ext cx="3600000" cy="2700000"/>
                    </a:xfrm>
                    <a:prstGeom prst="rect">
                      <a:avLst/>
                    </a:prstGeom>
                  </pic:spPr>
                </pic:pic>
              </a:graphicData>
            </a:graphic>
          </wp:inline>
        </w:drawing>
      </w:r>
    </w:p>
    <w:p w14:paraId="0270A9DA" w14:textId="65F074F1" w:rsidR="005805EF" w:rsidRPr="00B1564A" w:rsidRDefault="00621F48" w:rsidP="00621F48">
      <w:pPr>
        <w:pStyle w:val="Lgende"/>
        <w:rPr>
          <w:rFonts w:cs="Times New Roman"/>
        </w:rPr>
      </w:pPr>
      <w:bookmarkStart w:id="16" w:name="_Ref152680006"/>
      <w:r>
        <w:t xml:space="preserve">Figure </w:t>
      </w:r>
      <w:fldSimple w:instr=" SEQ Figure \* ARABIC ">
        <w:r w:rsidR="00403D22">
          <w:rPr>
            <w:noProof/>
          </w:rPr>
          <w:t>4</w:t>
        </w:r>
      </w:fldSimple>
      <w:bookmarkEnd w:id="16"/>
      <w:r>
        <w:t xml:space="preserve"> : Les ROC courbes des 4 modèles ayant meilleur </w:t>
      </w:r>
      <w:proofErr w:type="spellStart"/>
      <w:r>
        <w:t>accuracy</w:t>
      </w:r>
      <w:proofErr w:type="spellEnd"/>
    </w:p>
    <w:p w14:paraId="3730D31B" w14:textId="77777777" w:rsidR="005805EF" w:rsidRPr="00B1564A" w:rsidRDefault="005805EF" w:rsidP="009E42C4">
      <w:pPr>
        <w:pStyle w:val="Titre4"/>
      </w:pPr>
      <w:r w:rsidRPr="00B1564A">
        <w:t>Maximisation de la précision</w:t>
      </w:r>
    </w:p>
    <w:p w14:paraId="671F9484" w14:textId="080D0DF1" w:rsidR="005805EF" w:rsidRPr="00B1564A" w:rsidRDefault="005805EF" w:rsidP="005805EF">
      <w:pPr>
        <w:rPr>
          <w:rFonts w:cs="Times New Roman"/>
          <w:color w:val="0F0F0F"/>
        </w:rPr>
      </w:pPr>
      <w:r w:rsidRPr="00B1564A">
        <w:rPr>
          <w:rFonts w:cs="Times New Roman"/>
          <w:color w:val="0F0F0F"/>
        </w:rPr>
        <w:t>Les résultats présentés dans le</w:t>
      </w:r>
      <w:r w:rsidR="00621F48">
        <w:rPr>
          <w:rFonts w:cs="Times New Roman"/>
          <w:color w:val="0F0F0F"/>
        </w:rPr>
        <w:t xml:space="preserve"> </w:t>
      </w:r>
      <w:r w:rsidR="00621F48">
        <w:rPr>
          <w:rFonts w:cs="Times New Roman"/>
          <w:color w:val="0F0F0F"/>
        </w:rPr>
        <w:fldChar w:fldCharType="begin"/>
      </w:r>
      <w:r w:rsidR="00621F48">
        <w:rPr>
          <w:rFonts w:cs="Times New Roman"/>
          <w:color w:val="0F0F0F"/>
        </w:rPr>
        <w:instrText xml:space="preserve"> REF _Ref152679894 \h </w:instrText>
      </w:r>
      <w:r w:rsidR="00621F48">
        <w:rPr>
          <w:rFonts w:cs="Times New Roman"/>
          <w:color w:val="0F0F0F"/>
        </w:rPr>
      </w:r>
      <w:r w:rsidR="00621F48">
        <w:rPr>
          <w:rFonts w:cs="Times New Roman"/>
          <w:color w:val="0F0F0F"/>
        </w:rPr>
        <w:fldChar w:fldCharType="separate"/>
      </w:r>
      <w:r w:rsidR="00403D22">
        <w:t xml:space="preserve">Tableau </w:t>
      </w:r>
      <w:r w:rsidR="00403D22">
        <w:rPr>
          <w:noProof/>
        </w:rPr>
        <w:t>3</w:t>
      </w:r>
      <w:r w:rsidR="00621F48">
        <w:rPr>
          <w:rFonts w:cs="Times New Roman"/>
          <w:color w:val="0F0F0F"/>
        </w:rPr>
        <w:fldChar w:fldCharType="end"/>
      </w:r>
      <w:r w:rsidRPr="00B1564A">
        <w:rPr>
          <w:rFonts w:cs="Times New Roman"/>
          <w:color w:val="0F0F0F"/>
        </w:rPr>
        <w:t xml:space="preserve"> montrent les performances de quatre modèles différents en termes de cinq métriques d'évaluation, avec l'optimisation basée sur la précision.</w:t>
      </w:r>
    </w:p>
    <w:tbl>
      <w:tblPr>
        <w:tblW w:w="7800" w:type="dxa"/>
        <w:jc w:val="center"/>
        <w:tblCellMar>
          <w:left w:w="70" w:type="dxa"/>
          <w:right w:w="70" w:type="dxa"/>
        </w:tblCellMar>
        <w:tblLook w:val="04A0" w:firstRow="1" w:lastRow="0" w:firstColumn="1" w:lastColumn="0" w:noHBand="0" w:noVBand="1"/>
      </w:tblPr>
      <w:tblGrid>
        <w:gridCol w:w="2505"/>
        <w:gridCol w:w="1263"/>
        <w:gridCol w:w="917"/>
        <w:gridCol w:w="1281"/>
        <w:gridCol w:w="917"/>
        <w:gridCol w:w="917"/>
      </w:tblGrid>
      <w:tr w:rsidR="00621F48" w:rsidRPr="00621F48" w14:paraId="71423055" w14:textId="77777777" w:rsidTr="00621F48">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5F844B1B"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 xml:space="preserve">Scores des modèles ayant meilleur </w:t>
            </w:r>
            <w:proofErr w:type="spellStart"/>
            <w:r w:rsidRPr="00621F48">
              <w:rPr>
                <w:rFonts w:eastAsia="Times New Roman" w:cs="Times New Roman"/>
                <w:b/>
                <w:bCs/>
                <w:color w:val="000000"/>
                <w:sz w:val="28"/>
                <w:szCs w:val="28"/>
                <w:lang w:eastAsia="fr-FR"/>
              </w:rPr>
              <w:t>precision</w:t>
            </w:r>
            <w:proofErr w:type="spellEnd"/>
          </w:p>
        </w:tc>
      </w:tr>
      <w:tr w:rsidR="00621F48" w:rsidRPr="00621F48" w14:paraId="3439C91A"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134531CE"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63" w:type="dxa"/>
            <w:tcBorders>
              <w:top w:val="nil"/>
              <w:left w:val="nil"/>
              <w:bottom w:val="single" w:sz="8" w:space="0" w:color="FFFFFF"/>
              <w:right w:val="single" w:sz="8" w:space="0" w:color="FFFFFF"/>
            </w:tcBorders>
            <w:shd w:val="clear" w:color="000000" w:fill="9BC2E6"/>
            <w:noWrap/>
            <w:vAlign w:val="center"/>
            <w:hideMark/>
          </w:tcPr>
          <w:p w14:paraId="60946827"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accuracy</w:t>
            </w:r>
            <w:proofErr w:type="spellEnd"/>
          </w:p>
        </w:tc>
        <w:tc>
          <w:tcPr>
            <w:tcW w:w="917" w:type="dxa"/>
            <w:tcBorders>
              <w:top w:val="nil"/>
              <w:left w:val="nil"/>
              <w:bottom w:val="single" w:sz="8" w:space="0" w:color="FFFFFF"/>
              <w:right w:val="single" w:sz="8" w:space="0" w:color="FFFFFF"/>
            </w:tcBorders>
            <w:shd w:val="clear" w:color="000000" w:fill="9BC2E6"/>
            <w:noWrap/>
            <w:vAlign w:val="center"/>
            <w:hideMark/>
          </w:tcPr>
          <w:p w14:paraId="386C827A"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recall</w:t>
            </w:r>
            <w:proofErr w:type="spellEnd"/>
          </w:p>
        </w:tc>
        <w:tc>
          <w:tcPr>
            <w:tcW w:w="1281" w:type="dxa"/>
            <w:tcBorders>
              <w:top w:val="nil"/>
              <w:left w:val="nil"/>
              <w:bottom w:val="single" w:sz="8" w:space="0" w:color="FFFFFF"/>
              <w:right w:val="single" w:sz="8" w:space="0" w:color="FFFFFF"/>
            </w:tcBorders>
            <w:shd w:val="clear" w:color="000000" w:fill="9BC2E6"/>
            <w:noWrap/>
            <w:vAlign w:val="center"/>
            <w:hideMark/>
          </w:tcPr>
          <w:p w14:paraId="35D641C9"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precision</w:t>
            </w:r>
            <w:proofErr w:type="spellEnd"/>
          </w:p>
        </w:tc>
        <w:tc>
          <w:tcPr>
            <w:tcW w:w="917" w:type="dxa"/>
            <w:tcBorders>
              <w:top w:val="nil"/>
              <w:left w:val="nil"/>
              <w:bottom w:val="single" w:sz="8" w:space="0" w:color="FFFFFF"/>
              <w:right w:val="single" w:sz="8" w:space="0" w:color="FFFFFF"/>
            </w:tcBorders>
            <w:shd w:val="clear" w:color="000000" w:fill="9BC2E6"/>
            <w:noWrap/>
            <w:vAlign w:val="center"/>
            <w:hideMark/>
          </w:tcPr>
          <w:p w14:paraId="77A69016"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f1</w:t>
            </w:r>
          </w:p>
        </w:tc>
        <w:tc>
          <w:tcPr>
            <w:tcW w:w="917" w:type="dxa"/>
            <w:tcBorders>
              <w:top w:val="nil"/>
              <w:left w:val="nil"/>
              <w:bottom w:val="single" w:sz="8" w:space="0" w:color="FFFFFF"/>
              <w:right w:val="single" w:sz="8" w:space="0" w:color="FFFFFF"/>
            </w:tcBorders>
            <w:shd w:val="clear" w:color="000000" w:fill="9BC2E6"/>
            <w:noWrap/>
            <w:vAlign w:val="center"/>
            <w:hideMark/>
          </w:tcPr>
          <w:p w14:paraId="4BF2948D"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auc</w:t>
            </w:r>
            <w:proofErr w:type="spellEnd"/>
          </w:p>
        </w:tc>
      </w:tr>
      <w:tr w:rsidR="00621F48" w:rsidRPr="00621F48" w14:paraId="451DB74E"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7E4C928"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LogisticRegression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0F05CDC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0.8455</w:t>
            </w:r>
          </w:p>
        </w:tc>
        <w:tc>
          <w:tcPr>
            <w:tcW w:w="917" w:type="dxa"/>
            <w:tcBorders>
              <w:top w:val="nil"/>
              <w:left w:val="nil"/>
              <w:bottom w:val="single" w:sz="8" w:space="0" w:color="FFFFFF"/>
              <w:right w:val="single" w:sz="8" w:space="0" w:color="FFFFFF"/>
            </w:tcBorders>
            <w:shd w:val="clear" w:color="000000" w:fill="DDEBF7"/>
            <w:noWrap/>
            <w:vAlign w:val="center"/>
            <w:hideMark/>
          </w:tcPr>
          <w:p w14:paraId="6CB4721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0.4894</w:t>
            </w:r>
          </w:p>
        </w:tc>
        <w:tc>
          <w:tcPr>
            <w:tcW w:w="1281" w:type="dxa"/>
            <w:tcBorders>
              <w:top w:val="nil"/>
              <w:left w:val="nil"/>
              <w:bottom w:val="single" w:sz="8" w:space="0" w:color="FFFFFF"/>
              <w:right w:val="single" w:sz="8" w:space="0" w:color="FFFFFF"/>
            </w:tcBorders>
            <w:shd w:val="clear" w:color="000000" w:fill="DDEBF7"/>
            <w:noWrap/>
            <w:vAlign w:val="center"/>
            <w:hideMark/>
          </w:tcPr>
          <w:p w14:paraId="6189763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0.7327</w:t>
            </w:r>
          </w:p>
        </w:tc>
        <w:tc>
          <w:tcPr>
            <w:tcW w:w="917" w:type="dxa"/>
            <w:tcBorders>
              <w:top w:val="nil"/>
              <w:left w:val="nil"/>
              <w:bottom w:val="single" w:sz="8" w:space="0" w:color="FFFFFF"/>
              <w:right w:val="single" w:sz="8" w:space="0" w:color="FFFFFF"/>
            </w:tcBorders>
            <w:shd w:val="clear" w:color="000000" w:fill="DDEBF7"/>
            <w:noWrap/>
            <w:vAlign w:val="center"/>
            <w:hideMark/>
          </w:tcPr>
          <w:p w14:paraId="71889C5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0.5869</w:t>
            </w:r>
          </w:p>
        </w:tc>
        <w:tc>
          <w:tcPr>
            <w:tcW w:w="917" w:type="dxa"/>
            <w:tcBorders>
              <w:top w:val="nil"/>
              <w:left w:val="nil"/>
              <w:bottom w:val="single" w:sz="8" w:space="0" w:color="FFFFFF"/>
              <w:right w:val="single" w:sz="8" w:space="0" w:color="FFFFFF"/>
            </w:tcBorders>
            <w:shd w:val="clear" w:color="000000" w:fill="DDEBF7"/>
            <w:noWrap/>
            <w:vAlign w:val="center"/>
            <w:hideMark/>
          </w:tcPr>
          <w:p w14:paraId="20E3256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0.8681</w:t>
            </w:r>
          </w:p>
        </w:tc>
      </w:tr>
      <w:tr w:rsidR="00621F48" w:rsidRPr="00621F48" w14:paraId="60515C93"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00E069A"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TreeDecision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551FFE9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0.8233</w:t>
            </w:r>
          </w:p>
        </w:tc>
        <w:tc>
          <w:tcPr>
            <w:tcW w:w="917" w:type="dxa"/>
            <w:tcBorders>
              <w:top w:val="nil"/>
              <w:left w:val="nil"/>
              <w:bottom w:val="single" w:sz="8" w:space="0" w:color="FFFFFF"/>
              <w:right w:val="single" w:sz="8" w:space="0" w:color="FFFFFF"/>
            </w:tcBorders>
            <w:shd w:val="clear" w:color="000000" w:fill="DDEBF7"/>
            <w:noWrap/>
            <w:vAlign w:val="center"/>
            <w:hideMark/>
          </w:tcPr>
          <w:p w14:paraId="4775B22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0.2987</w:t>
            </w:r>
          </w:p>
        </w:tc>
        <w:tc>
          <w:tcPr>
            <w:tcW w:w="1281" w:type="dxa"/>
            <w:tcBorders>
              <w:top w:val="nil"/>
              <w:left w:val="nil"/>
              <w:bottom w:val="single" w:sz="8" w:space="0" w:color="FFFFFF"/>
              <w:right w:val="single" w:sz="8" w:space="0" w:color="FFFFFF"/>
            </w:tcBorders>
            <w:shd w:val="clear" w:color="000000" w:fill="DDEBF7"/>
            <w:noWrap/>
            <w:vAlign w:val="center"/>
            <w:hideMark/>
          </w:tcPr>
          <w:p w14:paraId="093F715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0.7746</w:t>
            </w:r>
          </w:p>
        </w:tc>
        <w:tc>
          <w:tcPr>
            <w:tcW w:w="917" w:type="dxa"/>
            <w:tcBorders>
              <w:top w:val="nil"/>
              <w:left w:val="nil"/>
              <w:bottom w:val="single" w:sz="8" w:space="0" w:color="FFFFFF"/>
              <w:right w:val="single" w:sz="8" w:space="0" w:color="FFFFFF"/>
            </w:tcBorders>
            <w:shd w:val="clear" w:color="000000" w:fill="DDEBF7"/>
            <w:noWrap/>
            <w:vAlign w:val="center"/>
            <w:hideMark/>
          </w:tcPr>
          <w:p w14:paraId="61EB9F7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0.4311</w:t>
            </w:r>
          </w:p>
        </w:tc>
        <w:tc>
          <w:tcPr>
            <w:tcW w:w="917" w:type="dxa"/>
            <w:tcBorders>
              <w:top w:val="nil"/>
              <w:left w:val="nil"/>
              <w:bottom w:val="single" w:sz="8" w:space="0" w:color="FFFFFF"/>
              <w:right w:val="single" w:sz="8" w:space="0" w:color="FFFFFF"/>
            </w:tcBorders>
            <w:shd w:val="clear" w:color="000000" w:fill="DDEBF7"/>
            <w:noWrap/>
            <w:vAlign w:val="center"/>
            <w:hideMark/>
          </w:tcPr>
          <w:p w14:paraId="2750C2E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0.7792</w:t>
            </w:r>
          </w:p>
        </w:tc>
      </w:tr>
      <w:tr w:rsidR="00621F48" w:rsidRPr="00621F48" w14:paraId="27EF9863"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C5952A3" w14:textId="77777777" w:rsidR="00621F48" w:rsidRPr="00621F48" w:rsidRDefault="00621F48" w:rsidP="00621F48">
            <w:pPr>
              <w:spacing w:after="0"/>
              <w:jc w:val="left"/>
              <w:rPr>
                <w:rFonts w:eastAsia="Times New Roman" w:cs="Times New Roman"/>
                <w:b/>
                <w:bCs/>
                <w:color w:val="000000"/>
                <w:lang w:eastAsia="fr-FR"/>
              </w:rPr>
            </w:pPr>
            <w:proofErr w:type="spellStart"/>
            <w:r w:rsidRPr="00621F48">
              <w:rPr>
                <w:rFonts w:eastAsia="Times New Roman" w:cs="Times New Roman"/>
                <w:b/>
                <w:bCs/>
                <w:color w:val="000000"/>
                <w:lang w:eastAsia="fr-FR"/>
              </w:rPr>
              <w:t>RandomForest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79C40BE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0.783</w:t>
            </w:r>
          </w:p>
        </w:tc>
        <w:tc>
          <w:tcPr>
            <w:tcW w:w="917" w:type="dxa"/>
            <w:tcBorders>
              <w:top w:val="nil"/>
              <w:left w:val="nil"/>
              <w:bottom w:val="single" w:sz="8" w:space="0" w:color="FFFFFF"/>
              <w:right w:val="single" w:sz="8" w:space="0" w:color="FFFFFF"/>
            </w:tcBorders>
            <w:shd w:val="clear" w:color="000000" w:fill="DDEBF7"/>
            <w:noWrap/>
            <w:vAlign w:val="center"/>
            <w:hideMark/>
          </w:tcPr>
          <w:p w14:paraId="7108C0AE"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0.0367</w:t>
            </w:r>
          </w:p>
        </w:tc>
        <w:tc>
          <w:tcPr>
            <w:tcW w:w="1281" w:type="dxa"/>
            <w:tcBorders>
              <w:top w:val="nil"/>
              <w:left w:val="nil"/>
              <w:bottom w:val="single" w:sz="8" w:space="0" w:color="FFFFFF"/>
              <w:right w:val="single" w:sz="8" w:space="0" w:color="FFFFFF"/>
            </w:tcBorders>
            <w:shd w:val="clear" w:color="000000" w:fill="DDEBF7"/>
            <w:noWrap/>
            <w:vAlign w:val="center"/>
            <w:hideMark/>
          </w:tcPr>
          <w:p w14:paraId="77D4BC7B" w14:textId="77777777" w:rsidR="00621F48" w:rsidRPr="00621F48" w:rsidRDefault="00621F48" w:rsidP="00621F48">
            <w:pPr>
              <w:spacing w:after="0"/>
              <w:jc w:val="right"/>
              <w:rPr>
                <w:rFonts w:eastAsia="Times New Roman" w:cs="Times New Roman"/>
                <w:b/>
                <w:bCs/>
                <w:color w:val="000000"/>
                <w:lang w:eastAsia="fr-FR"/>
              </w:rPr>
            </w:pPr>
            <w:r w:rsidRPr="00621F48">
              <w:rPr>
                <w:rFonts w:eastAsia="Times New Roman" w:cs="Times New Roman"/>
                <w:b/>
                <w:bCs/>
                <w:color w:val="000000"/>
                <w:lang w:eastAsia="fr-FR"/>
              </w:rPr>
              <w:t>0.8897</w:t>
            </w:r>
          </w:p>
        </w:tc>
        <w:tc>
          <w:tcPr>
            <w:tcW w:w="917" w:type="dxa"/>
            <w:tcBorders>
              <w:top w:val="nil"/>
              <w:left w:val="nil"/>
              <w:bottom w:val="single" w:sz="8" w:space="0" w:color="FFFFFF"/>
              <w:right w:val="single" w:sz="8" w:space="0" w:color="FFFFFF"/>
            </w:tcBorders>
            <w:shd w:val="clear" w:color="000000" w:fill="DDEBF7"/>
            <w:noWrap/>
            <w:vAlign w:val="center"/>
            <w:hideMark/>
          </w:tcPr>
          <w:p w14:paraId="374FC2D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0.0705</w:t>
            </w:r>
          </w:p>
        </w:tc>
        <w:tc>
          <w:tcPr>
            <w:tcW w:w="917" w:type="dxa"/>
            <w:tcBorders>
              <w:top w:val="nil"/>
              <w:left w:val="nil"/>
              <w:bottom w:val="single" w:sz="8" w:space="0" w:color="FFFFFF"/>
              <w:right w:val="single" w:sz="8" w:space="0" w:color="FFFFFF"/>
            </w:tcBorders>
            <w:shd w:val="clear" w:color="000000" w:fill="DDEBF7"/>
            <w:noWrap/>
            <w:vAlign w:val="center"/>
            <w:hideMark/>
          </w:tcPr>
          <w:p w14:paraId="09F21A8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0.8315</w:t>
            </w:r>
          </w:p>
        </w:tc>
      </w:tr>
      <w:tr w:rsidR="00621F48" w:rsidRPr="00621F48" w14:paraId="3563EDB5"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DB5D96B"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XGBoost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3462B45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0.841</w:t>
            </w:r>
          </w:p>
        </w:tc>
        <w:tc>
          <w:tcPr>
            <w:tcW w:w="917" w:type="dxa"/>
            <w:tcBorders>
              <w:top w:val="nil"/>
              <w:left w:val="nil"/>
              <w:bottom w:val="single" w:sz="8" w:space="0" w:color="FFFFFF"/>
              <w:right w:val="single" w:sz="8" w:space="0" w:color="FFFFFF"/>
            </w:tcBorders>
            <w:shd w:val="clear" w:color="000000" w:fill="DDEBF7"/>
            <w:noWrap/>
            <w:vAlign w:val="center"/>
            <w:hideMark/>
          </w:tcPr>
          <w:p w14:paraId="49AD389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0.4144</w:t>
            </w:r>
          </w:p>
        </w:tc>
        <w:tc>
          <w:tcPr>
            <w:tcW w:w="1281" w:type="dxa"/>
            <w:tcBorders>
              <w:top w:val="nil"/>
              <w:left w:val="nil"/>
              <w:bottom w:val="single" w:sz="8" w:space="0" w:color="FFFFFF"/>
              <w:right w:val="single" w:sz="8" w:space="0" w:color="FFFFFF"/>
            </w:tcBorders>
            <w:shd w:val="clear" w:color="000000" w:fill="DDEBF7"/>
            <w:noWrap/>
            <w:vAlign w:val="center"/>
            <w:hideMark/>
          </w:tcPr>
          <w:p w14:paraId="15618BB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0.7698</w:t>
            </w:r>
          </w:p>
        </w:tc>
        <w:tc>
          <w:tcPr>
            <w:tcW w:w="917" w:type="dxa"/>
            <w:tcBorders>
              <w:top w:val="nil"/>
              <w:left w:val="nil"/>
              <w:bottom w:val="single" w:sz="8" w:space="0" w:color="FFFFFF"/>
              <w:right w:val="single" w:sz="8" w:space="0" w:color="FFFFFF"/>
            </w:tcBorders>
            <w:shd w:val="clear" w:color="000000" w:fill="DDEBF7"/>
            <w:noWrap/>
            <w:vAlign w:val="center"/>
            <w:hideMark/>
          </w:tcPr>
          <w:p w14:paraId="5A38E90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0.5388</w:t>
            </w:r>
          </w:p>
        </w:tc>
        <w:tc>
          <w:tcPr>
            <w:tcW w:w="917" w:type="dxa"/>
            <w:tcBorders>
              <w:top w:val="nil"/>
              <w:left w:val="nil"/>
              <w:bottom w:val="single" w:sz="8" w:space="0" w:color="FFFFFF"/>
              <w:right w:val="single" w:sz="8" w:space="0" w:color="FFFFFF"/>
            </w:tcBorders>
            <w:shd w:val="clear" w:color="000000" w:fill="DDEBF7"/>
            <w:noWrap/>
            <w:vAlign w:val="center"/>
            <w:hideMark/>
          </w:tcPr>
          <w:p w14:paraId="5450A8AE" w14:textId="77777777" w:rsidR="00621F48" w:rsidRPr="00621F48" w:rsidRDefault="00621F48" w:rsidP="00621F48">
            <w:pPr>
              <w:keepNext/>
              <w:spacing w:after="0"/>
              <w:jc w:val="right"/>
              <w:rPr>
                <w:rFonts w:eastAsia="Times New Roman" w:cs="Times New Roman"/>
                <w:color w:val="000000"/>
                <w:lang w:eastAsia="fr-FR"/>
              </w:rPr>
            </w:pPr>
            <w:r w:rsidRPr="00621F48">
              <w:rPr>
                <w:rFonts w:eastAsia="Times New Roman" w:cs="Times New Roman"/>
                <w:color w:val="000000"/>
                <w:lang w:eastAsia="fr-FR"/>
              </w:rPr>
              <w:t>0.8567</w:t>
            </w:r>
          </w:p>
        </w:tc>
      </w:tr>
    </w:tbl>
    <w:p w14:paraId="288CA74D" w14:textId="51311095" w:rsidR="005805EF" w:rsidRPr="00B1564A" w:rsidRDefault="00621F48" w:rsidP="00621F48">
      <w:pPr>
        <w:pStyle w:val="Lgende"/>
        <w:rPr>
          <w:rFonts w:cs="Times New Roman"/>
          <w:color w:val="0F0F0F"/>
        </w:rPr>
      </w:pPr>
      <w:bookmarkStart w:id="17" w:name="_Ref152679894"/>
      <w:r>
        <w:t xml:space="preserve">Tableau </w:t>
      </w:r>
      <w:fldSimple w:instr=" SEQ Tableau \* ARABIC ">
        <w:r w:rsidR="00403D22">
          <w:rPr>
            <w:noProof/>
          </w:rPr>
          <w:t>3</w:t>
        </w:r>
      </w:fldSimple>
      <w:bookmarkEnd w:id="17"/>
      <w:r>
        <w:t> : Scores des modèles ayant meilleure précision</w:t>
      </w:r>
    </w:p>
    <w:p w14:paraId="36FAF483"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Précision : </w:t>
      </w:r>
      <w:r w:rsidRPr="00B1564A">
        <w:rPr>
          <w:rFonts w:cs="Times New Roman"/>
          <w:color w:val="0F0F0F"/>
        </w:rPr>
        <w:t xml:space="preserve">La </w:t>
      </w:r>
      <w:proofErr w:type="spellStart"/>
      <w:r w:rsidRPr="00B1564A">
        <w:rPr>
          <w:rFonts w:cs="Times New Roman"/>
          <w:color w:val="0F0F0F"/>
        </w:rPr>
        <w:t>precision</w:t>
      </w:r>
      <w:proofErr w:type="spellEnd"/>
      <w:r w:rsidRPr="00B1564A">
        <w:rPr>
          <w:rFonts w:cs="Times New Roman"/>
          <w:color w:val="0F0F0F"/>
        </w:rPr>
        <w:t xml:space="preserve"> mesure la proportion d'exemples positifs parmi ceux que le modèle a identifiés comme positifs. Dans ce cas, </w:t>
      </w:r>
      <w:proofErr w:type="spellStart"/>
      <w:r w:rsidRPr="00B1564A">
        <w:rPr>
          <w:rFonts w:cs="Times New Roman"/>
          <w:color w:val="0F0F0F"/>
        </w:rPr>
        <w:t>Random</w:t>
      </w:r>
      <w:proofErr w:type="spellEnd"/>
      <w:r w:rsidRPr="00B1564A">
        <w:rPr>
          <w:rFonts w:cs="Times New Roman"/>
          <w:color w:val="0F0F0F"/>
        </w:rPr>
        <w:t xml:space="preserve"> Forest a la </w:t>
      </w:r>
      <w:proofErr w:type="spellStart"/>
      <w:r w:rsidRPr="00B1564A">
        <w:rPr>
          <w:rFonts w:cs="Times New Roman"/>
          <w:color w:val="0F0F0F"/>
        </w:rPr>
        <w:t>precision</w:t>
      </w:r>
      <w:proofErr w:type="spellEnd"/>
      <w:r w:rsidRPr="00B1564A">
        <w:rPr>
          <w:rFonts w:cs="Times New Roman"/>
          <w:color w:val="0F0F0F"/>
        </w:rPr>
        <w:t xml:space="preserve"> la plus élevée (0.8897), indiquant qu'il a une capacité à minimiser les faux positifs par rapport aux autres modèles.</w:t>
      </w:r>
    </w:p>
    <w:p w14:paraId="548320A0"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Accuracy</w:t>
      </w:r>
      <w:proofErr w:type="spellEnd"/>
      <w:r w:rsidRPr="00B1564A">
        <w:rPr>
          <w:rFonts w:cs="Times New Roman"/>
        </w:rPr>
        <w:t xml:space="preserve"> : </w:t>
      </w:r>
      <w:r w:rsidRPr="00B1564A">
        <w:rPr>
          <w:rFonts w:cs="Times New Roman"/>
          <w:color w:val="0F0F0F"/>
        </w:rPr>
        <w:t>La précision seule ne donne pas une image complète de la performance du modèle, car elle ne prend pas en compte les faux négatifs. En termes d'</w:t>
      </w:r>
      <w:proofErr w:type="spellStart"/>
      <w:r w:rsidRPr="00B1564A">
        <w:rPr>
          <w:rFonts w:cs="Times New Roman"/>
          <w:color w:val="0F0F0F"/>
        </w:rPr>
        <w:t>accuracy</w:t>
      </w:r>
      <w:proofErr w:type="spellEnd"/>
      <w:r w:rsidRPr="00B1564A">
        <w:rPr>
          <w:rFonts w:cs="Times New Roman"/>
          <w:color w:val="0F0F0F"/>
        </w:rPr>
        <w:t xml:space="preserve">,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a la valeur la plus élevée (0.8455)</w:t>
      </w:r>
    </w:p>
    <w:p w14:paraId="45878E90"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lastRenderedPageBreak/>
        <w:t>Recall</w:t>
      </w:r>
      <w:proofErr w:type="spellEnd"/>
      <w:r w:rsidRPr="00B1564A">
        <w:rPr>
          <w:rFonts w:cs="Times New Roman"/>
        </w:rPr>
        <w:t xml:space="preserve"> : </w:t>
      </w:r>
      <w:proofErr w:type="spellStart"/>
      <w:r w:rsidRPr="00B1564A">
        <w:rPr>
          <w:rFonts w:cs="Times New Roman"/>
          <w:color w:val="0F0F0F"/>
        </w:rPr>
        <w:t>Random</w:t>
      </w:r>
      <w:proofErr w:type="spellEnd"/>
      <w:r w:rsidRPr="00B1564A">
        <w:rPr>
          <w:rFonts w:cs="Times New Roman"/>
          <w:color w:val="0F0F0F"/>
        </w:rPr>
        <w:t xml:space="preserve"> Forest a le </w:t>
      </w:r>
      <w:proofErr w:type="spellStart"/>
      <w:r w:rsidRPr="00B1564A">
        <w:rPr>
          <w:rFonts w:cs="Times New Roman"/>
          <w:color w:val="0F0F0F"/>
        </w:rPr>
        <w:t>recall</w:t>
      </w:r>
      <w:proofErr w:type="spellEnd"/>
      <w:r w:rsidRPr="00B1564A">
        <w:rPr>
          <w:rFonts w:cs="Times New Roman"/>
          <w:color w:val="0F0F0F"/>
        </w:rPr>
        <w:t xml:space="preserve"> le plus faible (0.0367), ce qui signifie qu'il identifie très peu d'exemples positifs parmi tous les exemples réellement positifs.</w:t>
      </w:r>
    </w:p>
    <w:p w14:paraId="7C750E7D"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proofErr w:type="spellStart"/>
      <w:r w:rsidRPr="00B1564A">
        <w:rPr>
          <w:rFonts w:cs="Times New Roman"/>
          <w:color w:val="0F0F0F"/>
        </w:rPr>
        <w:t>XGBoost</w:t>
      </w:r>
      <w:proofErr w:type="spellEnd"/>
      <w:r w:rsidRPr="00B1564A">
        <w:rPr>
          <w:rFonts w:cs="Times New Roman"/>
          <w:color w:val="0F0F0F"/>
        </w:rPr>
        <w:t xml:space="preserve"> a un F1-score relativement équilibré, combinant </w:t>
      </w:r>
      <w:proofErr w:type="spellStart"/>
      <w:r w:rsidRPr="00B1564A">
        <w:rPr>
          <w:rFonts w:cs="Times New Roman"/>
          <w:color w:val="0F0F0F"/>
        </w:rPr>
        <w:t>recall</w:t>
      </w:r>
      <w:proofErr w:type="spellEnd"/>
      <w:r w:rsidRPr="00B1564A">
        <w:rPr>
          <w:rFonts w:cs="Times New Roman"/>
          <w:color w:val="0F0F0F"/>
        </w:rPr>
        <w:t xml:space="preserve"> et </w:t>
      </w:r>
      <w:proofErr w:type="spellStart"/>
      <w:r w:rsidRPr="00B1564A">
        <w:rPr>
          <w:rFonts w:cs="Times New Roman"/>
          <w:color w:val="0F0F0F"/>
        </w:rPr>
        <w:t>precision</w:t>
      </w:r>
      <w:proofErr w:type="spellEnd"/>
      <w:r w:rsidRPr="00B1564A">
        <w:rPr>
          <w:rFonts w:cs="Times New Roman"/>
          <w:color w:val="0F0F0F"/>
        </w:rPr>
        <w:t xml:space="preserve"> de manière équilibrée.</w:t>
      </w:r>
    </w:p>
    <w:p w14:paraId="31B9CBFE"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AUC : </w:t>
      </w:r>
      <w:proofErr w:type="spellStart"/>
      <w:r w:rsidRPr="00B1564A">
        <w:rPr>
          <w:rFonts w:cs="Times New Roman"/>
          <w:color w:val="0F0F0F"/>
        </w:rPr>
        <w:t>Random</w:t>
      </w:r>
      <w:proofErr w:type="spellEnd"/>
      <w:r w:rsidRPr="00B1564A">
        <w:rPr>
          <w:rFonts w:cs="Times New Roman"/>
          <w:color w:val="0F0F0F"/>
        </w:rPr>
        <w:t xml:space="preserve"> Forest a la plus haute AUC dans ce cas (0.8315).</w:t>
      </w:r>
    </w:p>
    <w:p w14:paraId="3FD3AF68" w14:textId="77777777" w:rsidR="005805EF" w:rsidRPr="00B1564A" w:rsidRDefault="005805EF" w:rsidP="005805EF">
      <w:pPr>
        <w:rPr>
          <w:rFonts w:cs="Times New Roman"/>
        </w:rPr>
      </w:pPr>
      <w:r w:rsidRPr="00B1564A">
        <w:rPr>
          <w:rFonts w:cs="Times New Roman"/>
        </w:rPr>
        <w:t xml:space="preserve">Si la précision est la métrique la plus importante, </w:t>
      </w:r>
      <w:proofErr w:type="spellStart"/>
      <w:r w:rsidRPr="00B1564A">
        <w:rPr>
          <w:rFonts w:cs="Times New Roman"/>
        </w:rPr>
        <w:t>Random</w:t>
      </w:r>
      <w:proofErr w:type="spellEnd"/>
      <w:r w:rsidRPr="00B1564A">
        <w:rPr>
          <w:rFonts w:cs="Times New Roman"/>
        </w:rPr>
        <w:t xml:space="preserve"> Forest pourrait être le choix préféré en se basant sur ces résultats spécifiques.</w:t>
      </w:r>
    </w:p>
    <w:p w14:paraId="4A86D2A2" w14:textId="77777777" w:rsidR="00621F48" w:rsidRDefault="005A5204" w:rsidP="00621F48">
      <w:pPr>
        <w:keepNext/>
        <w:jc w:val="center"/>
      </w:pPr>
      <w:r>
        <w:rPr>
          <w:rFonts w:cs="Times New Roman"/>
          <w:noProof/>
          <w:lang w:eastAsia="fr-FR"/>
        </w:rPr>
        <w:drawing>
          <wp:inline distT="0" distB="0" distL="0" distR="0" wp14:anchorId="3742919A" wp14:editId="0FD891CC">
            <wp:extent cx="3600000" cy="2700000"/>
            <wp:effectExtent l="0" t="0" r="0" b="5715"/>
            <wp:docPr id="14" name="Image 14"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pture d’écran, ligne, diagramme&#10;&#10;Description générée automatiquement"/>
                    <pic:cNvPicPr/>
                  </pic:nvPicPr>
                  <pic:blipFill>
                    <a:blip r:embed="rId17"/>
                    <a:stretch>
                      <a:fillRect/>
                    </a:stretch>
                  </pic:blipFill>
                  <pic:spPr>
                    <a:xfrm>
                      <a:off x="0" y="0"/>
                      <a:ext cx="3600000" cy="2700000"/>
                    </a:xfrm>
                    <a:prstGeom prst="rect">
                      <a:avLst/>
                    </a:prstGeom>
                  </pic:spPr>
                </pic:pic>
              </a:graphicData>
            </a:graphic>
          </wp:inline>
        </w:drawing>
      </w:r>
    </w:p>
    <w:p w14:paraId="239C7C76" w14:textId="4E586418" w:rsidR="005805EF" w:rsidRPr="00B1564A" w:rsidRDefault="00621F48" w:rsidP="00621F48">
      <w:pPr>
        <w:pStyle w:val="Lgende"/>
        <w:rPr>
          <w:rFonts w:cs="Times New Roman"/>
        </w:rPr>
      </w:pPr>
      <w:r>
        <w:t xml:space="preserve">Figure </w:t>
      </w:r>
      <w:fldSimple w:instr=" SEQ Figure \* ARABIC ">
        <w:r w:rsidR="00403D22">
          <w:rPr>
            <w:noProof/>
          </w:rPr>
          <w:t>5</w:t>
        </w:r>
      </w:fldSimple>
      <w:r>
        <w:t>: Les ROC courbes des 4 modèles ayant meilleure précision</w:t>
      </w:r>
    </w:p>
    <w:p w14:paraId="455F8233" w14:textId="77777777" w:rsidR="005805EF" w:rsidRPr="00B1564A" w:rsidRDefault="005805EF" w:rsidP="009E42C4">
      <w:pPr>
        <w:pStyle w:val="Titre4"/>
      </w:pPr>
      <w:r w:rsidRPr="00B1564A">
        <w:t xml:space="preserve">Maximisation du </w:t>
      </w:r>
      <w:proofErr w:type="spellStart"/>
      <w:r w:rsidRPr="00B1564A">
        <w:t>recall</w:t>
      </w:r>
      <w:proofErr w:type="spellEnd"/>
    </w:p>
    <w:p w14:paraId="27F8ED42" w14:textId="1F7E8613" w:rsidR="005805EF" w:rsidRDefault="005805EF" w:rsidP="005805EF">
      <w:pPr>
        <w:rPr>
          <w:rFonts w:cs="Times New Roman"/>
          <w:color w:val="0F0F0F"/>
        </w:rPr>
      </w:pPr>
      <w:r w:rsidRPr="00B1564A">
        <w:rPr>
          <w:rFonts w:cs="Times New Roman"/>
          <w:color w:val="0F0F0F"/>
        </w:rPr>
        <w:t>Les résultats présentés dans le</w:t>
      </w:r>
      <w:r w:rsidR="00621F48">
        <w:rPr>
          <w:rFonts w:cs="Times New Roman"/>
          <w:color w:val="0F0F0F"/>
        </w:rPr>
        <w:t xml:space="preserve"> </w:t>
      </w:r>
      <w:r w:rsidR="00621F48">
        <w:rPr>
          <w:rFonts w:cs="Times New Roman"/>
          <w:color w:val="0F0F0F"/>
        </w:rPr>
        <w:fldChar w:fldCharType="begin"/>
      </w:r>
      <w:r w:rsidR="00621F48">
        <w:rPr>
          <w:rFonts w:cs="Times New Roman"/>
          <w:color w:val="0F0F0F"/>
        </w:rPr>
        <w:instrText xml:space="preserve"> REF _Ref152680272 \h </w:instrText>
      </w:r>
      <w:r w:rsidR="00621F48">
        <w:rPr>
          <w:rFonts w:cs="Times New Roman"/>
          <w:color w:val="0F0F0F"/>
        </w:rPr>
      </w:r>
      <w:r w:rsidR="00621F48">
        <w:rPr>
          <w:rFonts w:cs="Times New Roman"/>
          <w:color w:val="0F0F0F"/>
        </w:rPr>
        <w:fldChar w:fldCharType="separate"/>
      </w:r>
      <w:r w:rsidR="00403D22">
        <w:t xml:space="preserve">Tableau </w:t>
      </w:r>
      <w:r w:rsidR="00403D22">
        <w:rPr>
          <w:noProof/>
        </w:rPr>
        <w:t>4</w:t>
      </w:r>
      <w:r w:rsidR="00621F48">
        <w:rPr>
          <w:rFonts w:cs="Times New Roman"/>
          <w:color w:val="0F0F0F"/>
        </w:rPr>
        <w:fldChar w:fldCharType="end"/>
      </w:r>
      <w:r w:rsidRPr="00B1564A">
        <w:rPr>
          <w:rFonts w:cs="Times New Roman"/>
          <w:color w:val="0F0F0F"/>
        </w:rPr>
        <w:t xml:space="preserve"> montrent les performances de quatre modèles différents en termes de cinq métriques d'évaluation, avec l'optimisation basée sur le </w:t>
      </w:r>
      <w:proofErr w:type="spellStart"/>
      <w:r w:rsidRPr="00B1564A">
        <w:rPr>
          <w:rFonts w:cs="Times New Roman"/>
          <w:color w:val="0F0F0F"/>
        </w:rPr>
        <w:t>recall</w:t>
      </w:r>
      <w:proofErr w:type="spellEnd"/>
      <w:r w:rsidRPr="00B1564A">
        <w:rPr>
          <w:rFonts w:cs="Times New Roman"/>
          <w:color w:val="0F0F0F"/>
        </w:rPr>
        <w:t>.</w:t>
      </w:r>
    </w:p>
    <w:tbl>
      <w:tblPr>
        <w:tblW w:w="7801" w:type="dxa"/>
        <w:jc w:val="center"/>
        <w:tblCellMar>
          <w:left w:w="70" w:type="dxa"/>
          <w:right w:w="70" w:type="dxa"/>
        </w:tblCellMar>
        <w:tblLook w:val="04A0" w:firstRow="1" w:lastRow="0" w:firstColumn="1" w:lastColumn="0" w:noHBand="0" w:noVBand="1"/>
      </w:tblPr>
      <w:tblGrid>
        <w:gridCol w:w="2576"/>
        <w:gridCol w:w="1246"/>
        <w:gridCol w:w="905"/>
        <w:gridCol w:w="1264"/>
        <w:gridCol w:w="905"/>
        <w:gridCol w:w="905"/>
      </w:tblGrid>
      <w:tr w:rsidR="00621F48" w:rsidRPr="00621F48" w14:paraId="67D60A1D" w14:textId="77777777" w:rsidTr="00621F48">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747FD9DE"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 xml:space="preserve">Scores des modèles ayant meilleur </w:t>
            </w:r>
            <w:proofErr w:type="spellStart"/>
            <w:r w:rsidRPr="00621F48">
              <w:rPr>
                <w:rFonts w:eastAsia="Times New Roman" w:cs="Times New Roman"/>
                <w:b/>
                <w:bCs/>
                <w:color w:val="000000"/>
                <w:sz w:val="28"/>
                <w:szCs w:val="28"/>
                <w:lang w:eastAsia="fr-FR"/>
              </w:rPr>
              <w:t>recall</w:t>
            </w:r>
            <w:proofErr w:type="spellEnd"/>
          </w:p>
        </w:tc>
      </w:tr>
      <w:tr w:rsidR="00621F48" w:rsidRPr="00621F48" w14:paraId="2FB37898"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194EED1A"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46" w:type="dxa"/>
            <w:tcBorders>
              <w:top w:val="nil"/>
              <w:left w:val="nil"/>
              <w:bottom w:val="single" w:sz="8" w:space="0" w:color="FFFFFF"/>
              <w:right w:val="single" w:sz="8" w:space="0" w:color="FFFFFF"/>
            </w:tcBorders>
            <w:shd w:val="clear" w:color="000000" w:fill="9BC2E6"/>
            <w:noWrap/>
            <w:vAlign w:val="center"/>
            <w:hideMark/>
          </w:tcPr>
          <w:p w14:paraId="03EACDE0"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accuracy</w:t>
            </w:r>
            <w:proofErr w:type="spellEnd"/>
          </w:p>
        </w:tc>
        <w:tc>
          <w:tcPr>
            <w:tcW w:w="905" w:type="dxa"/>
            <w:tcBorders>
              <w:top w:val="nil"/>
              <w:left w:val="nil"/>
              <w:bottom w:val="single" w:sz="8" w:space="0" w:color="FFFFFF"/>
              <w:right w:val="single" w:sz="8" w:space="0" w:color="FFFFFF"/>
            </w:tcBorders>
            <w:shd w:val="clear" w:color="000000" w:fill="9BC2E6"/>
            <w:noWrap/>
            <w:vAlign w:val="center"/>
            <w:hideMark/>
          </w:tcPr>
          <w:p w14:paraId="61E8AC2A"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recall</w:t>
            </w:r>
            <w:proofErr w:type="spellEnd"/>
          </w:p>
        </w:tc>
        <w:tc>
          <w:tcPr>
            <w:tcW w:w="1264" w:type="dxa"/>
            <w:tcBorders>
              <w:top w:val="nil"/>
              <w:left w:val="nil"/>
              <w:bottom w:val="single" w:sz="8" w:space="0" w:color="FFFFFF"/>
              <w:right w:val="single" w:sz="8" w:space="0" w:color="FFFFFF"/>
            </w:tcBorders>
            <w:shd w:val="clear" w:color="000000" w:fill="9BC2E6"/>
            <w:noWrap/>
            <w:vAlign w:val="center"/>
            <w:hideMark/>
          </w:tcPr>
          <w:p w14:paraId="3621C464"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precision</w:t>
            </w:r>
            <w:proofErr w:type="spellEnd"/>
          </w:p>
        </w:tc>
        <w:tc>
          <w:tcPr>
            <w:tcW w:w="905" w:type="dxa"/>
            <w:tcBorders>
              <w:top w:val="nil"/>
              <w:left w:val="nil"/>
              <w:bottom w:val="single" w:sz="8" w:space="0" w:color="FFFFFF"/>
              <w:right w:val="single" w:sz="8" w:space="0" w:color="FFFFFF"/>
            </w:tcBorders>
            <w:shd w:val="clear" w:color="000000" w:fill="9BC2E6"/>
            <w:noWrap/>
            <w:vAlign w:val="center"/>
            <w:hideMark/>
          </w:tcPr>
          <w:p w14:paraId="4877F0D7"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f1</w:t>
            </w:r>
          </w:p>
        </w:tc>
        <w:tc>
          <w:tcPr>
            <w:tcW w:w="905" w:type="dxa"/>
            <w:tcBorders>
              <w:top w:val="nil"/>
              <w:left w:val="nil"/>
              <w:bottom w:val="single" w:sz="8" w:space="0" w:color="FFFFFF"/>
              <w:right w:val="single" w:sz="8" w:space="0" w:color="FFFFFF"/>
            </w:tcBorders>
            <w:shd w:val="clear" w:color="000000" w:fill="9BC2E6"/>
            <w:noWrap/>
            <w:vAlign w:val="center"/>
            <w:hideMark/>
          </w:tcPr>
          <w:p w14:paraId="3C5F5101"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auc</w:t>
            </w:r>
            <w:proofErr w:type="spellEnd"/>
          </w:p>
        </w:tc>
      </w:tr>
      <w:tr w:rsidR="00621F48" w:rsidRPr="00621F48" w14:paraId="21A9DAFC"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132621E8" w14:textId="77777777" w:rsidR="00621F48" w:rsidRPr="00621F48" w:rsidRDefault="00621F48" w:rsidP="00621F48">
            <w:pPr>
              <w:spacing w:after="0"/>
              <w:jc w:val="left"/>
              <w:rPr>
                <w:rFonts w:eastAsia="Times New Roman" w:cs="Times New Roman"/>
                <w:b/>
                <w:bCs/>
                <w:color w:val="000000"/>
                <w:lang w:eastAsia="fr-FR"/>
              </w:rPr>
            </w:pPr>
            <w:proofErr w:type="spellStart"/>
            <w:r w:rsidRPr="00621F48">
              <w:rPr>
                <w:rFonts w:eastAsia="Times New Roman" w:cs="Times New Roman"/>
                <w:b/>
                <w:bCs/>
                <w:color w:val="000000"/>
                <w:lang w:eastAsia="fr-FR"/>
              </w:rPr>
              <w:t>LogisticRegression</w:t>
            </w:r>
            <w:proofErr w:type="spellEnd"/>
          </w:p>
        </w:tc>
        <w:tc>
          <w:tcPr>
            <w:tcW w:w="1246" w:type="dxa"/>
            <w:tcBorders>
              <w:top w:val="nil"/>
              <w:left w:val="nil"/>
              <w:bottom w:val="single" w:sz="8" w:space="0" w:color="FFFFFF"/>
              <w:right w:val="single" w:sz="8" w:space="0" w:color="FFFFFF"/>
            </w:tcBorders>
            <w:shd w:val="clear" w:color="000000" w:fill="DDEBF7"/>
            <w:noWrap/>
            <w:vAlign w:val="center"/>
            <w:hideMark/>
          </w:tcPr>
          <w:p w14:paraId="38EF8E1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0.7366</w:t>
            </w:r>
          </w:p>
        </w:tc>
        <w:tc>
          <w:tcPr>
            <w:tcW w:w="905" w:type="dxa"/>
            <w:tcBorders>
              <w:top w:val="nil"/>
              <w:left w:val="nil"/>
              <w:bottom w:val="single" w:sz="8" w:space="0" w:color="FFFFFF"/>
              <w:right w:val="single" w:sz="8" w:space="0" w:color="FFFFFF"/>
            </w:tcBorders>
            <w:shd w:val="clear" w:color="000000" w:fill="DDEBF7"/>
            <w:noWrap/>
            <w:vAlign w:val="center"/>
            <w:hideMark/>
          </w:tcPr>
          <w:p w14:paraId="592A9C6F" w14:textId="77777777" w:rsidR="00621F48" w:rsidRPr="00621F48" w:rsidRDefault="00621F48" w:rsidP="00621F48">
            <w:pPr>
              <w:spacing w:after="0"/>
              <w:jc w:val="right"/>
              <w:rPr>
                <w:rFonts w:eastAsia="Times New Roman" w:cs="Times New Roman"/>
                <w:b/>
                <w:bCs/>
                <w:color w:val="000000"/>
                <w:lang w:eastAsia="fr-FR"/>
              </w:rPr>
            </w:pPr>
            <w:r w:rsidRPr="00621F48">
              <w:rPr>
                <w:rFonts w:eastAsia="Times New Roman" w:cs="Times New Roman"/>
                <w:b/>
                <w:bCs/>
                <w:color w:val="000000"/>
                <w:lang w:eastAsia="fr-FR"/>
              </w:rPr>
              <w:t>0.8464</w:t>
            </w:r>
          </w:p>
        </w:tc>
        <w:tc>
          <w:tcPr>
            <w:tcW w:w="1264" w:type="dxa"/>
            <w:tcBorders>
              <w:top w:val="nil"/>
              <w:left w:val="nil"/>
              <w:bottom w:val="single" w:sz="8" w:space="0" w:color="FFFFFF"/>
              <w:right w:val="single" w:sz="8" w:space="0" w:color="FFFFFF"/>
            </w:tcBorders>
            <w:shd w:val="clear" w:color="000000" w:fill="DDEBF7"/>
            <w:noWrap/>
            <w:vAlign w:val="center"/>
            <w:hideMark/>
          </w:tcPr>
          <w:p w14:paraId="52C0423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0.4531</w:t>
            </w:r>
          </w:p>
        </w:tc>
        <w:tc>
          <w:tcPr>
            <w:tcW w:w="905" w:type="dxa"/>
            <w:tcBorders>
              <w:top w:val="nil"/>
              <w:left w:val="nil"/>
              <w:bottom w:val="single" w:sz="8" w:space="0" w:color="FFFFFF"/>
              <w:right w:val="single" w:sz="8" w:space="0" w:color="FFFFFF"/>
            </w:tcBorders>
            <w:shd w:val="clear" w:color="000000" w:fill="DDEBF7"/>
            <w:noWrap/>
            <w:vAlign w:val="center"/>
            <w:hideMark/>
          </w:tcPr>
          <w:p w14:paraId="34B9F7E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0.5902</w:t>
            </w:r>
          </w:p>
        </w:tc>
        <w:tc>
          <w:tcPr>
            <w:tcW w:w="905" w:type="dxa"/>
            <w:tcBorders>
              <w:top w:val="nil"/>
              <w:left w:val="nil"/>
              <w:bottom w:val="single" w:sz="8" w:space="0" w:color="FFFFFF"/>
              <w:right w:val="single" w:sz="8" w:space="0" w:color="FFFFFF"/>
            </w:tcBorders>
            <w:shd w:val="clear" w:color="000000" w:fill="DDEBF7"/>
            <w:noWrap/>
            <w:vAlign w:val="center"/>
            <w:hideMark/>
          </w:tcPr>
          <w:p w14:paraId="5D6909C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0.864</w:t>
            </w:r>
          </w:p>
        </w:tc>
      </w:tr>
      <w:tr w:rsidR="00621F48" w:rsidRPr="00621F48" w14:paraId="5F9CF067"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0C42C367"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TreeDecision</w:t>
            </w:r>
            <w:proofErr w:type="spellEnd"/>
          </w:p>
        </w:tc>
        <w:tc>
          <w:tcPr>
            <w:tcW w:w="1246" w:type="dxa"/>
            <w:tcBorders>
              <w:top w:val="nil"/>
              <w:left w:val="nil"/>
              <w:bottom w:val="single" w:sz="8" w:space="0" w:color="FFFFFF"/>
              <w:right w:val="single" w:sz="8" w:space="0" w:color="FFFFFF"/>
            </w:tcBorders>
            <w:shd w:val="clear" w:color="000000" w:fill="DDEBF7"/>
            <w:noWrap/>
            <w:vAlign w:val="center"/>
            <w:hideMark/>
          </w:tcPr>
          <w:p w14:paraId="784EEF53"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0.8313</w:t>
            </w:r>
          </w:p>
        </w:tc>
        <w:tc>
          <w:tcPr>
            <w:tcW w:w="905" w:type="dxa"/>
            <w:tcBorders>
              <w:top w:val="nil"/>
              <w:left w:val="nil"/>
              <w:bottom w:val="single" w:sz="8" w:space="0" w:color="FFFFFF"/>
              <w:right w:val="single" w:sz="8" w:space="0" w:color="FFFFFF"/>
            </w:tcBorders>
            <w:shd w:val="clear" w:color="000000" w:fill="DDEBF7"/>
            <w:noWrap/>
            <w:vAlign w:val="center"/>
            <w:hideMark/>
          </w:tcPr>
          <w:p w14:paraId="07404A1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0.4944</w:t>
            </w:r>
          </w:p>
        </w:tc>
        <w:tc>
          <w:tcPr>
            <w:tcW w:w="1264" w:type="dxa"/>
            <w:tcBorders>
              <w:top w:val="nil"/>
              <w:left w:val="nil"/>
              <w:bottom w:val="single" w:sz="8" w:space="0" w:color="FFFFFF"/>
              <w:right w:val="single" w:sz="8" w:space="0" w:color="FFFFFF"/>
            </w:tcBorders>
            <w:shd w:val="clear" w:color="000000" w:fill="DDEBF7"/>
            <w:noWrap/>
            <w:vAlign w:val="center"/>
            <w:hideMark/>
          </w:tcPr>
          <w:p w14:paraId="4867802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0.6669</w:t>
            </w:r>
          </w:p>
        </w:tc>
        <w:tc>
          <w:tcPr>
            <w:tcW w:w="905" w:type="dxa"/>
            <w:tcBorders>
              <w:top w:val="nil"/>
              <w:left w:val="nil"/>
              <w:bottom w:val="single" w:sz="8" w:space="0" w:color="FFFFFF"/>
              <w:right w:val="single" w:sz="8" w:space="0" w:color="FFFFFF"/>
            </w:tcBorders>
            <w:shd w:val="clear" w:color="000000" w:fill="DDEBF7"/>
            <w:noWrap/>
            <w:vAlign w:val="center"/>
            <w:hideMark/>
          </w:tcPr>
          <w:p w14:paraId="45ACB85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0.5679</w:t>
            </w:r>
          </w:p>
        </w:tc>
        <w:tc>
          <w:tcPr>
            <w:tcW w:w="905" w:type="dxa"/>
            <w:tcBorders>
              <w:top w:val="nil"/>
              <w:left w:val="nil"/>
              <w:bottom w:val="single" w:sz="8" w:space="0" w:color="FFFFFF"/>
              <w:right w:val="single" w:sz="8" w:space="0" w:color="FFFFFF"/>
            </w:tcBorders>
            <w:shd w:val="clear" w:color="000000" w:fill="DDEBF7"/>
            <w:noWrap/>
            <w:vAlign w:val="center"/>
            <w:hideMark/>
          </w:tcPr>
          <w:p w14:paraId="0E29408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0.818</w:t>
            </w:r>
          </w:p>
        </w:tc>
      </w:tr>
      <w:tr w:rsidR="00621F48" w:rsidRPr="00621F48" w14:paraId="30ED1B87"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22BF8134"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RandomForest</w:t>
            </w:r>
            <w:proofErr w:type="spellEnd"/>
          </w:p>
        </w:tc>
        <w:tc>
          <w:tcPr>
            <w:tcW w:w="1246" w:type="dxa"/>
            <w:tcBorders>
              <w:top w:val="nil"/>
              <w:left w:val="nil"/>
              <w:bottom w:val="single" w:sz="8" w:space="0" w:color="FFFFFF"/>
              <w:right w:val="single" w:sz="8" w:space="0" w:color="FFFFFF"/>
            </w:tcBorders>
            <w:shd w:val="clear" w:color="000000" w:fill="DDEBF7"/>
            <w:noWrap/>
            <w:vAlign w:val="center"/>
            <w:hideMark/>
          </w:tcPr>
          <w:p w14:paraId="27CC5CF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0.8397</w:t>
            </w:r>
          </w:p>
        </w:tc>
        <w:tc>
          <w:tcPr>
            <w:tcW w:w="905" w:type="dxa"/>
            <w:tcBorders>
              <w:top w:val="nil"/>
              <w:left w:val="nil"/>
              <w:bottom w:val="single" w:sz="8" w:space="0" w:color="FFFFFF"/>
              <w:right w:val="single" w:sz="8" w:space="0" w:color="FFFFFF"/>
            </w:tcBorders>
            <w:shd w:val="clear" w:color="000000" w:fill="DDEBF7"/>
            <w:noWrap/>
            <w:vAlign w:val="center"/>
            <w:hideMark/>
          </w:tcPr>
          <w:p w14:paraId="6616541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0.5062</w:t>
            </w:r>
          </w:p>
        </w:tc>
        <w:tc>
          <w:tcPr>
            <w:tcW w:w="1264" w:type="dxa"/>
            <w:tcBorders>
              <w:top w:val="nil"/>
              <w:left w:val="nil"/>
              <w:bottom w:val="single" w:sz="8" w:space="0" w:color="FFFFFF"/>
              <w:right w:val="single" w:sz="8" w:space="0" w:color="FFFFFF"/>
            </w:tcBorders>
            <w:shd w:val="clear" w:color="000000" w:fill="DDEBF7"/>
            <w:noWrap/>
            <w:vAlign w:val="center"/>
            <w:hideMark/>
          </w:tcPr>
          <w:p w14:paraId="01A55F63"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0.6956</w:t>
            </w:r>
          </w:p>
        </w:tc>
        <w:tc>
          <w:tcPr>
            <w:tcW w:w="905" w:type="dxa"/>
            <w:tcBorders>
              <w:top w:val="nil"/>
              <w:left w:val="nil"/>
              <w:bottom w:val="single" w:sz="8" w:space="0" w:color="FFFFFF"/>
              <w:right w:val="single" w:sz="8" w:space="0" w:color="FFFFFF"/>
            </w:tcBorders>
            <w:shd w:val="clear" w:color="000000" w:fill="DDEBF7"/>
            <w:noWrap/>
            <w:vAlign w:val="center"/>
            <w:hideMark/>
          </w:tcPr>
          <w:p w14:paraId="404908B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0.586</w:t>
            </w:r>
          </w:p>
        </w:tc>
        <w:tc>
          <w:tcPr>
            <w:tcW w:w="905" w:type="dxa"/>
            <w:tcBorders>
              <w:top w:val="nil"/>
              <w:left w:val="nil"/>
              <w:bottom w:val="single" w:sz="8" w:space="0" w:color="FFFFFF"/>
              <w:right w:val="single" w:sz="8" w:space="0" w:color="FFFFFF"/>
            </w:tcBorders>
            <w:shd w:val="clear" w:color="000000" w:fill="DDEBF7"/>
            <w:noWrap/>
            <w:vAlign w:val="center"/>
            <w:hideMark/>
          </w:tcPr>
          <w:p w14:paraId="4CDF633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0.8469</w:t>
            </w:r>
          </w:p>
        </w:tc>
      </w:tr>
      <w:tr w:rsidR="00621F48" w:rsidRPr="00621F48" w14:paraId="583C05BB"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1345E3E3"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XGBoost</w:t>
            </w:r>
            <w:proofErr w:type="spellEnd"/>
          </w:p>
        </w:tc>
        <w:tc>
          <w:tcPr>
            <w:tcW w:w="1246" w:type="dxa"/>
            <w:tcBorders>
              <w:top w:val="nil"/>
              <w:left w:val="nil"/>
              <w:bottom w:val="single" w:sz="8" w:space="0" w:color="FFFFFF"/>
              <w:right w:val="single" w:sz="8" w:space="0" w:color="FFFFFF"/>
            </w:tcBorders>
            <w:shd w:val="clear" w:color="000000" w:fill="DDEBF7"/>
            <w:noWrap/>
            <w:vAlign w:val="center"/>
            <w:hideMark/>
          </w:tcPr>
          <w:p w14:paraId="7B4426C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0.8292</w:t>
            </w:r>
          </w:p>
        </w:tc>
        <w:tc>
          <w:tcPr>
            <w:tcW w:w="905" w:type="dxa"/>
            <w:tcBorders>
              <w:top w:val="nil"/>
              <w:left w:val="nil"/>
              <w:bottom w:val="single" w:sz="8" w:space="0" w:color="FFFFFF"/>
              <w:right w:val="single" w:sz="8" w:space="0" w:color="FFFFFF"/>
            </w:tcBorders>
            <w:shd w:val="clear" w:color="000000" w:fill="DDEBF7"/>
            <w:noWrap/>
            <w:vAlign w:val="center"/>
            <w:hideMark/>
          </w:tcPr>
          <w:p w14:paraId="00905353"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0.5547</w:t>
            </w:r>
          </w:p>
        </w:tc>
        <w:tc>
          <w:tcPr>
            <w:tcW w:w="1264" w:type="dxa"/>
            <w:tcBorders>
              <w:top w:val="nil"/>
              <w:left w:val="nil"/>
              <w:bottom w:val="single" w:sz="8" w:space="0" w:color="FFFFFF"/>
              <w:right w:val="single" w:sz="8" w:space="0" w:color="FFFFFF"/>
            </w:tcBorders>
            <w:shd w:val="clear" w:color="000000" w:fill="DDEBF7"/>
            <w:noWrap/>
            <w:vAlign w:val="center"/>
            <w:hideMark/>
          </w:tcPr>
          <w:p w14:paraId="3BD93F1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0.6365</w:t>
            </w:r>
          </w:p>
        </w:tc>
        <w:tc>
          <w:tcPr>
            <w:tcW w:w="905" w:type="dxa"/>
            <w:tcBorders>
              <w:top w:val="nil"/>
              <w:left w:val="nil"/>
              <w:bottom w:val="single" w:sz="8" w:space="0" w:color="FFFFFF"/>
              <w:right w:val="single" w:sz="8" w:space="0" w:color="FFFFFF"/>
            </w:tcBorders>
            <w:shd w:val="clear" w:color="000000" w:fill="DDEBF7"/>
            <w:noWrap/>
            <w:vAlign w:val="center"/>
            <w:hideMark/>
          </w:tcPr>
          <w:p w14:paraId="1856281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0.5928</w:t>
            </w:r>
          </w:p>
        </w:tc>
        <w:tc>
          <w:tcPr>
            <w:tcW w:w="905" w:type="dxa"/>
            <w:tcBorders>
              <w:top w:val="nil"/>
              <w:left w:val="nil"/>
              <w:bottom w:val="single" w:sz="8" w:space="0" w:color="FFFFFF"/>
              <w:right w:val="single" w:sz="8" w:space="0" w:color="FFFFFF"/>
            </w:tcBorders>
            <w:shd w:val="clear" w:color="000000" w:fill="DDEBF7"/>
            <w:noWrap/>
            <w:vAlign w:val="center"/>
            <w:hideMark/>
          </w:tcPr>
          <w:p w14:paraId="3C4C5A96" w14:textId="77777777" w:rsidR="00621F48" w:rsidRPr="00621F48" w:rsidRDefault="00621F48" w:rsidP="00621F48">
            <w:pPr>
              <w:keepNext/>
              <w:spacing w:after="0"/>
              <w:jc w:val="right"/>
              <w:rPr>
                <w:rFonts w:eastAsia="Times New Roman" w:cs="Times New Roman"/>
                <w:color w:val="000000"/>
                <w:lang w:eastAsia="fr-FR"/>
              </w:rPr>
            </w:pPr>
            <w:r w:rsidRPr="00621F48">
              <w:rPr>
                <w:rFonts w:eastAsia="Times New Roman" w:cs="Times New Roman"/>
                <w:color w:val="000000"/>
                <w:lang w:eastAsia="fr-FR"/>
              </w:rPr>
              <w:t>0.8481</w:t>
            </w:r>
          </w:p>
        </w:tc>
      </w:tr>
    </w:tbl>
    <w:p w14:paraId="1F459745" w14:textId="6B134D1C" w:rsidR="00621F48" w:rsidRDefault="00621F48">
      <w:pPr>
        <w:pStyle w:val="Lgende"/>
      </w:pPr>
      <w:bookmarkStart w:id="18" w:name="_Ref152680272"/>
      <w:r>
        <w:t xml:space="preserve">Tableau </w:t>
      </w:r>
      <w:fldSimple w:instr=" SEQ Tableau \* ARABIC ">
        <w:r w:rsidR="00403D22">
          <w:rPr>
            <w:noProof/>
          </w:rPr>
          <w:t>4</w:t>
        </w:r>
      </w:fldSimple>
      <w:bookmarkEnd w:id="18"/>
      <w:r w:rsidRPr="00F262A8">
        <w:t>: Scores des modèles ayant meilleur</w:t>
      </w:r>
      <w:r>
        <w:t xml:space="preserve"> </w:t>
      </w:r>
      <w:proofErr w:type="spellStart"/>
      <w:r>
        <w:t>recall</w:t>
      </w:r>
      <w:proofErr w:type="spellEnd"/>
    </w:p>
    <w:p w14:paraId="13B2C117"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Recall</w:t>
      </w:r>
      <w:proofErr w:type="spellEnd"/>
      <w:r w:rsidRPr="00B1564A">
        <w:rPr>
          <w:rFonts w:cs="Times New Roman"/>
        </w:rPr>
        <w:t xml:space="preserve"> : </w:t>
      </w:r>
      <w:proofErr w:type="spellStart"/>
      <w:r w:rsidRPr="00B1564A">
        <w:rPr>
          <w:rFonts w:cs="Times New Roman"/>
          <w:color w:val="0F0F0F"/>
        </w:rPr>
        <w:t>Recall</w:t>
      </w:r>
      <w:proofErr w:type="spellEnd"/>
      <w:r w:rsidRPr="00B1564A">
        <w:rPr>
          <w:rFonts w:cs="Times New Roman"/>
          <w:color w:val="0F0F0F"/>
        </w:rPr>
        <w:t xml:space="preserve"> mesure la proportion d'exemples positifs réellement identifiés par le modèle.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a le </w:t>
      </w:r>
      <w:proofErr w:type="spellStart"/>
      <w:r w:rsidRPr="00B1564A">
        <w:rPr>
          <w:rFonts w:cs="Times New Roman"/>
          <w:color w:val="0F0F0F"/>
        </w:rPr>
        <w:t>recall</w:t>
      </w:r>
      <w:proofErr w:type="spellEnd"/>
      <w:r w:rsidRPr="00B1564A">
        <w:rPr>
          <w:rFonts w:cs="Times New Roman"/>
          <w:color w:val="0F0F0F"/>
        </w:rPr>
        <w:t xml:space="preserve"> le plus élevé (0.8464), indiquant qu'il a la meilleure capacité parmi les modèles à capturer la majorité des exemples positifs. Cependant, il est important de noter que cette performance peut être associée à une baisse de précision.</w:t>
      </w:r>
    </w:p>
    <w:p w14:paraId="4BA6471A"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Precision</w:t>
      </w:r>
      <w:proofErr w:type="spellEnd"/>
      <w:r w:rsidRPr="00B1564A">
        <w:rPr>
          <w:rFonts w:cs="Times New Roman"/>
        </w:rPr>
        <w:t xml:space="preserve"> :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a la </w:t>
      </w:r>
      <w:proofErr w:type="spellStart"/>
      <w:r w:rsidRPr="00B1564A">
        <w:rPr>
          <w:rFonts w:cs="Times New Roman"/>
          <w:color w:val="0F0F0F"/>
        </w:rPr>
        <w:t>precision</w:t>
      </w:r>
      <w:proofErr w:type="spellEnd"/>
      <w:r w:rsidRPr="00B1564A">
        <w:rPr>
          <w:rFonts w:cs="Times New Roman"/>
          <w:color w:val="0F0F0F"/>
        </w:rPr>
        <w:t xml:space="preserve"> la plus faible (0.4531), indiquant qu'il a tendance à identifier un grand nombre de faux positifs.</w:t>
      </w:r>
    </w:p>
    <w:p w14:paraId="45028FAE"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Accuracy</w:t>
      </w:r>
      <w:proofErr w:type="spellEnd"/>
      <w:r w:rsidRPr="00B1564A">
        <w:rPr>
          <w:rFonts w:cs="Times New Roman"/>
        </w:rPr>
        <w:t xml:space="preserve"> : </w:t>
      </w:r>
      <w:proofErr w:type="spellStart"/>
      <w:r w:rsidRPr="00B1564A">
        <w:rPr>
          <w:rFonts w:cs="Times New Roman"/>
          <w:color w:val="0F0F0F"/>
        </w:rPr>
        <w:t>Random</w:t>
      </w:r>
      <w:proofErr w:type="spellEnd"/>
      <w:r w:rsidRPr="00B1564A">
        <w:rPr>
          <w:rFonts w:cs="Times New Roman"/>
          <w:color w:val="0F0F0F"/>
        </w:rPr>
        <w:t xml:space="preserve"> Forest a la valeur la plus élevée en termes d'</w:t>
      </w:r>
      <w:proofErr w:type="spellStart"/>
      <w:r w:rsidRPr="00B1564A">
        <w:rPr>
          <w:rFonts w:cs="Times New Roman"/>
          <w:color w:val="0F0F0F"/>
        </w:rPr>
        <w:t>accuracy</w:t>
      </w:r>
      <w:proofErr w:type="spellEnd"/>
      <w:r w:rsidRPr="00B1564A">
        <w:rPr>
          <w:rFonts w:cs="Times New Roman"/>
          <w:color w:val="0F0F0F"/>
        </w:rPr>
        <w:t xml:space="preserve"> (0.8397), mais cela peut être dû à une balance entre les performances en termes de faux positifs et de faux négatifs.</w:t>
      </w:r>
    </w:p>
    <w:p w14:paraId="0E4EDAE2"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r w:rsidRPr="00B1564A">
        <w:rPr>
          <w:rFonts w:cs="Times New Roman"/>
          <w:color w:val="0F0F0F"/>
        </w:rPr>
        <w:t xml:space="preserve">Le F1-score de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est relativement équilibré, étant donné son </w:t>
      </w:r>
      <w:proofErr w:type="spellStart"/>
      <w:r w:rsidRPr="00B1564A">
        <w:rPr>
          <w:rFonts w:cs="Times New Roman"/>
          <w:color w:val="0F0F0F"/>
        </w:rPr>
        <w:t>recall</w:t>
      </w:r>
      <w:proofErr w:type="spellEnd"/>
      <w:r w:rsidRPr="00B1564A">
        <w:rPr>
          <w:rFonts w:cs="Times New Roman"/>
          <w:color w:val="0F0F0F"/>
        </w:rPr>
        <w:t xml:space="preserve"> élevé et sa </w:t>
      </w:r>
      <w:proofErr w:type="spellStart"/>
      <w:r w:rsidRPr="00B1564A">
        <w:rPr>
          <w:rFonts w:cs="Times New Roman"/>
          <w:color w:val="0F0F0F"/>
        </w:rPr>
        <w:t>precision</w:t>
      </w:r>
      <w:proofErr w:type="spellEnd"/>
      <w:r w:rsidRPr="00B1564A">
        <w:rPr>
          <w:rFonts w:cs="Times New Roman"/>
          <w:color w:val="0F0F0F"/>
        </w:rPr>
        <w:t xml:space="preserve"> basse.</w:t>
      </w:r>
    </w:p>
    <w:p w14:paraId="022FCD52" w14:textId="77777777" w:rsidR="005805EF" w:rsidRPr="00B1564A" w:rsidRDefault="005805EF" w:rsidP="005805EF">
      <w:pPr>
        <w:pStyle w:val="Paragraphedeliste"/>
        <w:numPr>
          <w:ilvl w:val="0"/>
          <w:numId w:val="26"/>
        </w:numPr>
        <w:rPr>
          <w:rFonts w:cs="Times New Roman"/>
        </w:rPr>
      </w:pPr>
      <w:r w:rsidRPr="00B1564A">
        <w:rPr>
          <w:rFonts w:cs="Times New Roman"/>
        </w:rPr>
        <w:lastRenderedPageBreak/>
        <w:t xml:space="preserve">AUC : </w:t>
      </w:r>
      <w:r w:rsidRPr="00B1564A">
        <w:rPr>
          <w:rFonts w:cs="Times New Roman"/>
          <w:color w:val="0F0F0F"/>
        </w:rPr>
        <w:t xml:space="preserve">AUC mesure la capacité du modèle à discriminer entre les classes positives et négatives. </w:t>
      </w:r>
      <w:proofErr w:type="spellStart"/>
      <w:r w:rsidRPr="00B1564A">
        <w:rPr>
          <w:rFonts w:cs="Times New Roman"/>
          <w:color w:val="0F0F0F"/>
        </w:rPr>
        <w:t>XGBoost</w:t>
      </w:r>
      <w:proofErr w:type="spellEnd"/>
      <w:r w:rsidRPr="00B1564A">
        <w:rPr>
          <w:rFonts w:cs="Times New Roman"/>
          <w:color w:val="0F0F0F"/>
        </w:rPr>
        <w:t xml:space="preserve"> a la plus haute AUC dans ce cas (0.8481).</w:t>
      </w:r>
    </w:p>
    <w:p w14:paraId="773542B3" w14:textId="77777777" w:rsidR="00621F48" w:rsidRDefault="005A5204" w:rsidP="00621F48">
      <w:pPr>
        <w:keepNext/>
        <w:jc w:val="center"/>
      </w:pPr>
      <w:r>
        <w:rPr>
          <w:rFonts w:cs="Times New Roman"/>
          <w:noProof/>
          <w:lang w:eastAsia="fr-FR"/>
        </w:rPr>
        <w:drawing>
          <wp:inline distT="0" distB="0" distL="0" distR="0" wp14:anchorId="19E36D5F" wp14:editId="44E78C5C">
            <wp:extent cx="3600000" cy="2700000"/>
            <wp:effectExtent l="0" t="0" r="0" b="5715"/>
            <wp:docPr id="15" name="Image 15"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capture d’écran, ligne, diagramme&#10;&#10;Description générée automatiquement"/>
                    <pic:cNvPicPr/>
                  </pic:nvPicPr>
                  <pic:blipFill>
                    <a:blip r:embed="rId18"/>
                    <a:stretch>
                      <a:fillRect/>
                    </a:stretch>
                  </pic:blipFill>
                  <pic:spPr>
                    <a:xfrm>
                      <a:off x="0" y="0"/>
                      <a:ext cx="3600000" cy="2700000"/>
                    </a:xfrm>
                    <a:prstGeom prst="rect">
                      <a:avLst/>
                    </a:prstGeom>
                  </pic:spPr>
                </pic:pic>
              </a:graphicData>
            </a:graphic>
          </wp:inline>
        </w:drawing>
      </w:r>
    </w:p>
    <w:p w14:paraId="1FE725DE" w14:textId="734402B4" w:rsidR="005805EF" w:rsidRPr="00B1564A" w:rsidRDefault="00621F48" w:rsidP="00621F48">
      <w:pPr>
        <w:pStyle w:val="Lgende"/>
        <w:rPr>
          <w:rFonts w:cs="Times New Roman"/>
        </w:rPr>
      </w:pPr>
      <w:r>
        <w:t xml:space="preserve">Figure </w:t>
      </w:r>
      <w:fldSimple w:instr=" SEQ Figure \* ARABIC ">
        <w:r w:rsidR="00403D22">
          <w:rPr>
            <w:noProof/>
          </w:rPr>
          <w:t>6</w:t>
        </w:r>
      </w:fldSimple>
      <w:r>
        <w:t xml:space="preserve">: </w:t>
      </w:r>
      <w:r w:rsidRPr="004C6D66">
        <w:t xml:space="preserve">: Les ROC courbes des 4 modèles ayant meilleur </w:t>
      </w:r>
      <w:proofErr w:type="spellStart"/>
      <w:r>
        <w:t>recall</w:t>
      </w:r>
      <w:proofErr w:type="spellEnd"/>
    </w:p>
    <w:p w14:paraId="01A47EDC" w14:textId="77777777" w:rsidR="005805EF" w:rsidRPr="00B1564A" w:rsidRDefault="005805EF" w:rsidP="009E42C4">
      <w:pPr>
        <w:pStyle w:val="Titre4"/>
      </w:pPr>
      <w:r w:rsidRPr="00B1564A">
        <w:t>Maximisation du F1-score</w:t>
      </w:r>
    </w:p>
    <w:p w14:paraId="5A6095E6" w14:textId="47D76CDB" w:rsidR="005805EF" w:rsidRDefault="005805EF" w:rsidP="005805EF">
      <w:pPr>
        <w:rPr>
          <w:rFonts w:cs="Times New Roman"/>
        </w:rPr>
      </w:pPr>
      <w:r w:rsidRPr="00B1564A">
        <w:rPr>
          <w:rFonts w:cs="Times New Roman"/>
          <w:color w:val="0F0F0F"/>
        </w:rPr>
        <w:t xml:space="preserve">Les résultats présentés dans le </w:t>
      </w:r>
      <w:r w:rsidR="00621F48">
        <w:rPr>
          <w:rFonts w:cs="Times New Roman"/>
          <w:color w:val="0F0F0F"/>
        </w:rPr>
        <w:fldChar w:fldCharType="begin"/>
      </w:r>
      <w:r w:rsidR="00621F48">
        <w:rPr>
          <w:rFonts w:cs="Times New Roman"/>
          <w:color w:val="0F0F0F"/>
        </w:rPr>
        <w:instrText xml:space="preserve"> REF _Ref152680299 \h </w:instrText>
      </w:r>
      <w:r w:rsidR="00621F48">
        <w:rPr>
          <w:rFonts w:cs="Times New Roman"/>
          <w:color w:val="0F0F0F"/>
        </w:rPr>
      </w:r>
      <w:r w:rsidR="00621F48">
        <w:rPr>
          <w:rFonts w:cs="Times New Roman"/>
          <w:color w:val="0F0F0F"/>
        </w:rPr>
        <w:fldChar w:fldCharType="separate"/>
      </w:r>
      <w:r w:rsidR="00403D22">
        <w:t xml:space="preserve">Tableau </w:t>
      </w:r>
      <w:r w:rsidR="00403D22">
        <w:rPr>
          <w:noProof/>
        </w:rPr>
        <w:t>5</w:t>
      </w:r>
      <w:r w:rsidR="00621F48">
        <w:rPr>
          <w:rFonts w:cs="Times New Roman"/>
          <w:color w:val="0F0F0F"/>
        </w:rPr>
        <w:fldChar w:fldCharType="end"/>
      </w:r>
      <w:r w:rsidRPr="00B1564A">
        <w:rPr>
          <w:rFonts w:cs="Times New Roman"/>
          <w:color w:val="0F0F0F"/>
        </w:rPr>
        <w:t xml:space="preserve"> montrent les performances de quatre modèles différents en termes de cinq métriques d'évaluation, avec l'optimisation basée sur le F1-score</w:t>
      </w:r>
    </w:p>
    <w:tbl>
      <w:tblPr>
        <w:tblW w:w="7800" w:type="dxa"/>
        <w:jc w:val="center"/>
        <w:tblCellMar>
          <w:left w:w="70" w:type="dxa"/>
          <w:right w:w="70" w:type="dxa"/>
        </w:tblCellMar>
        <w:tblLook w:val="04A0" w:firstRow="1" w:lastRow="0" w:firstColumn="1" w:lastColumn="0" w:noHBand="0" w:noVBand="1"/>
      </w:tblPr>
      <w:tblGrid>
        <w:gridCol w:w="2505"/>
        <w:gridCol w:w="1263"/>
        <w:gridCol w:w="917"/>
        <w:gridCol w:w="1281"/>
        <w:gridCol w:w="917"/>
        <w:gridCol w:w="917"/>
      </w:tblGrid>
      <w:tr w:rsidR="00621F48" w:rsidRPr="00621F48" w14:paraId="0C1FF639" w14:textId="77777777" w:rsidTr="00621F48">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4C08E402"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Scores des modèles ayant meilleur f1</w:t>
            </w:r>
          </w:p>
        </w:tc>
      </w:tr>
      <w:tr w:rsidR="00621F48" w:rsidRPr="00621F48" w14:paraId="36D54CC3"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4135A5D9"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63" w:type="dxa"/>
            <w:tcBorders>
              <w:top w:val="nil"/>
              <w:left w:val="nil"/>
              <w:bottom w:val="single" w:sz="8" w:space="0" w:color="FFFFFF"/>
              <w:right w:val="single" w:sz="8" w:space="0" w:color="FFFFFF"/>
            </w:tcBorders>
            <w:shd w:val="clear" w:color="000000" w:fill="9BC2E6"/>
            <w:noWrap/>
            <w:vAlign w:val="center"/>
            <w:hideMark/>
          </w:tcPr>
          <w:p w14:paraId="42285810"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accuracy</w:t>
            </w:r>
            <w:proofErr w:type="spellEnd"/>
          </w:p>
        </w:tc>
        <w:tc>
          <w:tcPr>
            <w:tcW w:w="917" w:type="dxa"/>
            <w:tcBorders>
              <w:top w:val="nil"/>
              <w:left w:val="nil"/>
              <w:bottom w:val="single" w:sz="8" w:space="0" w:color="FFFFFF"/>
              <w:right w:val="single" w:sz="8" w:space="0" w:color="FFFFFF"/>
            </w:tcBorders>
            <w:shd w:val="clear" w:color="000000" w:fill="9BC2E6"/>
            <w:noWrap/>
            <w:vAlign w:val="center"/>
            <w:hideMark/>
          </w:tcPr>
          <w:p w14:paraId="20C73CAD"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recall</w:t>
            </w:r>
            <w:proofErr w:type="spellEnd"/>
          </w:p>
        </w:tc>
        <w:tc>
          <w:tcPr>
            <w:tcW w:w="1281" w:type="dxa"/>
            <w:tcBorders>
              <w:top w:val="nil"/>
              <w:left w:val="nil"/>
              <w:bottom w:val="single" w:sz="8" w:space="0" w:color="FFFFFF"/>
              <w:right w:val="single" w:sz="8" w:space="0" w:color="FFFFFF"/>
            </w:tcBorders>
            <w:shd w:val="clear" w:color="000000" w:fill="9BC2E6"/>
            <w:noWrap/>
            <w:vAlign w:val="center"/>
            <w:hideMark/>
          </w:tcPr>
          <w:p w14:paraId="166F6AAE"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precision</w:t>
            </w:r>
            <w:proofErr w:type="spellEnd"/>
          </w:p>
        </w:tc>
        <w:tc>
          <w:tcPr>
            <w:tcW w:w="917" w:type="dxa"/>
            <w:tcBorders>
              <w:top w:val="nil"/>
              <w:left w:val="nil"/>
              <w:bottom w:val="single" w:sz="8" w:space="0" w:color="FFFFFF"/>
              <w:right w:val="single" w:sz="8" w:space="0" w:color="FFFFFF"/>
            </w:tcBorders>
            <w:shd w:val="clear" w:color="000000" w:fill="9BC2E6"/>
            <w:noWrap/>
            <w:vAlign w:val="center"/>
            <w:hideMark/>
          </w:tcPr>
          <w:p w14:paraId="4B5C40AB"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f1</w:t>
            </w:r>
          </w:p>
        </w:tc>
        <w:tc>
          <w:tcPr>
            <w:tcW w:w="917" w:type="dxa"/>
            <w:tcBorders>
              <w:top w:val="nil"/>
              <w:left w:val="nil"/>
              <w:bottom w:val="single" w:sz="8" w:space="0" w:color="FFFFFF"/>
              <w:right w:val="single" w:sz="8" w:space="0" w:color="FFFFFF"/>
            </w:tcBorders>
            <w:shd w:val="clear" w:color="000000" w:fill="9BC2E6"/>
            <w:noWrap/>
            <w:vAlign w:val="center"/>
            <w:hideMark/>
          </w:tcPr>
          <w:p w14:paraId="2D29C773"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auc</w:t>
            </w:r>
            <w:proofErr w:type="spellEnd"/>
          </w:p>
        </w:tc>
      </w:tr>
      <w:tr w:rsidR="00621F48" w:rsidRPr="00621F48" w14:paraId="1F542BF3"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FEEA158"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LogisticRegression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70B071E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w:t>
            </w:r>
          </w:p>
        </w:tc>
        <w:tc>
          <w:tcPr>
            <w:tcW w:w="917" w:type="dxa"/>
            <w:tcBorders>
              <w:top w:val="nil"/>
              <w:left w:val="nil"/>
              <w:bottom w:val="single" w:sz="8" w:space="0" w:color="FFFFFF"/>
              <w:right w:val="single" w:sz="8" w:space="0" w:color="FFFFFF"/>
            </w:tcBorders>
            <w:shd w:val="clear" w:color="000000" w:fill="DDEBF7"/>
            <w:noWrap/>
            <w:vAlign w:val="center"/>
            <w:hideMark/>
          </w:tcPr>
          <w:p w14:paraId="3C0E88F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0.5002</w:t>
            </w:r>
          </w:p>
        </w:tc>
        <w:tc>
          <w:tcPr>
            <w:tcW w:w="1281" w:type="dxa"/>
            <w:tcBorders>
              <w:top w:val="nil"/>
              <w:left w:val="nil"/>
              <w:bottom w:val="single" w:sz="8" w:space="0" w:color="FFFFFF"/>
              <w:right w:val="single" w:sz="8" w:space="0" w:color="FFFFFF"/>
            </w:tcBorders>
            <w:shd w:val="clear" w:color="000000" w:fill="DDEBF7"/>
            <w:noWrap/>
            <w:vAlign w:val="center"/>
            <w:hideMark/>
          </w:tcPr>
          <w:p w14:paraId="14A8D0F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0.7277</w:t>
            </w:r>
          </w:p>
        </w:tc>
        <w:tc>
          <w:tcPr>
            <w:tcW w:w="917" w:type="dxa"/>
            <w:tcBorders>
              <w:top w:val="nil"/>
              <w:left w:val="nil"/>
              <w:bottom w:val="single" w:sz="8" w:space="0" w:color="FFFFFF"/>
              <w:right w:val="single" w:sz="8" w:space="0" w:color="FFFFFF"/>
            </w:tcBorders>
            <w:shd w:val="clear" w:color="000000" w:fill="DDEBF7"/>
            <w:noWrap/>
            <w:vAlign w:val="center"/>
            <w:hideMark/>
          </w:tcPr>
          <w:p w14:paraId="2B660CF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0.5929</w:t>
            </w:r>
          </w:p>
        </w:tc>
        <w:tc>
          <w:tcPr>
            <w:tcW w:w="917" w:type="dxa"/>
            <w:tcBorders>
              <w:top w:val="nil"/>
              <w:left w:val="nil"/>
              <w:bottom w:val="single" w:sz="8" w:space="0" w:color="FFFFFF"/>
              <w:right w:val="single" w:sz="8" w:space="0" w:color="FFFFFF"/>
            </w:tcBorders>
            <w:shd w:val="clear" w:color="000000" w:fill="DDEBF7"/>
            <w:noWrap/>
            <w:vAlign w:val="center"/>
            <w:hideMark/>
          </w:tcPr>
          <w:p w14:paraId="050B58A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0.8695</w:t>
            </w:r>
          </w:p>
        </w:tc>
      </w:tr>
      <w:tr w:rsidR="00621F48" w:rsidRPr="00621F48" w14:paraId="6BB16C2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7B26CEBC"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TreeDecision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1AD5EAC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0.8409</w:t>
            </w:r>
          </w:p>
        </w:tc>
        <w:tc>
          <w:tcPr>
            <w:tcW w:w="917" w:type="dxa"/>
            <w:tcBorders>
              <w:top w:val="nil"/>
              <w:left w:val="nil"/>
              <w:bottom w:val="single" w:sz="8" w:space="0" w:color="FFFFFF"/>
              <w:right w:val="single" w:sz="8" w:space="0" w:color="FFFFFF"/>
            </w:tcBorders>
            <w:shd w:val="clear" w:color="000000" w:fill="DDEBF7"/>
            <w:noWrap/>
            <w:vAlign w:val="center"/>
            <w:hideMark/>
          </w:tcPr>
          <w:p w14:paraId="1B9B832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0.4883</w:t>
            </w:r>
          </w:p>
        </w:tc>
        <w:tc>
          <w:tcPr>
            <w:tcW w:w="1281" w:type="dxa"/>
            <w:tcBorders>
              <w:top w:val="nil"/>
              <w:left w:val="nil"/>
              <w:bottom w:val="single" w:sz="8" w:space="0" w:color="FFFFFF"/>
              <w:right w:val="single" w:sz="8" w:space="0" w:color="FFFFFF"/>
            </w:tcBorders>
            <w:shd w:val="clear" w:color="000000" w:fill="DDEBF7"/>
            <w:noWrap/>
            <w:vAlign w:val="center"/>
            <w:hideMark/>
          </w:tcPr>
          <w:p w14:paraId="3803E409"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0.7114</w:t>
            </w:r>
          </w:p>
        </w:tc>
        <w:tc>
          <w:tcPr>
            <w:tcW w:w="917" w:type="dxa"/>
            <w:tcBorders>
              <w:top w:val="nil"/>
              <w:left w:val="nil"/>
              <w:bottom w:val="single" w:sz="8" w:space="0" w:color="FFFFFF"/>
              <w:right w:val="single" w:sz="8" w:space="0" w:color="FFFFFF"/>
            </w:tcBorders>
            <w:shd w:val="clear" w:color="000000" w:fill="DDEBF7"/>
            <w:noWrap/>
            <w:vAlign w:val="center"/>
            <w:hideMark/>
          </w:tcPr>
          <w:p w14:paraId="084FF7D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0.5791</w:t>
            </w:r>
          </w:p>
        </w:tc>
        <w:tc>
          <w:tcPr>
            <w:tcW w:w="917" w:type="dxa"/>
            <w:tcBorders>
              <w:top w:val="nil"/>
              <w:left w:val="nil"/>
              <w:bottom w:val="single" w:sz="8" w:space="0" w:color="FFFFFF"/>
              <w:right w:val="single" w:sz="8" w:space="0" w:color="FFFFFF"/>
            </w:tcBorders>
            <w:shd w:val="clear" w:color="000000" w:fill="DDEBF7"/>
            <w:noWrap/>
            <w:vAlign w:val="center"/>
            <w:hideMark/>
          </w:tcPr>
          <w:p w14:paraId="7EE32939"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0.8498</w:t>
            </w:r>
          </w:p>
        </w:tc>
      </w:tr>
      <w:tr w:rsidR="00621F48" w:rsidRPr="00621F48" w14:paraId="5464F7B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108F55DC"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RandomForest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65DDA13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0.8494</w:t>
            </w:r>
          </w:p>
        </w:tc>
        <w:tc>
          <w:tcPr>
            <w:tcW w:w="917" w:type="dxa"/>
            <w:tcBorders>
              <w:top w:val="nil"/>
              <w:left w:val="nil"/>
              <w:bottom w:val="single" w:sz="8" w:space="0" w:color="FFFFFF"/>
              <w:right w:val="single" w:sz="8" w:space="0" w:color="FFFFFF"/>
            </w:tcBorders>
            <w:shd w:val="clear" w:color="000000" w:fill="DDEBF7"/>
            <w:noWrap/>
            <w:vAlign w:val="center"/>
            <w:hideMark/>
          </w:tcPr>
          <w:p w14:paraId="027F12C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0.5049</w:t>
            </w:r>
          </w:p>
        </w:tc>
        <w:tc>
          <w:tcPr>
            <w:tcW w:w="1281" w:type="dxa"/>
            <w:tcBorders>
              <w:top w:val="nil"/>
              <w:left w:val="nil"/>
              <w:bottom w:val="single" w:sz="8" w:space="0" w:color="FFFFFF"/>
              <w:right w:val="single" w:sz="8" w:space="0" w:color="FFFFFF"/>
            </w:tcBorders>
            <w:shd w:val="clear" w:color="000000" w:fill="DDEBF7"/>
            <w:noWrap/>
            <w:vAlign w:val="center"/>
            <w:hideMark/>
          </w:tcPr>
          <w:p w14:paraId="6000149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0.7409</w:t>
            </w:r>
          </w:p>
        </w:tc>
        <w:tc>
          <w:tcPr>
            <w:tcW w:w="917" w:type="dxa"/>
            <w:tcBorders>
              <w:top w:val="nil"/>
              <w:left w:val="nil"/>
              <w:bottom w:val="single" w:sz="8" w:space="0" w:color="FFFFFF"/>
              <w:right w:val="single" w:sz="8" w:space="0" w:color="FFFFFF"/>
            </w:tcBorders>
            <w:shd w:val="clear" w:color="000000" w:fill="DDEBF7"/>
            <w:noWrap/>
            <w:vAlign w:val="center"/>
            <w:hideMark/>
          </w:tcPr>
          <w:p w14:paraId="7E21C1F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0.6006</w:t>
            </w:r>
          </w:p>
        </w:tc>
        <w:tc>
          <w:tcPr>
            <w:tcW w:w="917" w:type="dxa"/>
            <w:tcBorders>
              <w:top w:val="nil"/>
              <w:left w:val="nil"/>
              <w:bottom w:val="single" w:sz="8" w:space="0" w:color="FFFFFF"/>
              <w:right w:val="single" w:sz="8" w:space="0" w:color="FFFFFF"/>
            </w:tcBorders>
            <w:shd w:val="clear" w:color="000000" w:fill="DDEBF7"/>
            <w:noWrap/>
            <w:vAlign w:val="center"/>
            <w:hideMark/>
          </w:tcPr>
          <w:p w14:paraId="701AEF8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0.8699</w:t>
            </w:r>
          </w:p>
        </w:tc>
      </w:tr>
      <w:tr w:rsidR="00621F48" w:rsidRPr="00621F48" w14:paraId="7AEC561D"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408045A8" w14:textId="77777777" w:rsidR="00621F48" w:rsidRPr="00621F48" w:rsidRDefault="00621F48" w:rsidP="00621F48">
            <w:pPr>
              <w:spacing w:after="0"/>
              <w:jc w:val="left"/>
              <w:rPr>
                <w:rFonts w:eastAsia="Times New Roman" w:cs="Times New Roman"/>
                <w:b/>
                <w:bCs/>
                <w:color w:val="000000"/>
                <w:lang w:eastAsia="fr-FR"/>
              </w:rPr>
            </w:pPr>
            <w:proofErr w:type="spellStart"/>
            <w:r w:rsidRPr="00621F48">
              <w:rPr>
                <w:rFonts w:eastAsia="Times New Roman" w:cs="Times New Roman"/>
                <w:b/>
                <w:bCs/>
                <w:color w:val="000000"/>
                <w:lang w:eastAsia="fr-FR"/>
              </w:rPr>
              <w:t>XGBoost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13FD028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0.8554</w:t>
            </w:r>
          </w:p>
        </w:tc>
        <w:tc>
          <w:tcPr>
            <w:tcW w:w="917" w:type="dxa"/>
            <w:tcBorders>
              <w:top w:val="nil"/>
              <w:left w:val="nil"/>
              <w:bottom w:val="single" w:sz="8" w:space="0" w:color="FFFFFF"/>
              <w:right w:val="single" w:sz="8" w:space="0" w:color="FFFFFF"/>
            </w:tcBorders>
            <w:shd w:val="clear" w:color="000000" w:fill="DDEBF7"/>
            <w:noWrap/>
            <w:vAlign w:val="center"/>
            <w:hideMark/>
          </w:tcPr>
          <w:p w14:paraId="6C565C8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0.5475</w:t>
            </w:r>
          </w:p>
        </w:tc>
        <w:tc>
          <w:tcPr>
            <w:tcW w:w="1281" w:type="dxa"/>
            <w:tcBorders>
              <w:top w:val="nil"/>
              <w:left w:val="nil"/>
              <w:bottom w:val="single" w:sz="8" w:space="0" w:color="FFFFFF"/>
              <w:right w:val="single" w:sz="8" w:space="0" w:color="FFFFFF"/>
            </w:tcBorders>
            <w:shd w:val="clear" w:color="000000" w:fill="DDEBF7"/>
            <w:noWrap/>
            <w:vAlign w:val="center"/>
            <w:hideMark/>
          </w:tcPr>
          <w:p w14:paraId="48290B2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0.7397</w:t>
            </w:r>
          </w:p>
        </w:tc>
        <w:tc>
          <w:tcPr>
            <w:tcW w:w="917" w:type="dxa"/>
            <w:tcBorders>
              <w:top w:val="nil"/>
              <w:left w:val="nil"/>
              <w:bottom w:val="single" w:sz="8" w:space="0" w:color="FFFFFF"/>
              <w:right w:val="single" w:sz="8" w:space="0" w:color="FFFFFF"/>
            </w:tcBorders>
            <w:shd w:val="clear" w:color="000000" w:fill="DDEBF7"/>
            <w:noWrap/>
            <w:vAlign w:val="center"/>
            <w:hideMark/>
          </w:tcPr>
          <w:p w14:paraId="699CA12A" w14:textId="77777777" w:rsidR="00621F48" w:rsidRPr="00621F48" w:rsidRDefault="00621F48" w:rsidP="00621F48">
            <w:pPr>
              <w:spacing w:after="0"/>
              <w:jc w:val="right"/>
              <w:rPr>
                <w:rFonts w:eastAsia="Times New Roman" w:cs="Times New Roman"/>
                <w:b/>
                <w:bCs/>
                <w:color w:val="000000"/>
                <w:lang w:eastAsia="fr-FR"/>
              </w:rPr>
            </w:pPr>
            <w:r w:rsidRPr="00621F48">
              <w:rPr>
                <w:rFonts w:eastAsia="Times New Roman" w:cs="Times New Roman"/>
                <w:b/>
                <w:bCs/>
                <w:color w:val="000000"/>
                <w:lang w:eastAsia="fr-FR"/>
              </w:rPr>
              <w:t>0.6292</w:t>
            </w:r>
          </w:p>
        </w:tc>
        <w:tc>
          <w:tcPr>
            <w:tcW w:w="917" w:type="dxa"/>
            <w:tcBorders>
              <w:top w:val="nil"/>
              <w:left w:val="nil"/>
              <w:bottom w:val="single" w:sz="8" w:space="0" w:color="FFFFFF"/>
              <w:right w:val="single" w:sz="8" w:space="0" w:color="FFFFFF"/>
            </w:tcBorders>
            <w:shd w:val="clear" w:color="000000" w:fill="DDEBF7"/>
            <w:noWrap/>
            <w:vAlign w:val="center"/>
            <w:hideMark/>
          </w:tcPr>
          <w:p w14:paraId="38DFC098" w14:textId="77777777" w:rsidR="00621F48" w:rsidRPr="00621F48" w:rsidRDefault="00621F48" w:rsidP="00621F48">
            <w:pPr>
              <w:keepNext/>
              <w:spacing w:after="0"/>
              <w:jc w:val="right"/>
              <w:rPr>
                <w:rFonts w:eastAsia="Times New Roman" w:cs="Times New Roman"/>
                <w:color w:val="000000"/>
                <w:lang w:eastAsia="fr-FR"/>
              </w:rPr>
            </w:pPr>
            <w:r w:rsidRPr="00621F48">
              <w:rPr>
                <w:rFonts w:eastAsia="Times New Roman" w:cs="Times New Roman"/>
                <w:color w:val="000000"/>
                <w:lang w:eastAsia="fr-FR"/>
              </w:rPr>
              <w:t>0.8852</w:t>
            </w:r>
          </w:p>
        </w:tc>
      </w:tr>
    </w:tbl>
    <w:p w14:paraId="5896951E" w14:textId="5F946F4D" w:rsidR="00621F48" w:rsidRPr="00B1564A" w:rsidRDefault="00621F48" w:rsidP="00621F48">
      <w:pPr>
        <w:pStyle w:val="Lgende"/>
        <w:rPr>
          <w:rFonts w:cs="Times New Roman"/>
        </w:rPr>
      </w:pPr>
      <w:bookmarkStart w:id="19" w:name="_Ref152680299"/>
      <w:r>
        <w:t xml:space="preserve">Tableau </w:t>
      </w:r>
      <w:fldSimple w:instr=" SEQ Tableau \* ARABIC ">
        <w:r w:rsidR="00403D22">
          <w:rPr>
            <w:noProof/>
          </w:rPr>
          <w:t>5</w:t>
        </w:r>
      </w:fldSimple>
      <w:bookmarkEnd w:id="19"/>
      <w:r w:rsidRPr="009368CD">
        <w:t>: Scores des modèles ayant meilleur</w:t>
      </w:r>
      <w:r>
        <w:t xml:space="preserve"> F1-score</w:t>
      </w:r>
    </w:p>
    <w:p w14:paraId="46636C79"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r w:rsidRPr="00B1564A">
        <w:rPr>
          <w:rFonts w:cs="Times New Roman"/>
          <w:color w:val="0F0F0F"/>
        </w:rPr>
        <w:t xml:space="preserve">Le modèle </w:t>
      </w:r>
      <w:proofErr w:type="spellStart"/>
      <w:r w:rsidRPr="00B1564A">
        <w:rPr>
          <w:rFonts w:cs="Times New Roman"/>
          <w:color w:val="0F0F0F"/>
        </w:rPr>
        <w:t>XGBoost</w:t>
      </w:r>
      <w:proofErr w:type="spellEnd"/>
      <w:r w:rsidRPr="00B1564A">
        <w:rPr>
          <w:rFonts w:cs="Times New Roman"/>
          <w:color w:val="0F0F0F"/>
        </w:rPr>
        <w:t xml:space="preserve"> affiche le F1-score le plus élevé (0.6292) parmi tous les modèles. Le F1-score est une métrique qui prend en compte à la fois la </w:t>
      </w:r>
      <w:proofErr w:type="spellStart"/>
      <w:r w:rsidRPr="00B1564A">
        <w:rPr>
          <w:rFonts w:cs="Times New Roman"/>
          <w:color w:val="0F0F0F"/>
        </w:rPr>
        <w:t>precision</w:t>
      </w:r>
      <w:proofErr w:type="spellEnd"/>
      <w:r w:rsidRPr="00B1564A">
        <w:rPr>
          <w:rFonts w:cs="Times New Roman"/>
          <w:color w:val="0F0F0F"/>
        </w:rPr>
        <w:t xml:space="preserve"> et le </w:t>
      </w:r>
      <w:proofErr w:type="spellStart"/>
      <w:r w:rsidRPr="00B1564A">
        <w:rPr>
          <w:rFonts w:cs="Times New Roman"/>
          <w:color w:val="0F0F0F"/>
        </w:rPr>
        <w:t>recall</w:t>
      </w:r>
      <w:proofErr w:type="spellEnd"/>
      <w:r w:rsidRPr="00B1564A">
        <w:rPr>
          <w:rFonts w:cs="Times New Roman"/>
          <w:color w:val="0F0F0F"/>
        </w:rPr>
        <w:t xml:space="preserve">. Cela suggère que </w:t>
      </w:r>
      <w:proofErr w:type="spellStart"/>
      <w:r w:rsidRPr="00B1564A">
        <w:rPr>
          <w:rFonts w:cs="Times New Roman"/>
          <w:color w:val="0F0F0F"/>
        </w:rPr>
        <w:t>XGBoost</w:t>
      </w:r>
      <w:proofErr w:type="spellEnd"/>
      <w:r w:rsidRPr="00B1564A">
        <w:rPr>
          <w:rFonts w:cs="Times New Roman"/>
          <w:color w:val="0F0F0F"/>
        </w:rPr>
        <w:t xml:space="preserve"> atteint un équilibre optimal entre l'identification des vrais positifs (</w:t>
      </w:r>
      <w:proofErr w:type="spellStart"/>
      <w:r w:rsidRPr="00B1564A">
        <w:rPr>
          <w:rFonts w:cs="Times New Roman"/>
          <w:color w:val="0F0F0F"/>
        </w:rPr>
        <w:t>recall</w:t>
      </w:r>
      <w:proofErr w:type="spellEnd"/>
      <w:r w:rsidRPr="00B1564A">
        <w:rPr>
          <w:rFonts w:cs="Times New Roman"/>
          <w:color w:val="0F0F0F"/>
        </w:rPr>
        <w:t>) et la minimisation des faux positifs (</w:t>
      </w:r>
      <w:proofErr w:type="spellStart"/>
      <w:r w:rsidRPr="00B1564A">
        <w:rPr>
          <w:rFonts w:cs="Times New Roman"/>
          <w:color w:val="0F0F0F"/>
        </w:rPr>
        <w:t>precision</w:t>
      </w:r>
      <w:proofErr w:type="spellEnd"/>
      <w:r w:rsidRPr="00B1564A">
        <w:rPr>
          <w:rFonts w:cs="Times New Roman"/>
          <w:color w:val="0F0F0F"/>
        </w:rPr>
        <w:t>).</w:t>
      </w:r>
    </w:p>
    <w:p w14:paraId="6F454894"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Accuracy</w:t>
      </w:r>
      <w:proofErr w:type="spellEnd"/>
      <w:r w:rsidRPr="00B1564A">
        <w:rPr>
          <w:rFonts w:cs="Times New Roman"/>
        </w:rPr>
        <w:t xml:space="preserve"> : </w:t>
      </w:r>
      <w:proofErr w:type="spellStart"/>
      <w:r w:rsidRPr="00B1564A">
        <w:rPr>
          <w:rFonts w:cs="Times New Roman"/>
          <w:color w:val="0F0F0F"/>
        </w:rPr>
        <w:t>XGBoost</w:t>
      </w:r>
      <w:proofErr w:type="spellEnd"/>
      <w:r w:rsidRPr="00B1564A">
        <w:rPr>
          <w:rFonts w:cs="Times New Roman"/>
          <w:color w:val="0F0F0F"/>
        </w:rPr>
        <w:t xml:space="preserve"> a également une </w:t>
      </w:r>
      <w:proofErr w:type="spellStart"/>
      <w:r w:rsidRPr="00B1564A">
        <w:rPr>
          <w:rFonts w:cs="Times New Roman"/>
          <w:color w:val="0F0F0F"/>
        </w:rPr>
        <w:t>accuracy</w:t>
      </w:r>
      <w:proofErr w:type="spellEnd"/>
      <w:r w:rsidRPr="00B1564A">
        <w:rPr>
          <w:rFonts w:cs="Times New Roman"/>
          <w:color w:val="0F0F0F"/>
        </w:rPr>
        <w:t xml:space="preserve"> élevée (0.8554), indiquant une classification correcte d'une grande proportion des exemples.</w:t>
      </w:r>
    </w:p>
    <w:p w14:paraId="4FFE41D0"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Recall</w:t>
      </w:r>
      <w:proofErr w:type="spellEnd"/>
      <w:r w:rsidRPr="00B1564A">
        <w:rPr>
          <w:rFonts w:cs="Times New Roman"/>
        </w:rPr>
        <w:t xml:space="preserve"> et </w:t>
      </w:r>
      <w:proofErr w:type="spellStart"/>
      <w:r w:rsidRPr="00B1564A">
        <w:rPr>
          <w:rFonts w:cs="Times New Roman"/>
        </w:rPr>
        <w:t>Precision</w:t>
      </w:r>
      <w:proofErr w:type="spellEnd"/>
      <w:r w:rsidRPr="00B1564A">
        <w:rPr>
          <w:rFonts w:cs="Times New Roman"/>
        </w:rPr>
        <w:t xml:space="preserve"> : </w:t>
      </w:r>
      <w:proofErr w:type="spellStart"/>
      <w:r w:rsidRPr="00B1564A">
        <w:rPr>
          <w:rFonts w:cs="Times New Roman"/>
          <w:color w:val="0F0F0F"/>
        </w:rPr>
        <w:t>XGBoost</w:t>
      </w:r>
      <w:proofErr w:type="spellEnd"/>
      <w:r w:rsidRPr="00B1564A">
        <w:rPr>
          <w:rFonts w:cs="Times New Roman"/>
          <w:color w:val="0F0F0F"/>
        </w:rPr>
        <w:t xml:space="preserve"> a des valeurs de </w:t>
      </w:r>
      <w:proofErr w:type="spellStart"/>
      <w:r w:rsidRPr="00B1564A">
        <w:rPr>
          <w:rFonts w:cs="Times New Roman"/>
          <w:color w:val="0F0F0F"/>
        </w:rPr>
        <w:t>recall</w:t>
      </w:r>
      <w:proofErr w:type="spellEnd"/>
      <w:r w:rsidRPr="00B1564A">
        <w:rPr>
          <w:rFonts w:cs="Times New Roman"/>
          <w:color w:val="0F0F0F"/>
        </w:rPr>
        <w:t xml:space="preserve"> et de </w:t>
      </w:r>
      <w:proofErr w:type="spellStart"/>
      <w:r w:rsidRPr="00B1564A">
        <w:rPr>
          <w:rFonts w:cs="Times New Roman"/>
          <w:color w:val="0F0F0F"/>
        </w:rPr>
        <w:t>precision</w:t>
      </w:r>
      <w:proofErr w:type="spellEnd"/>
      <w:r w:rsidRPr="00B1564A">
        <w:rPr>
          <w:rFonts w:cs="Times New Roman"/>
          <w:color w:val="0F0F0F"/>
        </w:rPr>
        <w:t xml:space="preserve"> compétitives par rapport aux autres modèles, ce qui renforce l'idée d'un équilibre entre la sensibilité aux vrais positifs et la limitation des faux positifs.</w:t>
      </w:r>
    </w:p>
    <w:p w14:paraId="682F9FB4" w14:textId="77777777" w:rsidR="005805EF" w:rsidRPr="004021D7" w:rsidRDefault="005805EF" w:rsidP="005805EF">
      <w:pPr>
        <w:pStyle w:val="Paragraphedeliste"/>
        <w:numPr>
          <w:ilvl w:val="0"/>
          <w:numId w:val="26"/>
        </w:numPr>
        <w:rPr>
          <w:rFonts w:cs="Times New Roman"/>
        </w:rPr>
      </w:pPr>
      <w:r w:rsidRPr="00B1564A">
        <w:rPr>
          <w:rFonts w:cs="Times New Roman"/>
        </w:rPr>
        <w:t xml:space="preserve">AUC : </w:t>
      </w:r>
      <w:proofErr w:type="spellStart"/>
      <w:r w:rsidRPr="00B1564A">
        <w:rPr>
          <w:rFonts w:cs="Times New Roman"/>
          <w:color w:val="0F0F0F"/>
        </w:rPr>
        <w:t>XGBoost</w:t>
      </w:r>
      <w:proofErr w:type="spellEnd"/>
      <w:r w:rsidRPr="00B1564A">
        <w:rPr>
          <w:rFonts w:cs="Times New Roman"/>
          <w:color w:val="0F0F0F"/>
        </w:rPr>
        <w:t xml:space="preserve"> présente également la plus haute AUC (0.8852), ce qui confirme sa capacité à bien discriminer entre les classes positives et négatives.</w:t>
      </w:r>
    </w:p>
    <w:p w14:paraId="67782920" w14:textId="77777777" w:rsidR="00621F48" w:rsidRDefault="005A5204" w:rsidP="00621F48">
      <w:pPr>
        <w:keepNext/>
        <w:jc w:val="center"/>
      </w:pPr>
      <w:r>
        <w:rPr>
          <w:rFonts w:cs="Times New Roman"/>
          <w:noProof/>
          <w:lang w:eastAsia="fr-FR"/>
        </w:rPr>
        <w:lastRenderedPageBreak/>
        <w:drawing>
          <wp:inline distT="0" distB="0" distL="0" distR="0" wp14:anchorId="3F51C954" wp14:editId="3FA5744E">
            <wp:extent cx="3600000" cy="2700000"/>
            <wp:effectExtent l="0" t="0" r="0" b="5715"/>
            <wp:docPr id="92" name="Image 92"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descr="Une image contenant texte, capture d’écran, ligne, diagramme&#10;&#10;Description générée automatiquement"/>
                    <pic:cNvPicPr/>
                  </pic:nvPicPr>
                  <pic:blipFill>
                    <a:blip r:embed="rId19"/>
                    <a:stretch>
                      <a:fillRect/>
                    </a:stretch>
                  </pic:blipFill>
                  <pic:spPr>
                    <a:xfrm>
                      <a:off x="0" y="0"/>
                      <a:ext cx="3600000" cy="2700000"/>
                    </a:xfrm>
                    <a:prstGeom prst="rect">
                      <a:avLst/>
                    </a:prstGeom>
                  </pic:spPr>
                </pic:pic>
              </a:graphicData>
            </a:graphic>
          </wp:inline>
        </w:drawing>
      </w:r>
    </w:p>
    <w:p w14:paraId="060E9FC0" w14:textId="3EF45633" w:rsidR="005805EF" w:rsidRPr="004021D7" w:rsidRDefault="00621F48" w:rsidP="00621F48">
      <w:pPr>
        <w:pStyle w:val="Lgende"/>
        <w:rPr>
          <w:rFonts w:cs="Times New Roman"/>
        </w:rPr>
      </w:pPr>
      <w:r>
        <w:t xml:space="preserve">Figure </w:t>
      </w:r>
      <w:fldSimple w:instr=" SEQ Figure \* ARABIC ">
        <w:r w:rsidR="00403D22">
          <w:rPr>
            <w:noProof/>
          </w:rPr>
          <w:t>7</w:t>
        </w:r>
      </w:fldSimple>
      <w:r>
        <w:t>:</w:t>
      </w:r>
      <w:r w:rsidRPr="00F662E2">
        <w:t xml:space="preserve"> Les ROC courbes des 4 modèles ayant meilleur </w:t>
      </w:r>
      <w:r>
        <w:t>F1-score</w:t>
      </w:r>
    </w:p>
    <w:p w14:paraId="7A1336AE" w14:textId="77777777" w:rsidR="005805EF" w:rsidRPr="00B1564A" w:rsidRDefault="005805EF" w:rsidP="009E42C4">
      <w:pPr>
        <w:pStyle w:val="Titre4"/>
      </w:pPr>
      <w:bookmarkStart w:id="20" w:name="_Ref152680381"/>
      <w:r w:rsidRPr="00B1564A">
        <w:t>Maximisation de l’AUC</w:t>
      </w:r>
      <w:bookmarkEnd w:id="20"/>
    </w:p>
    <w:p w14:paraId="0516F8CB" w14:textId="6EF0ADB4" w:rsidR="005805EF" w:rsidRDefault="005805EF" w:rsidP="005805EF">
      <w:pPr>
        <w:rPr>
          <w:rFonts w:cs="Times New Roman"/>
          <w:color w:val="0F0F0F"/>
        </w:rPr>
      </w:pPr>
      <w:r w:rsidRPr="00B1564A">
        <w:rPr>
          <w:rFonts w:cs="Times New Roman"/>
          <w:color w:val="0F0F0F"/>
        </w:rPr>
        <w:t xml:space="preserve">Les résultats présentés dans le </w:t>
      </w:r>
      <w:r w:rsidR="00621F48">
        <w:rPr>
          <w:rFonts w:cs="Times New Roman"/>
          <w:color w:val="0F0F0F"/>
        </w:rPr>
        <w:fldChar w:fldCharType="begin"/>
      </w:r>
      <w:r w:rsidR="00621F48">
        <w:rPr>
          <w:rFonts w:cs="Times New Roman"/>
          <w:color w:val="0F0F0F"/>
        </w:rPr>
        <w:instrText xml:space="preserve"> REF _Ref152680325 \h </w:instrText>
      </w:r>
      <w:r w:rsidR="00621F48">
        <w:rPr>
          <w:rFonts w:cs="Times New Roman"/>
          <w:color w:val="0F0F0F"/>
        </w:rPr>
      </w:r>
      <w:r w:rsidR="00621F48">
        <w:rPr>
          <w:rFonts w:cs="Times New Roman"/>
          <w:color w:val="0F0F0F"/>
        </w:rPr>
        <w:fldChar w:fldCharType="separate"/>
      </w:r>
      <w:r w:rsidR="00403D22">
        <w:t xml:space="preserve">Tableau </w:t>
      </w:r>
      <w:r w:rsidR="00403D22">
        <w:rPr>
          <w:noProof/>
        </w:rPr>
        <w:t>6</w:t>
      </w:r>
      <w:r w:rsidR="00621F48">
        <w:rPr>
          <w:rFonts w:cs="Times New Roman"/>
          <w:color w:val="0F0F0F"/>
        </w:rPr>
        <w:fldChar w:fldCharType="end"/>
      </w:r>
      <w:r w:rsidR="00621F48">
        <w:rPr>
          <w:rFonts w:cs="Times New Roman"/>
          <w:color w:val="0F0F0F"/>
        </w:rPr>
        <w:t xml:space="preserve"> </w:t>
      </w:r>
      <w:r w:rsidRPr="00B1564A">
        <w:rPr>
          <w:rFonts w:cs="Times New Roman"/>
          <w:color w:val="0F0F0F"/>
        </w:rPr>
        <w:t xml:space="preserve">montrent les performances de quatre modèles différents en termes de cinq métriques d'évaluation, avec l'optimisation basée sur l’AUC. </w:t>
      </w:r>
    </w:p>
    <w:tbl>
      <w:tblPr>
        <w:tblW w:w="7800" w:type="dxa"/>
        <w:jc w:val="center"/>
        <w:tblCellMar>
          <w:left w:w="70" w:type="dxa"/>
          <w:right w:w="70" w:type="dxa"/>
        </w:tblCellMar>
        <w:tblLook w:val="04A0" w:firstRow="1" w:lastRow="0" w:firstColumn="1" w:lastColumn="0" w:noHBand="0" w:noVBand="1"/>
      </w:tblPr>
      <w:tblGrid>
        <w:gridCol w:w="2505"/>
        <w:gridCol w:w="1263"/>
        <w:gridCol w:w="917"/>
        <w:gridCol w:w="1281"/>
        <w:gridCol w:w="917"/>
        <w:gridCol w:w="917"/>
      </w:tblGrid>
      <w:tr w:rsidR="00621F48" w:rsidRPr="00621F48" w14:paraId="6DD41DEB" w14:textId="77777777" w:rsidTr="00621F48">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503A762B"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 xml:space="preserve">Scores des modèles ayant meilleur </w:t>
            </w:r>
            <w:proofErr w:type="spellStart"/>
            <w:r w:rsidRPr="00621F48">
              <w:rPr>
                <w:rFonts w:eastAsia="Times New Roman" w:cs="Times New Roman"/>
                <w:b/>
                <w:bCs/>
                <w:color w:val="000000"/>
                <w:sz w:val="28"/>
                <w:szCs w:val="28"/>
                <w:lang w:eastAsia="fr-FR"/>
              </w:rPr>
              <w:t>auc</w:t>
            </w:r>
            <w:proofErr w:type="spellEnd"/>
          </w:p>
        </w:tc>
      </w:tr>
      <w:tr w:rsidR="00621F48" w:rsidRPr="00621F48" w14:paraId="5555CF4C"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7D8CB974"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63" w:type="dxa"/>
            <w:tcBorders>
              <w:top w:val="nil"/>
              <w:left w:val="nil"/>
              <w:bottom w:val="single" w:sz="8" w:space="0" w:color="FFFFFF"/>
              <w:right w:val="single" w:sz="8" w:space="0" w:color="FFFFFF"/>
            </w:tcBorders>
            <w:shd w:val="clear" w:color="000000" w:fill="9BC2E6"/>
            <w:noWrap/>
            <w:vAlign w:val="center"/>
            <w:hideMark/>
          </w:tcPr>
          <w:p w14:paraId="1AB3855D"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accuracy</w:t>
            </w:r>
            <w:proofErr w:type="spellEnd"/>
          </w:p>
        </w:tc>
        <w:tc>
          <w:tcPr>
            <w:tcW w:w="917" w:type="dxa"/>
            <w:tcBorders>
              <w:top w:val="nil"/>
              <w:left w:val="nil"/>
              <w:bottom w:val="single" w:sz="8" w:space="0" w:color="FFFFFF"/>
              <w:right w:val="single" w:sz="8" w:space="0" w:color="FFFFFF"/>
            </w:tcBorders>
            <w:shd w:val="clear" w:color="000000" w:fill="9BC2E6"/>
            <w:noWrap/>
            <w:vAlign w:val="center"/>
            <w:hideMark/>
          </w:tcPr>
          <w:p w14:paraId="740FFBC0"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recall</w:t>
            </w:r>
            <w:proofErr w:type="spellEnd"/>
          </w:p>
        </w:tc>
        <w:tc>
          <w:tcPr>
            <w:tcW w:w="1281" w:type="dxa"/>
            <w:tcBorders>
              <w:top w:val="nil"/>
              <w:left w:val="nil"/>
              <w:bottom w:val="single" w:sz="8" w:space="0" w:color="FFFFFF"/>
              <w:right w:val="single" w:sz="8" w:space="0" w:color="FFFFFF"/>
            </w:tcBorders>
            <w:shd w:val="clear" w:color="000000" w:fill="9BC2E6"/>
            <w:noWrap/>
            <w:vAlign w:val="center"/>
            <w:hideMark/>
          </w:tcPr>
          <w:p w14:paraId="2439F315"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precision</w:t>
            </w:r>
            <w:proofErr w:type="spellEnd"/>
          </w:p>
        </w:tc>
        <w:tc>
          <w:tcPr>
            <w:tcW w:w="917" w:type="dxa"/>
            <w:tcBorders>
              <w:top w:val="nil"/>
              <w:left w:val="nil"/>
              <w:bottom w:val="single" w:sz="8" w:space="0" w:color="FFFFFF"/>
              <w:right w:val="single" w:sz="8" w:space="0" w:color="FFFFFF"/>
            </w:tcBorders>
            <w:shd w:val="clear" w:color="000000" w:fill="9BC2E6"/>
            <w:noWrap/>
            <w:vAlign w:val="center"/>
            <w:hideMark/>
          </w:tcPr>
          <w:p w14:paraId="5E2F298B"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f1</w:t>
            </w:r>
          </w:p>
        </w:tc>
        <w:tc>
          <w:tcPr>
            <w:tcW w:w="917" w:type="dxa"/>
            <w:tcBorders>
              <w:top w:val="nil"/>
              <w:left w:val="nil"/>
              <w:bottom w:val="single" w:sz="8" w:space="0" w:color="FFFFFF"/>
              <w:right w:val="single" w:sz="8" w:space="0" w:color="FFFFFF"/>
            </w:tcBorders>
            <w:shd w:val="clear" w:color="000000" w:fill="9BC2E6"/>
            <w:noWrap/>
            <w:vAlign w:val="center"/>
            <w:hideMark/>
          </w:tcPr>
          <w:p w14:paraId="5259AD2F"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auc</w:t>
            </w:r>
            <w:proofErr w:type="spellEnd"/>
          </w:p>
        </w:tc>
      </w:tr>
      <w:tr w:rsidR="00621F48" w:rsidRPr="00621F48" w14:paraId="3311F79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57FE6DAD"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LogisticRegression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56C2623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w:t>
            </w:r>
          </w:p>
        </w:tc>
        <w:tc>
          <w:tcPr>
            <w:tcW w:w="917" w:type="dxa"/>
            <w:tcBorders>
              <w:top w:val="nil"/>
              <w:left w:val="nil"/>
              <w:bottom w:val="single" w:sz="8" w:space="0" w:color="FFFFFF"/>
              <w:right w:val="single" w:sz="8" w:space="0" w:color="FFFFFF"/>
            </w:tcBorders>
            <w:shd w:val="clear" w:color="000000" w:fill="DDEBF7"/>
            <w:noWrap/>
            <w:vAlign w:val="center"/>
            <w:hideMark/>
          </w:tcPr>
          <w:p w14:paraId="7A3F703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0.5004</w:t>
            </w:r>
          </w:p>
        </w:tc>
        <w:tc>
          <w:tcPr>
            <w:tcW w:w="1281" w:type="dxa"/>
            <w:tcBorders>
              <w:top w:val="nil"/>
              <w:left w:val="nil"/>
              <w:bottom w:val="single" w:sz="8" w:space="0" w:color="FFFFFF"/>
              <w:right w:val="single" w:sz="8" w:space="0" w:color="FFFFFF"/>
            </w:tcBorders>
            <w:shd w:val="clear" w:color="000000" w:fill="DDEBF7"/>
            <w:noWrap/>
            <w:vAlign w:val="center"/>
            <w:hideMark/>
          </w:tcPr>
          <w:p w14:paraId="6EC0AE5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0.7273</w:t>
            </w:r>
          </w:p>
        </w:tc>
        <w:tc>
          <w:tcPr>
            <w:tcW w:w="917" w:type="dxa"/>
            <w:tcBorders>
              <w:top w:val="nil"/>
              <w:left w:val="nil"/>
              <w:bottom w:val="single" w:sz="8" w:space="0" w:color="FFFFFF"/>
              <w:right w:val="single" w:sz="8" w:space="0" w:color="FFFFFF"/>
            </w:tcBorders>
            <w:shd w:val="clear" w:color="000000" w:fill="DDEBF7"/>
            <w:noWrap/>
            <w:vAlign w:val="center"/>
            <w:hideMark/>
          </w:tcPr>
          <w:p w14:paraId="70ED410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0.5929</w:t>
            </w:r>
          </w:p>
        </w:tc>
        <w:tc>
          <w:tcPr>
            <w:tcW w:w="917" w:type="dxa"/>
            <w:tcBorders>
              <w:top w:val="nil"/>
              <w:left w:val="nil"/>
              <w:bottom w:val="single" w:sz="8" w:space="0" w:color="FFFFFF"/>
              <w:right w:val="single" w:sz="8" w:space="0" w:color="FFFFFF"/>
            </w:tcBorders>
            <w:shd w:val="clear" w:color="000000" w:fill="DDEBF7"/>
            <w:noWrap/>
            <w:vAlign w:val="center"/>
            <w:hideMark/>
          </w:tcPr>
          <w:p w14:paraId="58E3B7E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0.8695</w:t>
            </w:r>
          </w:p>
        </w:tc>
      </w:tr>
      <w:tr w:rsidR="00621F48" w:rsidRPr="00621F48" w14:paraId="0127BF15"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53547FA6"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TreeDecision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6BB1DFB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0.8399</w:t>
            </w:r>
          </w:p>
        </w:tc>
        <w:tc>
          <w:tcPr>
            <w:tcW w:w="917" w:type="dxa"/>
            <w:tcBorders>
              <w:top w:val="nil"/>
              <w:left w:val="nil"/>
              <w:bottom w:val="single" w:sz="8" w:space="0" w:color="FFFFFF"/>
              <w:right w:val="single" w:sz="8" w:space="0" w:color="FFFFFF"/>
            </w:tcBorders>
            <w:shd w:val="clear" w:color="000000" w:fill="DDEBF7"/>
            <w:noWrap/>
            <w:vAlign w:val="center"/>
            <w:hideMark/>
          </w:tcPr>
          <w:p w14:paraId="21DF61B8"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0.4478</w:t>
            </w:r>
          </w:p>
        </w:tc>
        <w:tc>
          <w:tcPr>
            <w:tcW w:w="1281" w:type="dxa"/>
            <w:tcBorders>
              <w:top w:val="nil"/>
              <w:left w:val="nil"/>
              <w:bottom w:val="single" w:sz="8" w:space="0" w:color="FFFFFF"/>
              <w:right w:val="single" w:sz="8" w:space="0" w:color="FFFFFF"/>
            </w:tcBorders>
            <w:shd w:val="clear" w:color="000000" w:fill="DDEBF7"/>
            <w:noWrap/>
            <w:vAlign w:val="center"/>
            <w:hideMark/>
          </w:tcPr>
          <w:p w14:paraId="11B4903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0.7341</w:t>
            </w:r>
          </w:p>
        </w:tc>
        <w:tc>
          <w:tcPr>
            <w:tcW w:w="917" w:type="dxa"/>
            <w:tcBorders>
              <w:top w:val="nil"/>
              <w:left w:val="nil"/>
              <w:bottom w:val="single" w:sz="8" w:space="0" w:color="FFFFFF"/>
              <w:right w:val="single" w:sz="8" w:space="0" w:color="FFFFFF"/>
            </w:tcBorders>
            <w:shd w:val="clear" w:color="000000" w:fill="DDEBF7"/>
            <w:noWrap/>
            <w:vAlign w:val="center"/>
            <w:hideMark/>
          </w:tcPr>
          <w:p w14:paraId="570D1C3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0.5563</w:t>
            </w:r>
          </w:p>
        </w:tc>
        <w:tc>
          <w:tcPr>
            <w:tcW w:w="917" w:type="dxa"/>
            <w:tcBorders>
              <w:top w:val="nil"/>
              <w:left w:val="nil"/>
              <w:bottom w:val="single" w:sz="8" w:space="0" w:color="FFFFFF"/>
              <w:right w:val="single" w:sz="8" w:space="0" w:color="FFFFFF"/>
            </w:tcBorders>
            <w:shd w:val="clear" w:color="000000" w:fill="DDEBF7"/>
            <w:noWrap/>
            <w:vAlign w:val="center"/>
            <w:hideMark/>
          </w:tcPr>
          <w:p w14:paraId="2D00577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0.8493</w:t>
            </w:r>
          </w:p>
        </w:tc>
      </w:tr>
      <w:tr w:rsidR="00621F48" w:rsidRPr="00621F48" w14:paraId="6245595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6CDA361C"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RandomForest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0A5AB3D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0.8497</w:t>
            </w:r>
          </w:p>
        </w:tc>
        <w:tc>
          <w:tcPr>
            <w:tcW w:w="917" w:type="dxa"/>
            <w:tcBorders>
              <w:top w:val="nil"/>
              <w:left w:val="nil"/>
              <w:bottom w:val="single" w:sz="8" w:space="0" w:color="FFFFFF"/>
              <w:right w:val="single" w:sz="8" w:space="0" w:color="FFFFFF"/>
            </w:tcBorders>
            <w:shd w:val="clear" w:color="000000" w:fill="DDEBF7"/>
            <w:noWrap/>
            <w:vAlign w:val="center"/>
            <w:hideMark/>
          </w:tcPr>
          <w:p w14:paraId="54B1A15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0.498</w:t>
            </w:r>
          </w:p>
        </w:tc>
        <w:tc>
          <w:tcPr>
            <w:tcW w:w="1281" w:type="dxa"/>
            <w:tcBorders>
              <w:top w:val="nil"/>
              <w:left w:val="nil"/>
              <w:bottom w:val="single" w:sz="8" w:space="0" w:color="FFFFFF"/>
              <w:right w:val="single" w:sz="8" w:space="0" w:color="FFFFFF"/>
            </w:tcBorders>
            <w:shd w:val="clear" w:color="000000" w:fill="DDEBF7"/>
            <w:noWrap/>
            <w:vAlign w:val="center"/>
            <w:hideMark/>
          </w:tcPr>
          <w:p w14:paraId="3D881BFE"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0.7474</w:t>
            </w:r>
          </w:p>
        </w:tc>
        <w:tc>
          <w:tcPr>
            <w:tcW w:w="917" w:type="dxa"/>
            <w:tcBorders>
              <w:top w:val="nil"/>
              <w:left w:val="nil"/>
              <w:bottom w:val="single" w:sz="8" w:space="0" w:color="FFFFFF"/>
              <w:right w:val="single" w:sz="8" w:space="0" w:color="FFFFFF"/>
            </w:tcBorders>
            <w:shd w:val="clear" w:color="000000" w:fill="DDEBF7"/>
            <w:noWrap/>
            <w:vAlign w:val="center"/>
            <w:hideMark/>
          </w:tcPr>
          <w:p w14:paraId="29A6A363"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0.5978</w:t>
            </w:r>
          </w:p>
        </w:tc>
        <w:tc>
          <w:tcPr>
            <w:tcW w:w="917" w:type="dxa"/>
            <w:tcBorders>
              <w:top w:val="nil"/>
              <w:left w:val="nil"/>
              <w:bottom w:val="single" w:sz="8" w:space="0" w:color="FFFFFF"/>
              <w:right w:val="single" w:sz="8" w:space="0" w:color="FFFFFF"/>
            </w:tcBorders>
            <w:shd w:val="clear" w:color="000000" w:fill="DDEBF7"/>
            <w:noWrap/>
            <w:vAlign w:val="center"/>
            <w:hideMark/>
          </w:tcPr>
          <w:p w14:paraId="78D6C4B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0.8716</w:t>
            </w:r>
          </w:p>
        </w:tc>
      </w:tr>
      <w:tr w:rsidR="00621F48" w:rsidRPr="00621F48" w14:paraId="1D860E20"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1981A671" w14:textId="77777777" w:rsidR="00621F48" w:rsidRPr="00621F48" w:rsidRDefault="00621F48" w:rsidP="00621F48">
            <w:pPr>
              <w:spacing w:after="0"/>
              <w:jc w:val="left"/>
              <w:rPr>
                <w:rFonts w:eastAsia="Times New Roman" w:cs="Times New Roman"/>
                <w:b/>
                <w:bCs/>
                <w:color w:val="000000"/>
                <w:lang w:eastAsia="fr-FR"/>
              </w:rPr>
            </w:pPr>
            <w:proofErr w:type="spellStart"/>
            <w:r w:rsidRPr="00621F48">
              <w:rPr>
                <w:rFonts w:eastAsia="Times New Roman" w:cs="Times New Roman"/>
                <w:b/>
                <w:bCs/>
                <w:color w:val="000000"/>
                <w:lang w:eastAsia="fr-FR"/>
              </w:rPr>
              <w:t>XGBoost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1DDB013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0.8538</w:t>
            </w:r>
          </w:p>
        </w:tc>
        <w:tc>
          <w:tcPr>
            <w:tcW w:w="917" w:type="dxa"/>
            <w:tcBorders>
              <w:top w:val="nil"/>
              <w:left w:val="nil"/>
              <w:bottom w:val="single" w:sz="8" w:space="0" w:color="FFFFFF"/>
              <w:right w:val="single" w:sz="8" w:space="0" w:color="FFFFFF"/>
            </w:tcBorders>
            <w:shd w:val="clear" w:color="000000" w:fill="DDEBF7"/>
            <w:noWrap/>
            <w:vAlign w:val="center"/>
            <w:hideMark/>
          </w:tcPr>
          <w:p w14:paraId="75CB3FDF"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0.5358</w:t>
            </w:r>
          </w:p>
        </w:tc>
        <w:tc>
          <w:tcPr>
            <w:tcW w:w="1281" w:type="dxa"/>
            <w:tcBorders>
              <w:top w:val="nil"/>
              <w:left w:val="nil"/>
              <w:bottom w:val="single" w:sz="8" w:space="0" w:color="FFFFFF"/>
              <w:right w:val="single" w:sz="8" w:space="0" w:color="FFFFFF"/>
            </w:tcBorders>
            <w:shd w:val="clear" w:color="000000" w:fill="DDEBF7"/>
            <w:noWrap/>
            <w:vAlign w:val="center"/>
            <w:hideMark/>
          </w:tcPr>
          <w:p w14:paraId="115E4F7E"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0.74</w:t>
            </w:r>
          </w:p>
        </w:tc>
        <w:tc>
          <w:tcPr>
            <w:tcW w:w="917" w:type="dxa"/>
            <w:tcBorders>
              <w:top w:val="nil"/>
              <w:left w:val="nil"/>
              <w:bottom w:val="single" w:sz="8" w:space="0" w:color="FFFFFF"/>
              <w:right w:val="single" w:sz="8" w:space="0" w:color="FFFFFF"/>
            </w:tcBorders>
            <w:shd w:val="clear" w:color="000000" w:fill="DDEBF7"/>
            <w:noWrap/>
            <w:vAlign w:val="center"/>
            <w:hideMark/>
          </w:tcPr>
          <w:p w14:paraId="6A1C437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0.6216</w:t>
            </w:r>
          </w:p>
        </w:tc>
        <w:tc>
          <w:tcPr>
            <w:tcW w:w="917" w:type="dxa"/>
            <w:tcBorders>
              <w:top w:val="nil"/>
              <w:left w:val="nil"/>
              <w:bottom w:val="single" w:sz="8" w:space="0" w:color="FFFFFF"/>
              <w:right w:val="single" w:sz="8" w:space="0" w:color="FFFFFF"/>
            </w:tcBorders>
            <w:shd w:val="clear" w:color="000000" w:fill="DDEBF7"/>
            <w:noWrap/>
            <w:vAlign w:val="center"/>
            <w:hideMark/>
          </w:tcPr>
          <w:p w14:paraId="59549933" w14:textId="77777777" w:rsidR="00621F48" w:rsidRPr="00621F48" w:rsidRDefault="00621F48" w:rsidP="00621F48">
            <w:pPr>
              <w:keepNext/>
              <w:spacing w:after="0"/>
              <w:jc w:val="right"/>
              <w:rPr>
                <w:rFonts w:eastAsia="Times New Roman" w:cs="Times New Roman"/>
                <w:b/>
                <w:bCs/>
                <w:color w:val="000000"/>
                <w:lang w:eastAsia="fr-FR"/>
              </w:rPr>
            </w:pPr>
            <w:r w:rsidRPr="00621F48">
              <w:rPr>
                <w:rFonts w:eastAsia="Times New Roman" w:cs="Times New Roman"/>
                <w:b/>
                <w:bCs/>
                <w:color w:val="000000"/>
                <w:lang w:eastAsia="fr-FR"/>
              </w:rPr>
              <w:t>0.8844</w:t>
            </w:r>
          </w:p>
        </w:tc>
      </w:tr>
    </w:tbl>
    <w:p w14:paraId="5FE4A781" w14:textId="574A5088" w:rsidR="00621F48" w:rsidRPr="00B1564A" w:rsidRDefault="00621F48" w:rsidP="00621F48">
      <w:pPr>
        <w:pStyle w:val="Lgende"/>
        <w:rPr>
          <w:rFonts w:cs="Times New Roman"/>
          <w:color w:val="0F0F0F"/>
        </w:rPr>
      </w:pPr>
      <w:bookmarkStart w:id="21" w:name="_Ref152680325"/>
      <w:r>
        <w:t xml:space="preserve">Tableau </w:t>
      </w:r>
      <w:fldSimple w:instr=" SEQ Tableau \* ARABIC ">
        <w:r w:rsidR="00403D22">
          <w:rPr>
            <w:noProof/>
          </w:rPr>
          <w:t>6</w:t>
        </w:r>
      </w:fldSimple>
      <w:bookmarkEnd w:id="21"/>
      <w:r w:rsidRPr="00C97E4F">
        <w:t>: Scores des modèles ayant meilleur</w:t>
      </w:r>
      <w:r>
        <w:t xml:space="preserve"> AUC</w:t>
      </w:r>
    </w:p>
    <w:p w14:paraId="5D532CA8"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AUC : </w:t>
      </w:r>
      <w:r w:rsidRPr="00B1564A">
        <w:rPr>
          <w:rFonts w:cs="Times New Roman"/>
          <w:color w:val="0F0F0F"/>
        </w:rPr>
        <w:t xml:space="preserve">L'AUC (Area Under the </w:t>
      </w:r>
      <w:proofErr w:type="spellStart"/>
      <w:r w:rsidRPr="00B1564A">
        <w:rPr>
          <w:rFonts w:cs="Times New Roman"/>
          <w:color w:val="0F0F0F"/>
        </w:rPr>
        <w:t>Curve</w:t>
      </w:r>
      <w:proofErr w:type="spellEnd"/>
      <w:r w:rsidRPr="00B1564A">
        <w:rPr>
          <w:rFonts w:cs="Times New Roman"/>
          <w:color w:val="0F0F0F"/>
        </w:rPr>
        <w:t xml:space="preserve">) est souvent utilisée comme métrique pour évaluer les modèles de classification binaire. Dans ce cas, </w:t>
      </w:r>
      <w:proofErr w:type="spellStart"/>
      <w:r w:rsidRPr="00B1564A">
        <w:rPr>
          <w:rFonts w:cs="Times New Roman"/>
          <w:color w:val="0F0F0F"/>
        </w:rPr>
        <w:t>XGBoost</w:t>
      </w:r>
      <w:proofErr w:type="spellEnd"/>
      <w:r w:rsidRPr="00B1564A">
        <w:rPr>
          <w:rFonts w:cs="Times New Roman"/>
          <w:color w:val="0F0F0F"/>
        </w:rPr>
        <w:t xml:space="preserve"> a la valeur d'AUC la plus élevée (0.8844), ce qui indique une performance globale solide pour la classification binaire. Cela suggère que le modèle </w:t>
      </w:r>
      <w:proofErr w:type="spellStart"/>
      <w:r w:rsidRPr="00B1564A">
        <w:rPr>
          <w:rFonts w:cs="Times New Roman"/>
          <w:color w:val="0F0F0F"/>
        </w:rPr>
        <w:t>XGBoost</w:t>
      </w:r>
      <w:proofErr w:type="spellEnd"/>
      <w:r w:rsidRPr="00B1564A">
        <w:rPr>
          <w:rFonts w:cs="Times New Roman"/>
          <w:color w:val="0F0F0F"/>
        </w:rPr>
        <w:t xml:space="preserve"> a une bonne capacité à discriminer entre les classes positives et négatives.</w:t>
      </w:r>
    </w:p>
    <w:p w14:paraId="5AE5099D"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Accuracy</w:t>
      </w:r>
      <w:proofErr w:type="spellEnd"/>
      <w:r w:rsidRPr="00B1564A">
        <w:rPr>
          <w:rFonts w:cs="Times New Roman"/>
        </w:rPr>
        <w:t xml:space="preserve"> : </w:t>
      </w:r>
      <w:proofErr w:type="spellStart"/>
      <w:r w:rsidRPr="00B1564A">
        <w:rPr>
          <w:rFonts w:cs="Times New Roman"/>
          <w:color w:val="0F0F0F"/>
        </w:rPr>
        <w:t>XGBoost</w:t>
      </w:r>
      <w:proofErr w:type="spellEnd"/>
      <w:r w:rsidRPr="00B1564A">
        <w:rPr>
          <w:rFonts w:cs="Times New Roman"/>
          <w:color w:val="0F0F0F"/>
        </w:rPr>
        <w:t xml:space="preserve"> a également la meilleure </w:t>
      </w:r>
      <w:proofErr w:type="spellStart"/>
      <w:r w:rsidRPr="00B1564A">
        <w:rPr>
          <w:rFonts w:cs="Times New Roman"/>
          <w:color w:val="0F0F0F"/>
        </w:rPr>
        <w:t>accuracy</w:t>
      </w:r>
      <w:proofErr w:type="spellEnd"/>
      <w:r w:rsidRPr="00B1564A">
        <w:rPr>
          <w:rFonts w:cs="Times New Roman"/>
          <w:color w:val="0F0F0F"/>
        </w:rPr>
        <w:t xml:space="preserve"> (0.8538), ce qui signifie qu'il a correctement classé une grande proportion des exemples</w:t>
      </w:r>
    </w:p>
    <w:p w14:paraId="1FAEAB0C"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Recall</w:t>
      </w:r>
      <w:proofErr w:type="spellEnd"/>
      <w:r w:rsidRPr="00B1564A">
        <w:rPr>
          <w:rFonts w:cs="Times New Roman"/>
        </w:rPr>
        <w:t xml:space="preserve"> : </w:t>
      </w:r>
      <w:proofErr w:type="spellStart"/>
      <w:r w:rsidRPr="00B1564A">
        <w:rPr>
          <w:rFonts w:cs="Times New Roman"/>
          <w:color w:val="0F0F0F"/>
        </w:rPr>
        <w:t>XGBoost</w:t>
      </w:r>
      <w:proofErr w:type="spellEnd"/>
      <w:r w:rsidRPr="00B1564A">
        <w:rPr>
          <w:rFonts w:cs="Times New Roman"/>
          <w:color w:val="0F0F0F"/>
        </w:rPr>
        <w:t xml:space="preserve"> a le </w:t>
      </w:r>
      <w:proofErr w:type="spellStart"/>
      <w:r w:rsidRPr="00B1564A">
        <w:rPr>
          <w:rFonts w:cs="Times New Roman"/>
          <w:color w:val="0F0F0F"/>
        </w:rPr>
        <w:t>recall</w:t>
      </w:r>
      <w:proofErr w:type="spellEnd"/>
      <w:r w:rsidRPr="00B1564A">
        <w:rPr>
          <w:rFonts w:cs="Times New Roman"/>
          <w:color w:val="0F0F0F"/>
        </w:rPr>
        <w:t xml:space="preserve"> le plus élevé, indiquant qu'il a une capacité supérieure à identifier les exemples positifs par rapport aux autres modèles.</w:t>
      </w:r>
    </w:p>
    <w:p w14:paraId="0AE4AB20"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Precision</w:t>
      </w:r>
      <w:proofErr w:type="spellEnd"/>
      <w:r w:rsidRPr="00B1564A">
        <w:rPr>
          <w:rFonts w:cs="Times New Roman"/>
        </w:rPr>
        <w:t xml:space="preserve"> : </w:t>
      </w:r>
      <w:proofErr w:type="spellStart"/>
      <w:r w:rsidRPr="00B1564A">
        <w:rPr>
          <w:rFonts w:cs="Times New Roman"/>
          <w:color w:val="0F0F0F"/>
        </w:rPr>
        <w:t>Random</w:t>
      </w:r>
      <w:proofErr w:type="spellEnd"/>
      <w:r w:rsidRPr="00B1564A">
        <w:rPr>
          <w:rFonts w:cs="Times New Roman"/>
          <w:color w:val="0F0F0F"/>
        </w:rPr>
        <w:t xml:space="preserve"> Forest a la </w:t>
      </w:r>
      <w:proofErr w:type="spellStart"/>
      <w:r w:rsidRPr="00B1564A">
        <w:rPr>
          <w:rFonts w:cs="Times New Roman"/>
          <w:color w:val="0F0F0F"/>
        </w:rPr>
        <w:t>precision</w:t>
      </w:r>
      <w:proofErr w:type="spellEnd"/>
      <w:r w:rsidRPr="00B1564A">
        <w:rPr>
          <w:rFonts w:cs="Times New Roman"/>
          <w:color w:val="0F0F0F"/>
        </w:rPr>
        <w:t xml:space="preserve"> la plus élevée, ce qui suggère qu'il a moins de faux positifs par rapport aux autres modèles.</w:t>
      </w:r>
    </w:p>
    <w:p w14:paraId="0185B435"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proofErr w:type="spellStart"/>
      <w:r w:rsidRPr="00B1564A">
        <w:rPr>
          <w:rFonts w:cs="Times New Roman"/>
          <w:color w:val="0F0F0F"/>
        </w:rPr>
        <w:t>XGBoost</w:t>
      </w:r>
      <w:proofErr w:type="spellEnd"/>
      <w:r w:rsidRPr="00B1564A">
        <w:rPr>
          <w:rFonts w:cs="Times New Roman"/>
          <w:color w:val="0F0F0F"/>
        </w:rPr>
        <w:t xml:space="preserve"> a le F1-score le plus élevé, ce qui est une combinaison équilibrée de </w:t>
      </w:r>
      <w:proofErr w:type="spellStart"/>
      <w:r w:rsidRPr="00B1564A">
        <w:rPr>
          <w:rFonts w:cs="Times New Roman"/>
          <w:color w:val="0F0F0F"/>
        </w:rPr>
        <w:t>recall</w:t>
      </w:r>
      <w:proofErr w:type="spellEnd"/>
      <w:r w:rsidRPr="00B1564A">
        <w:rPr>
          <w:rFonts w:cs="Times New Roman"/>
          <w:color w:val="0F0F0F"/>
        </w:rPr>
        <w:t xml:space="preserve"> et </w:t>
      </w:r>
      <w:proofErr w:type="spellStart"/>
      <w:r w:rsidRPr="00B1564A">
        <w:rPr>
          <w:rFonts w:cs="Times New Roman"/>
          <w:color w:val="0F0F0F"/>
        </w:rPr>
        <w:t>precision</w:t>
      </w:r>
      <w:proofErr w:type="spellEnd"/>
    </w:p>
    <w:p w14:paraId="015F16F8" w14:textId="2410B604" w:rsidR="005805EF" w:rsidRPr="00B1564A" w:rsidRDefault="005805EF" w:rsidP="005805EF">
      <w:pPr>
        <w:rPr>
          <w:rFonts w:cs="Times New Roman"/>
        </w:rPr>
      </w:pPr>
    </w:p>
    <w:p w14:paraId="3800E709" w14:textId="77777777" w:rsidR="005805EF" w:rsidRDefault="005805EF" w:rsidP="005805EF">
      <w:pPr>
        <w:rPr>
          <w:rFonts w:cs="Times New Roman"/>
        </w:rPr>
      </w:pPr>
    </w:p>
    <w:p w14:paraId="75CEDA48" w14:textId="77777777" w:rsidR="00621F48" w:rsidRDefault="005A5204" w:rsidP="00621F48">
      <w:pPr>
        <w:keepNext/>
        <w:jc w:val="center"/>
      </w:pPr>
      <w:r>
        <w:rPr>
          <w:rFonts w:cs="Times New Roman"/>
          <w:noProof/>
          <w:lang w:eastAsia="fr-FR"/>
        </w:rPr>
        <w:lastRenderedPageBreak/>
        <w:drawing>
          <wp:inline distT="0" distB="0" distL="0" distR="0" wp14:anchorId="089D536B" wp14:editId="1695E66C">
            <wp:extent cx="3600000" cy="2700000"/>
            <wp:effectExtent l="0" t="0" r="0" b="5715"/>
            <wp:docPr id="93" name="Image 93"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descr="Une image contenant texte, capture d’écran, ligne, diagramme&#10;&#10;Description générée automatiquement"/>
                    <pic:cNvPicPr/>
                  </pic:nvPicPr>
                  <pic:blipFill>
                    <a:blip r:embed="rId20"/>
                    <a:stretch>
                      <a:fillRect/>
                    </a:stretch>
                  </pic:blipFill>
                  <pic:spPr>
                    <a:xfrm>
                      <a:off x="0" y="0"/>
                      <a:ext cx="3600000" cy="2700000"/>
                    </a:xfrm>
                    <a:prstGeom prst="rect">
                      <a:avLst/>
                    </a:prstGeom>
                  </pic:spPr>
                </pic:pic>
              </a:graphicData>
            </a:graphic>
          </wp:inline>
        </w:drawing>
      </w:r>
    </w:p>
    <w:p w14:paraId="15AC196D" w14:textId="5CEC8514" w:rsidR="005805EF" w:rsidRPr="00B1564A" w:rsidRDefault="00621F48" w:rsidP="00621F48">
      <w:pPr>
        <w:pStyle w:val="Lgende"/>
        <w:rPr>
          <w:rFonts w:cs="Times New Roman"/>
        </w:rPr>
      </w:pPr>
      <w:r>
        <w:t xml:space="preserve">Figure </w:t>
      </w:r>
      <w:fldSimple w:instr=" SEQ Figure \* ARABIC ">
        <w:r w:rsidR="00403D22">
          <w:rPr>
            <w:noProof/>
          </w:rPr>
          <w:t>8</w:t>
        </w:r>
      </w:fldSimple>
      <w:r w:rsidRPr="000C3734">
        <w:t xml:space="preserve">: Les ROC courbes des 4 modèles ayant meilleur </w:t>
      </w:r>
      <w:r>
        <w:t>AUC</w:t>
      </w:r>
    </w:p>
    <w:p w14:paraId="7BFC78B2" w14:textId="6555462D" w:rsidR="00984F2A" w:rsidRDefault="00967ED6" w:rsidP="00967ED6">
      <w:pPr>
        <w:pStyle w:val="Titre4"/>
      </w:pPr>
      <w:r>
        <w:t xml:space="preserve">Comparaison avec des modélisations </w:t>
      </w:r>
      <w:r w:rsidR="00D50669">
        <w:t xml:space="preserve">par lieu </w:t>
      </w:r>
      <w:r>
        <w:t>et par zone climatique</w:t>
      </w:r>
    </w:p>
    <w:p w14:paraId="48D96F2E" w14:textId="1C6E697C" w:rsidR="00984F2A" w:rsidRDefault="00967ED6" w:rsidP="00984F2A">
      <w:pPr>
        <w:rPr>
          <w:rFonts w:cs="Times New Roman"/>
          <w:color w:val="0F0F0F"/>
        </w:rPr>
      </w:pPr>
      <w:r w:rsidRPr="00B1564A">
        <w:rPr>
          <w:rFonts w:cs="Times New Roman"/>
        </w:rPr>
        <w:t xml:space="preserve">Les résultats </w:t>
      </w:r>
      <w:r w:rsidR="00621F48">
        <w:rPr>
          <w:rFonts w:cs="Times New Roman"/>
        </w:rPr>
        <w:t>dans l</w:t>
      </w:r>
      <w:r w:rsidR="00E86AEA">
        <w:rPr>
          <w:rFonts w:cs="Times New Roman"/>
        </w:rPr>
        <w:t>es</w:t>
      </w:r>
      <w:r w:rsidR="00621F48">
        <w:rPr>
          <w:rFonts w:cs="Times New Roman"/>
        </w:rPr>
        <w:t xml:space="preserve"> Section</w:t>
      </w:r>
      <w:r w:rsidR="00E86AEA">
        <w:rPr>
          <w:rFonts w:cs="Times New Roman"/>
        </w:rPr>
        <w:t>s</w:t>
      </w:r>
      <w:r w:rsidR="00621F48">
        <w:rPr>
          <w:rFonts w:cs="Times New Roman"/>
        </w:rPr>
        <w:t xml:space="preserve"> </w:t>
      </w:r>
      <w:r w:rsidR="00E86AEA">
        <w:rPr>
          <w:rFonts w:cs="Times New Roman"/>
        </w:rPr>
        <w:fldChar w:fldCharType="begin"/>
      </w:r>
      <w:r w:rsidR="00E86AEA">
        <w:rPr>
          <w:rFonts w:cs="Times New Roman"/>
        </w:rPr>
        <w:instrText xml:space="preserve"> PAGEREF _Ref152680378 \h </w:instrText>
      </w:r>
      <w:r w:rsidR="00E86AEA">
        <w:rPr>
          <w:rFonts w:cs="Times New Roman"/>
        </w:rPr>
      </w:r>
      <w:r w:rsidR="00E86AEA">
        <w:rPr>
          <w:rFonts w:cs="Times New Roman"/>
        </w:rPr>
        <w:fldChar w:fldCharType="separate"/>
      </w:r>
      <w:r w:rsidR="00403D22">
        <w:rPr>
          <w:rFonts w:cs="Times New Roman"/>
          <w:noProof/>
        </w:rPr>
        <w:t>7</w:t>
      </w:r>
      <w:r w:rsidR="00E86AEA">
        <w:rPr>
          <w:rFonts w:cs="Times New Roman"/>
        </w:rPr>
        <w:fldChar w:fldCharType="end"/>
      </w:r>
      <w:r w:rsidR="00E86AEA">
        <w:rPr>
          <w:rFonts w:cs="Times New Roman"/>
        </w:rPr>
        <w:t>-</w:t>
      </w:r>
      <w:r w:rsidR="00E86AEA">
        <w:rPr>
          <w:rFonts w:cs="Times New Roman"/>
        </w:rPr>
        <w:fldChar w:fldCharType="begin"/>
      </w:r>
      <w:r w:rsidR="00E86AEA">
        <w:rPr>
          <w:rFonts w:cs="Times New Roman"/>
        </w:rPr>
        <w:instrText xml:space="preserve"> PAGEREF _Ref152680381 \h </w:instrText>
      </w:r>
      <w:r w:rsidR="00E86AEA">
        <w:rPr>
          <w:rFonts w:cs="Times New Roman"/>
        </w:rPr>
      </w:r>
      <w:r w:rsidR="00E86AEA">
        <w:rPr>
          <w:rFonts w:cs="Times New Roman"/>
        </w:rPr>
        <w:fldChar w:fldCharType="separate"/>
      </w:r>
      <w:r w:rsidR="00403D22">
        <w:rPr>
          <w:rFonts w:cs="Times New Roman"/>
          <w:noProof/>
        </w:rPr>
        <w:t>11</w:t>
      </w:r>
      <w:r w:rsidR="00E86AEA">
        <w:rPr>
          <w:rFonts w:cs="Times New Roman"/>
        </w:rPr>
        <w:fldChar w:fldCharType="end"/>
      </w:r>
      <w:r>
        <w:rPr>
          <w:rFonts w:cs="Times New Roman"/>
        </w:rPr>
        <w:t xml:space="preserve"> </w:t>
      </w:r>
      <w:r w:rsidRPr="00B1564A">
        <w:rPr>
          <w:rFonts w:cs="Times New Roman"/>
          <w:color w:val="0F0F0F"/>
        </w:rPr>
        <w:t xml:space="preserve">suggèrent que </w:t>
      </w:r>
      <w:proofErr w:type="spellStart"/>
      <w:r w:rsidRPr="00B1564A">
        <w:rPr>
          <w:rFonts w:cs="Times New Roman"/>
          <w:color w:val="0F0F0F"/>
        </w:rPr>
        <w:t>XGBoost</w:t>
      </w:r>
      <w:proofErr w:type="spellEnd"/>
      <w:r w:rsidRPr="00B1564A">
        <w:rPr>
          <w:rFonts w:cs="Times New Roman"/>
          <w:color w:val="0F0F0F"/>
        </w:rPr>
        <w:t xml:space="preserve"> est le modèle qui offre la meilleure performance globale, en particulier en termes d'AUC, </w:t>
      </w:r>
      <w:proofErr w:type="spellStart"/>
      <w:r w:rsidRPr="00B1564A">
        <w:rPr>
          <w:rFonts w:cs="Times New Roman"/>
          <w:color w:val="0F0F0F"/>
        </w:rPr>
        <w:t>accuracy</w:t>
      </w:r>
      <w:proofErr w:type="spellEnd"/>
      <w:r w:rsidRPr="00B1564A">
        <w:rPr>
          <w:rFonts w:cs="Times New Roman"/>
          <w:color w:val="0F0F0F"/>
        </w:rPr>
        <w:t xml:space="preserve">, </w:t>
      </w:r>
      <w:proofErr w:type="spellStart"/>
      <w:r w:rsidRPr="00B1564A">
        <w:rPr>
          <w:rFonts w:cs="Times New Roman"/>
          <w:color w:val="0F0F0F"/>
        </w:rPr>
        <w:t>recall</w:t>
      </w:r>
      <w:proofErr w:type="spellEnd"/>
      <w:r w:rsidRPr="00B1564A">
        <w:rPr>
          <w:rFonts w:cs="Times New Roman"/>
          <w:color w:val="0F0F0F"/>
        </w:rPr>
        <w:t xml:space="preserve">, </w:t>
      </w:r>
      <w:proofErr w:type="spellStart"/>
      <w:r w:rsidRPr="00B1564A">
        <w:rPr>
          <w:rFonts w:cs="Times New Roman"/>
          <w:color w:val="0F0F0F"/>
        </w:rPr>
        <w:t>precision</w:t>
      </w:r>
      <w:proofErr w:type="spellEnd"/>
      <w:r w:rsidRPr="00B1564A">
        <w:rPr>
          <w:rFonts w:cs="Times New Roman"/>
          <w:color w:val="0F0F0F"/>
        </w:rPr>
        <w:t xml:space="preserve"> et F1-score.</w:t>
      </w:r>
      <w:r>
        <w:rPr>
          <w:rFonts w:cs="Times New Roman"/>
          <w:color w:val="0F0F0F"/>
        </w:rPr>
        <w:t xml:space="preserve"> Ces modélisations ont été réalisées avec l’ensemble des données du </w:t>
      </w:r>
      <w:proofErr w:type="spellStart"/>
      <w:r>
        <w:rPr>
          <w:rFonts w:cs="Times New Roman"/>
          <w:color w:val="0F0F0F"/>
        </w:rPr>
        <w:t>dataset</w:t>
      </w:r>
      <w:proofErr w:type="spellEnd"/>
      <w:r>
        <w:rPr>
          <w:rFonts w:cs="Times New Roman"/>
          <w:color w:val="0F0F0F"/>
        </w:rPr>
        <w:t xml:space="preserve">. Comparons maintenant les performances </w:t>
      </w:r>
      <w:r w:rsidR="004D2148">
        <w:rPr>
          <w:rFonts w:cs="Times New Roman"/>
          <w:color w:val="0F0F0F"/>
        </w:rPr>
        <w:t>d</w:t>
      </w:r>
      <w:r w:rsidR="00A22471">
        <w:rPr>
          <w:rFonts w:cs="Times New Roman"/>
          <w:color w:val="0F0F0F"/>
        </w:rPr>
        <w:t>’</w:t>
      </w:r>
      <w:r w:rsidR="004D2148">
        <w:rPr>
          <w:rFonts w:cs="Times New Roman"/>
          <w:color w:val="0F0F0F"/>
        </w:rPr>
        <w:t>u</w:t>
      </w:r>
      <w:r w:rsidR="00A22471">
        <w:rPr>
          <w:rFonts w:cs="Times New Roman"/>
          <w:color w:val="0F0F0F"/>
        </w:rPr>
        <w:t>n</w:t>
      </w:r>
      <w:r w:rsidR="004D2148">
        <w:rPr>
          <w:rFonts w:cs="Times New Roman"/>
          <w:color w:val="0F0F0F"/>
        </w:rPr>
        <w:t xml:space="preserve"> </w:t>
      </w:r>
      <w:proofErr w:type="spellStart"/>
      <w:r w:rsidR="004D2148">
        <w:rPr>
          <w:rFonts w:cs="Times New Roman"/>
          <w:color w:val="0F0F0F"/>
        </w:rPr>
        <w:t>XGBoost</w:t>
      </w:r>
      <w:proofErr w:type="spellEnd"/>
      <w:r w:rsidR="004D2148">
        <w:rPr>
          <w:rFonts w:cs="Times New Roman"/>
          <w:color w:val="0F0F0F"/>
        </w:rPr>
        <w:t xml:space="preserve"> entraîné en optimisant l’AUC-ROC </w:t>
      </w:r>
      <w:r w:rsidR="00A22471">
        <w:rPr>
          <w:rFonts w:cs="Times New Roman"/>
          <w:color w:val="0F0F0F"/>
        </w:rPr>
        <w:t xml:space="preserve">sur l’ensemble du jeu de données </w:t>
      </w:r>
      <w:r>
        <w:rPr>
          <w:rFonts w:cs="Times New Roman"/>
          <w:color w:val="0F0F0F"/>
        </w:rPr>
        <w:t xml:space="preserve">avec des modélisations ciblant chaque station météo d’une part (filtrage par la variable </w:t>
      </w:r>
      <w:r w:rsidRPr="007F31B9">
        <w:rPr>
          <w:rFonts w:cs="Times New Roman"/>
          <w:i/>
          <w:iCs/>
          <w:color w:val="0F0F0F"/>
        </w:rPr>
        <w:t>Location</w:t>
      </w:r>
      <w:r>
        <w:rPr>
          <w:rFonts w:cs="Times New Roman"/>
          <w:color w:val="0F0F0F"/>
        </w:rPr>
        <w:t xml:space="preserve">), et chaque zone climatique d’autre part (filtrage via la variable Climat issue de la </w:t>
      </w:r>
      <w:proofErr w:type="spellStart"/>
      <w:r>
        <w:rPr>
          <w:rFonts w:cs="Times New Roman"/>
          <w:color w:val="0F0F0F"/>
        </w:rPr>
        <w:t>clusterisation</w:t>
      </w:r>
      <w:proofErr w:type="spellEnd"/>
      <w:r>
        <w:rPr>
          <w:rFonts w:cs="Times New Roman"/>
          <w:color w:val="0F0F0F"/>
        </w:rPr>
        <w:t>).</w:t>
      </w:r>
      <w:r w:rsidR="004D2148">
        <w:rPr>
          <w:rFonts w:cs="Times New Roman"/>
          <w:color w:val="0F0F0F"/>
        </w:rPr>
        <w:t xml:space="preserve"> </w:t>
      </w:r>
      <w:r w:rsidR="00A354F9">
        <w:rPr>
          <w:rFonts w:cs="Times New Roman"/>
          <w:color w:val="0F0F0F"/>
        </w:rPr>
        <w:t>L</w:t>
      </w:r>
      <w:r w:rsidR="004D2148">
        <w:rPr>
          <w:rFonts w:cs="Times New Roman"/>
          <w:color w:val="0F0F0F"/>
        </w:rPr>
        <w:t xml:space="preserve">e </w:t>
      </w:r>
      <w:r w:rsidR="00E86AEA">
        <w:rPr>
          <w:rFonts w:cs="Times New Roman"/>
          <w:color w:val="0F0F0F"/>
        </w:rPr>
        <w:fldChar w:fldCharType="begin"/>
      </w:r>
      <w:r w:rsidR="00E86AEA">
        <w:rPr>
          <w:rFonts w:cs="Times New Roman"/>
          <w:color w:val="0F0F0F"/>
        </w:rPr>
        <w:instrText xml:space="preserve"> REF _Ref152680480 \h </w:instrText>
      </w:r>
      <w:r w:rsidR="00E86AEA">
        <w:rPr>
          <w:rFonts w:cs="Times New Roman"/>
          <w:color w:val="0F0F0F"/>
        </w:rPr>
      </w:r>
      <w:r w:rsidR="00E86AEA">
        <w:rPr>
          <w:rFonts w:cs="Times New Roman"/>
          <w:color w:val="0F0F0F"/>
        </w:rPr>
        <w:fldChar w:fldCharType="separate"/>
      </w:r>
      <w:r w:rsidR="00403D22">
        <w:t xml:space="preserve">Tableau </w:t>
      </w:r>
      <w:r w:rsidR="00403D22">
        <w:rPr>
          <w:noProof/>
        </w:rPr>
        <w:t>7</w:t>
      </w:r>
      <w:r w:rsidR="00E86AEA">
        <w:rPr>
          <w:rFonts w:cs="Times New Roman"/>
          <w:color w:val="0F0F0F"/>
        </w:rPr>
        <w:fldChar w:fldCharType="end"/>
      </w:r>
      <w:r w:rsidR="00E86AEA">
        <w:rPr>
          <w:rFonts w:cs="Times New Roman"/>
          <w:color w:val="0F0F0F"/>
        </w:rPr>
        <w:t xml:space="preserve"> </w:t>
      </w:r>
      <w:r w:rsidR="004D2148">
        <w:rPr>
          <w:rFonts w:cs="Times New Roman"/>
          <w:color w:val="0F0F0F"/>
        </w:rPr>
        <w:t>indiquera donc les performances moyenne</w:t>
      </w:r>
      <w:r w:rsidR="00A82188">
        <w:rPr>
          <w:rFonts w:cs="Times New Roman"/>
          <w:color w:val="0F0F0F"/>
        </w:rPr>
        <w:t>s</w:t>
      </w:r>
      <w:r w:rsidR="004D2148">
        <w:rPr>
          <w:rFonts w:cs="Times New Roman"/>
          <w:color w:val="0F0F0F"/>
        </w:rPr>
        <w:t xml:space="preserve"> de chaque approche ainsi que le modèle offrant les scores les plus intéressant</w:t>
      </w:r>
      <w:r w:rsidR="00A354F9">
        <w:rPr>
          <w:rFonts w:cs="Times New Roman"/>
          <w:color w:val="0F0F0F"/>
        </w:rPr>
        <w:t>s</w:t>
      </w:r>
      <w:r w:rsidR="004D2148">
        <w:rPr>
          <w:rFonts w:cs="Times New Roman"/>
          <w:color w:val="0F0F0F"/>
        </w:rPr>
        <w:t xml:space="preserve"> pour une </w:t>
      </w:r>
      <w:r w:rsidR="004D2148" w:rsidRPr="007F31B9">
        <w:rPr>
          <w:rFonts w:cs="Times New Roman"/>
          <w:i/>
          <w:iCs/>
          <w:color w:val="0F0F0F"/>
        </w:rPr>
        <w:t>Location</w:t>
      </w:r>
      <w:r w:rsidR="004D2148">
        <w:rPr>
          <w:rFonts w:cs="Times New Roman"/>
          <w:color w:val="0F0F0F"/>
        </w:rPr>
        <w:t xml:space="preserve"> donnée et pour une zone climatique donnée.</w:t>
      </w:r>
    </w:p>
    <w:tbl>
      <w:tblPr>
        <w:tblW w:w="7801" w:type="dxa"/>
        <w:jc w:val="center"/>
        <w:tblCellMar>
          <w:left w:w="70" w:type="dxa"/>
          <w:right w:w="70" w:type="dxa"/>
        </w:tblCellMar>
        <w:tblLook w:val="04A0" w:firstRow="1" w:lastRow="0" w:firstColumn="1" w:lastColumn="0" w:noHBand="0" w:noVBand="1"/>
      </w:tblPr>
      <w:tblGrid>
        <w:gridCol w:w="3004"/>
        <w:gridCol w:w="1144"/>
        <w:gridCol w:w="831"/>
        <w:gridCol w:w="1160"/>
        <w:gridCol w:w="831"/>
        <w:gridCol w:w="831"/>
      </w:tblGrid>
      <w:tr w:rsidR="00E86AEA" w:rsidRPr="00E86AEA" w14:paraId="4DDCCD8A" w14:textId="77777777" w:rsidTr="00E86AEA">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30FBFB19" w14:textId="77777777" w:rsidR="00E86AEA" w:rsidRPr="00E86AEA" w:rsidRDefault="00E86AEA" w:rsidP="00E86AEA">
            <w:pPr>
              <w:spacing w:after="0"/>
              <w:jc w:val="center"/>
              <w:rPr>
                <w:rFonts w:eastAsia="Times New Roman" w:cs="Times New Roman"/>
                <w:b/>
                <w:bCs/>
                <w:color w:val="000000"/>
                <w:sz w:val="28"/>
                <w:szCs w:val="28"/>
                <w:lang w:eastAsia="fr-FR"/>
              </w:rPr>
            </w:pPr>
            <w:r w:rsidRPr="00E86AEA">
              <w:rPr>
                <w:rFonts w:eastAsia="Times New Roman" w:cs="Times New Roman"/>
                <w:b/>
                <w:bCs/>
                <w:color w:val="000000"/>
                <w:sz w:val="28"/>
                <w:szCs w:val="28"/>
                <w:lang w:eastAsia="fr-FR"/>
              </w:rPr>
              <w:t xml:space="preserve">Comparaison des </w:t>
            </w:r>
            <w:proofErr w:type="spellStart"/>
            <w:r w:rsidRPr="00E86AEA">
              <w:rPr>
                <w:rFonts w:eastAsia="Times New Roman" w:cs="Times New Roman"/>
                <w:b/>
                <w:bCs/>
                <w:color w:val="000000"/>
                <w:sz w:val="28"/>
                <w:szCs w:val="28"/>
                <w:lang w:eastAsia="fr-FR"/>
              </w:rPr>
              <w:t>XGBoost</w:t>
            </w:r>
            <w:proofErr w:type="spellEnd"/>
            <w:r w:rsidRPr="00E86AEA">
              <w:rPr>
                <w:rFonts w:eastAsia="Times New Roman" w:cs="Times New Roman"/>
                <w:b/>
                <w:bCs/>
                <w:color w:val="000000"/>
                <w:sz w:val="28"/>
                <w:szCs w:val="28"/>
                <w:lang w:eastAsia="fr-FR"/>
              </w:rPr>
              <w:t xml:space="preserve"> selon le périmètre de modélisation</w:t>
            </w:r>
          </w:p>
        </w:tc>
      </w:tr>
      <w:tr w:rsidR="00E86AEA" w:rsidRPr="00E86AEA" w14:paraId="1E561100"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2AC610B5" w14:textId="77777777" w:rsidR="00E86AEA" w:rsidRPr="00E86AEA" w:rsidRDefault="00E86AEA" w:rsidP="00E86AEA">
            <w:pPr>
              <w:spacing w:after="0"/>
              <w:jc w:val="center"/>
              <w:rPr>
                <w:rFonts w:eastAsia="Times New Roman" w:cs="Times New Roman"/>
                <w:b/>
                <w:bCs/>
                <w:color w:val="FFFFFF"/>
                <w:lang w:eastAsia="fr-FR"/>
              </w:rPr>
            </w:pPr>
            <w:r w:rsidRPr="00E86AEA">
              <w:rPr>
                <w:rFonts w:eastAsia="Times New Roman" w:cs="Times New Roman"/>
                <w:b/>
                <w:bCs/>
                <w:color w:val="FFFFFF"/>
                <w:lang w:eastAsia="fr-FR"/>
              </w:rPr>
              <w:t> </w:t>
            </w:r>
          </w:p>
        </w:tc>
        <w:tc>
          <w:tcPr>
            <w:tcW w:w="1144" w:type="dxa"/>
            <w:tcBorders>
              <w:top w:val="nil"/>
              <w:left w:val="nil"/>
              <w:bottom w:val="single" w:sz="8" w:space="0" w:color="FFFFFF"/>
              <w:right w:val="single" w:sz="8" w:space="0" w:color="FFFFFF"/>
            </w:tcBorders>
            <w:shd w:val="clear" w:color="000000" w:fill="9BC2E6"/>
            <w:noWrap/>
            <w:vAlign w:val="center"/>
            <w:hideMark/>
          </w:tcPr>
          <w:p w14:paraId="0B7BC6F9" w14:textId="77777777" w:rsidR="00E86AEA" w:rsidRPr="00E86AEA" w:rsidRDefault="00E86AEA" w:rsidP="00E86AEA">
            <w:pPr>
              <w:spacing w:after="0"/>
              <w:jc w:val="center"/>
              <w:rPr>
                <w:rFonts w:eastAsia="Times New Roman" w:cs="Times New Roman"/>
                <w:b/>
                <w:bCs/>
                <w:color w:val="FFFFFF"/>
                <w:lang w:eastAsia="fr-FR"/>
              </w:rPr>
            </w:pPr>
            <w:proofErr w:type="spellStart"/>
            <w:r w:rsidRPr="00E86AEA">
              <w:rPr>
                <w:rFonts w:eastAsia="Times New Roman" w:cs="Times New Roman"/>
                <w:b/>
                <w:bCs/>
                <w:color w:val="FFFFFF"/>
                <w:lang w:eastAsia="fr-FR"/>
              </w:rPr>
              <w:t>accuracy</w:t>
            </w:r>
            <w:proofErr w:type="spellEnd"/>
          </w:p>
        </w:tc>
        <w:tc>
          <w:tcPr>
            <w:tcW w:w="831" w:type="dxa"/>
            <w:tcBorders>
              <w:top w:val="nil"/>
              <w:left w:val="nil"/>
              <w:bottom w:val="single" w:sz="8" w:space="0" w:color="FFFFFF"/>
              <w:right w:val="single" w:sz="8" w:space="0" w:color="FFFFFF"/>
            </w:tcBorders>
            <w:shd w:val="clear" w:color="000000" w:fill="9BC2E6"/>
            <w:noWrap/>
            <w:vAlign w:val="center"/>
            <w:hideMark/>
          </w:tcPr>
          <w:p w14:paraId="268D026B" w14:textId="77777777" w:rsidR="00E86AEA" w:rsidRPr="00E86AEA" w:rsidRDefault="00E86AEA" w:rsidP="00E86AEA">
            <w:pPr>
              <w:spacing w:after="0"/>
              <w:jc w:val="center"/>
              <w:rPr>
                <w:rFonts w:eastAsia="Times New Roman" w:cs="Times New Roman"/>
                <w:b/>
                <w:bCs/>
                <w:color w:val="FFFFFF"/>
                <w:lang w:eastAsia="fr-FR"/>
              </w:rPr>
            </w:pPr>
            <w:proofErr w:type="spellStart"/>
            <w:r w:rsidRPr="00E86AEA">
              <w:rPr>
                <w:rFonts w:eastAsia="Times New Roman" w:cs="Times New Roman"/>
                <w:b/>
                <w:bCs/>
                <w:color w:val="FFFFFF"/>
                <w:lang w:eastAsia="fr-FR"/>
              </w:rPr>
              <w:t>recall</w:t>
            </w:r>
            <w:proofErr w:type="spellEnd"/>
          </w:p>
        </w:tc>
        <w:tc>
          <w:tcPr>
            <w:tcW w:w="1160" w:type="dxa"/>
            <w:tcBorders>
              <w:top w:val="nil"/>
              <w:left w:val="nil"/>
              <w:bottom w:val="single" w:sz="8" w:space="0" w:color="FFFFFF"/>
              <w:right w:val="single" w:sz="8" w:space="0" w:color="FFFFFF"/>
            </w:tcBorders>
            <w:shd w:val="clear" w:color="000000" w:fill="9BC2E6"/>
            <w:noWrap/>
            <w:vAlign w:val="center"/>
            <w:hideMark/>
          </w:tcPr>
          <w:p w14:paraId="0AA2930C" w14:textId="77777777" w:rsidR="00E86AEA" w:rsidRPr="00E86AEA" w:rsidRDefault="00E86AEA" w:rsidP="00E86AEA">
            <w:pPr>
              <w:spacing w:after="0"/>
              <w:jc w:val="center"/>
              <w:rPr>
                <w:rFonts w:eastAsia="Times New Roman" w:cs="Times New Roman"/>
                <w:b/>
                <w:bCs/>
                <w:color w:val="FFFFFF"/>
                <w:lang w:eastAsia="fr-FR"/>
              </w:rPr>
            </w:pPr>
            <w:proofErr w:type="spellStart"/>
            <w:r w:rsidRPr="00E86AEA">
              <w:rPr>
                <w:rFonts w:eastAsia="Times New Roman" w:cs="Times New Roman"/>
                <w:b/>
                <w:bCs/>
                <w:color w:val="FFFFFF"/>
                <w:lang w:eastAsia="fr-FR"/>
              </w:rPr>
              <w:t>precision</w:t>
            </w:r>
            <w:proofErr w:type="spellEnd"/>
          </w:p>
        </w:tc>
        <w:tc>
          <w:tcPr>
            <w:tcW w:w="831" w:type="dxa"/>
            <w:tcBorders>
              <w:top w:val="nil"/>
              <w:left w:val="nil"/>
              <w:bottom w:val="single" w:sz="8" w:space="0" w:color="FFFFFF"/>
              <w:right w:val="single" w:sz="8" w:space="0" w:color="FFFFFF"/>
            </w:tcBorders>
            <w:shd w:val="clear" w:color="000000" w:fill="9BC2E6"/>
            <w:noWrap/>
            <w:vAlign w:val="center"/>
            <w:hideMark/>
          </w:tcPr>
          <w:p w14:paraId="19EFF47A" w14:textId="77777777" w:rsidR="00E86AEA" w:rsidRPr="00E86AEA" w:rsidRDefault="00E86AEA" w:rsidP="00E86AEA">
            <w:pPr>
              <w:spacing w:after="0"/>
              <w:jc w:val="center"/>
              <w:rPr>
                <w:rFonts w:eastAsia="Times New Roman" w:cs="Times New Roman"/>
                <w:b/>
                <w:bCs/>
                <w:color w:val="FFFFFF"/>
                <w:lang w:eastAsia="fr-FR"/>
              </w:rPr>
            </w:pPr>
            <w:r w:rsidRPr="00E86AEA">
              <w:rPr>
                <w:rFonts w:eastAsia="Times New Roman" w:cs="Times New Roman"/>
                <w:b/>
                <w:bCs/>
                <w:color w:val="FFFFFF"/>
                <w:lang w:eastAsia="fr-FR"/>
              </w:rPr>
              <w:t>f1</w:t>
            </w:r>
          </w:p>
        </w:tc>
        <w:tc>
          <w:tcPr>
            <w:tcW w:w="831" w:type="dxa"/>
            <w:tcBorders>
              <w:top w:val="nil"/>
              <w:left w:val="nil"/>
              <w:bottom w:val="single" w:sz="8" w:space="0" w:color="FFFFFF"/>
              <w:right w:val="single" w:sz="8" w:space="0" w:color="FFFFFF"/>
            </w:tcBorders>
            <w:shd w:val="clear" w:color="000000" w:fill="9BC2E6"/>
            <w:noWrap/>
            <w:vAlign w:val="center"/>
            <w:hideMark/>
          </w:tcPr>
          <w:p w14:paraId="258299E1" w14:textId="77777777" w:rsidR="00E86AEA" w:rsidRPr="00E86AEA" w:rsidRDefault="00E86AEA" w:rsidP="00E86AEA">
            <w:pPr>
              <w:spacing w:after="0"/>
              <w:jc w:val="center"/>
              <w:rPr>
                <w:rFonts w:eastAsia="Times New Roman" w:cs="Times New Roman"/>
                <w:b/>
                <w:bCs/>
                <w:color w:val="FFFFFF"/>
                <w:lang w:eastAsia="fr-FR"/>
              </w:rPr>
            </w:pPr>
            <w:proofErr w:type="spellStart"/>
            <w:r w:rsidRPr="00E86AEA">
              <w:rPr>
                <w:rFonts w:eastAsia="Times New Roman" w:cs="Times New Roman"/>
                <w:b/>
                <w:bCs/>
                <w:color w:val="FFFFFF"/>
                <w:lang w:eastAsia="fr-FR"/>
              </w:rPr>
              <w:t>auc</w:t>
            </w:r>
            <w:proofErr w:type="spellEnd"/>
          </w:p>
        </w:tc>
      </w:tr>
      <w:tr w:rsidR="00E86AEA" w:rsidRPr="00E86AEA" w14:paraId="794679B1"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66D6F2AE"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Macro</w:t>
            </w:r>
          </w:p>
        </w:tc>
        <w:tc>
          <w:tcPr>
            <w:tcW w:w="1144" w:type="dxa"/>
            <w:tcBorders>
              <w:top w:val="nil"/>
              <w:left w:val="nil"/>
              <w:bottom w:val="single" w:sz="8" w:space="0" w:color="FFFFFF"/>
              <w:right w:val="single" w:sz="8" w:space="0" w:color="FFFFFF"/>
            </w:tcBorders>
            <w:shd w:val="clear" w:color="000000" w:fill="DDEBF7"/>
            <w:noWrap/>
            <w:vAlign w:val="center"/>
            <w:hideMark/>
          </w:tcPr>
          <w:p w14:paraId="5F28FA90"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0.8642</w:t>
            </w:r>
          </w:p>
        </w:tc>
        <w:tc>
          <w:tcPr>
            <w:tcW w:w="831" w:type="dxa"/>
            <w:tcBorders>
              <w:top w:val="nil"/>
              <w:left w:val="nil"/>
              <w:bottom w:val="single" w:sz="8" w:space="0" w:color="FFFFFF"/>
              <w:right w:val="single" w:sz="8" w:space="0" w:color="FFFFFF"/>
            </w:tcBorders>
            <w:shd w:val="clear" w:color="000000" w:fill="DDEBF7"/>
            <w:noWrap/>
            <w:vAlign w:val="center"/>
            <w:hideMark/>
          </w:tcPr>
          <w:p w14:paraId="4221621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0.5558</w:t>
            </w:r>
          </w:p>
        </w:tc>
        <w:tc>
          <w:tcPr>
            <w:tcW w:w="1160" w:type="dxa"/>
            <w:tcBorders>
              <w:top w:val="nil"/>
              <w:left w:val="nil"/>
              <w:bottom w:val="single" w:sz="8" w:space="0" w:color="FFFFFF"/>
              <w:right w:val="single" w:sz="8" w:space="0" w:color="FFFFFF"/>
            </w:tcBorders>
            <w:shd w:val="clear" w:color="000000" w:fill="DDEBF7"/>
            <w:noWrap/>
            <w:vAlign w:val="center"/>
            <w:hideMark/>
          </w:tcPr>
          <w:p w14:paraId="15BD0F42"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0.7642</w:t>
            </w:r>
          </w:p>
        </w:tc>
        <w:tc>
          <w:tcPr>
            <w:tcW w:w="831" w:type="dxa"/>
            <w:tcBorders>
              <w:top w:val="nil"/>
              <w:left w:val="nil"/>
              <w:bottom w:val="single" w:sz="8" w:space="0" w:color="FFFFFF"/>
              <w:right w:val="single" w:sz="8" w:space="0" w:color="FFFFFF"/>
            </w:tcBorders>
            <w:shd w:val="clear" w:color="000000" w:fill="DDEBF7"/>
            <w:noWrap/>
            <w:vAlign w:val="center"/>
            <w:hideMark/>
          </w:tcPr>
          <w:p w14:paraId="10FF16F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0.6436</w:t>
            </w:r>
          </w:p>
        </w:tc>
        <w:tc>
          <w:tcPr>
            <w:tcW w:w="831" w:type="dxa"/>
            <w:tcBorders>
              <w:top w:val="nil"/>
              <w:left w:val="nil"/>
              <w:bottom w:val="single" w:sz="8" w:space="0" w:color="FFFFFF"/>
              <w:right w:val="single" w:sz="8" w:space="0" w:color="FFFFFF"/>
            </w:tcBorders>
            <w:shd w:val="clear" w:color="000000" w:fill="DDEBF7"/>
            <w:noWrap/>
            <w:vAlign w:val="center"/>
            <w:hideMark/>
          </w:tcPr>
          <w:p w14:paraId="2520E03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0.9003</w:t>
            </w:r>
          </w:p>
        </w:tc>
      </w:tr>
      <w:tr w:rsidR="00E86AEA" w:rsidRPr="00E86AEA" w14:paraId="339FF59E"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1FB761BB"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 xml:space="preserve">Micro </w:t>
            </w:r>
            <w:r w:rsidRPr="00E86AEA">
              <w:rPr>
                <w:rFonts w:eastAsia="Times New Roman" w:cs="Times New Roman"/>
                <w:color w:val="000000"/>
                <w:sz w:val="18"/>
                <w:szCs w:val="18"/>
                <w:lang w:eastAsia="fr-FR"/>
              </w:rPr>
              <w:t>(moyenne)</w:t>
            </w:r>
          </w:p>
        </w:tc>
        <w:tc>
          <w:tcPr>
            <w:tcW w:w="1144" w:type="dxa"/>
            <w:tcBorders>
              <w:top w:val="nil"/>
              <w:left w:val="nil"/>
              <w:bottom w:val="single" w:sz="8" w:space="0" w:color="FFFFFF"/>
              <w:right w:val="single" w:sz="8" w:space="0" w:color="FFFFFF"/>
            </w:tcBorders>
            <w:shd w:val="clear" w:color="000000" w:fill="DDEBF7"/>
            <w:noWrap/>
            <w:vAlign w:val="center"/>
            <w:hideMark/>
          </w:tcPr>
          <w:p w14:paraId="592D0219"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0,8560</w:t>
            </w:r>
          </w:p>
        </w:tc>
        <w:tc>
          <w:tcPr>
            <w:tcW w:w="831" w:type="dxa"/>
            <w:tcBorders>
              <w:top w:val="nil"/>
              <w:left w:val="nil"/>
              <w:bottom w:val="single" w:sz="8" w:space="0" w:color="FFFFFF"/>
              <w:right w:val="single" w:sz="8" w:space="0" w:color="FFFFFF"/>
            </w:tcBorders>
            <w:shd w:val="clear" w:color="000000" w:fill="DDEBF7"/>
            <w:noWrap/>
            <w:vAlign w:val="center"/>
            <w:hideMark/>
          </w:tcPr>
          <w:p w14:paraId="2EB657A5"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0,4563</w:t>
            </w:r>
          </w:p>
        </w:tc>
        <w:tc>
          <w:tcPr>
            <w:tcW w:w="1160" w:type="dxa"/>
            <w:tcBorders>
              <w:top w:val="nil"/>
              <w:left w:val="nil"/>
              <w:bottom w:val="single" w:sz="8" w:space="0" w:color="FFFFFF"/>
              <w:right w:val="single" w:sz="8" w:space="0" w:color="FFFFFF"/>
            </w:tcBorders>
            <w:shd w:val="clear" w:color="000000" w:fill="DDEBF7"/>
            <w:noWrap/>
            <w:vAlign w:val="center"/>
            <w:hideMark/>
          </w:tcPr>
          <w:p w14:paraId="244D1143"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0,7757</w:t>
            </w:r>
          </w:p>
        </w:tc>
        <w:tc>
          <w:tcPr>
            <w:tcW w:w="831" w:type="dxa"/>
            <w:tcBorders>
              <w:top w:val="nil"/>
              <w:left w:val="nil"/>
              <w:bottom w:val="single" w:sz="8" w:space="0" w:color="FFFFFF"/>
              <w:right w:val="single" w:sz="8" w:space="0" w:color="FFFFFF"/>
            </w:tcBorders>
            <w:shd w:val="clear" w:color="000000" w:fill="DDEBF7"/>
            <w:noWrap/>
            <w:vAlign w:val="center"/>
            <w:hideMark/>
          </w:tcPr>
          <w:p w14:paraId="3B9BF34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0,5690</w:t>
            </w:r>
          </w:p>
        </w:tc>
        <w:tc>
          <w:tcPr>
            <w:tcW w:w="831" w:type="dxa"/>
            <w:tcBorders>
              <w:top w:val="nil"/>
              <w:left w:val="nil"/>
              <w:bottom w:val="single" w:sz="8" w:space="0" w:color="FFFFFF"/>
              <w:right w:val="single" w:sz="8" w:space="0" w:color="FFFFFF"/>
            </w:tcBorders>
            <w:shd w:val="clear" w:color="000000" w:fill="DDEBF7"/>
            <w:noWrap/>
            <w:vAlign w:val="center"/>
            <w:hideMark/>
          </w:tcPr>
          <w:p w14:paraId="68D0F6FB"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0,8716</w:t>
            </w:r>
          </w:p>
        </w:tc>
      </w:tr>
      <w:tr w:rsidR="00E86AEA" w:rsidRPr="00E86AEA" w14:paraId="6D6C5672"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1A9E8099"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 xml:space="preserve">Micro </w:t>
            </w:r>
            <w:r w:rsidRPr="00E86AEA">
              <w:rPr>
                <w:rFonts w:eastAsia="Times New Roman" w:cs="Times New Roman"/>
                <w:color w:val="000000"/>
                <w:sz w:val="18"/>
                <w:szCs w:val="18"/>
                <w:lang w:eastAsia="fr-FR"/>
              </w:rPr>
              <w:t xml:space="preserve">(meilleur : </w:t>
            </w:r>
            <w:proofErr w:type="spellStart"/>
            <w:r w:rsidRPr="00E86AEA">
              <w:rPr>
                <w:rFonts w:eastAsia="Times New Roman" w:cs="Times New Roman"/>
                <w:color w:val="000000"/>
                <w:sz w:val="18"/>
                <w:szCs w:val="18"/>
                <w:lang w:eastAsia="fr-FR"/>
              </w:rPr>
              <w:t>PearceRAAF</w:t>
            </w:r>
            <w:proofErr w:type="spellEnd"/>
            <w:r w:rsidRPr="00E86AEA">
              <w:rPr>
                <w:rFonts w:eastAsia="Times New Roman" w:cs="Times New Roman"/>
                <w:color w:val="000000"/>
                <w:sz w:val="18"/>
                <w:szCs w:val="18"/>
                <w:lang w:eastAsia="fr-FR"/>
              </w:rPr>
              <w:t>)</w:t>
            </w:r>
          </w:p>
        </w:tc>
        <w:tc>
          <w:tcPr>
            <w:tcW w:w="1144" w:type="dxa"/>
            <w:tcBorders>
              <w:top w:val="nil"/>
              <w:left w:val="nil"/>
              <w:bottom w:val="single" w:sz="8" w:space="0" w:color="FFFFFF"/>
              <w:right w:val="single" w:sz="8" w:space="0" w:color="FFFFFF"/>
            </w:tcBorders>
            <w:shd w:val="clear" w:color="000000" w:fill="DDEBF7"/>
            <w:noWrap/>
            <w:vAlign w:val="center"/>
            <w:hideMark/>
          </w:tcPr>
          <w:p w14:paraId="4DB82B06"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0,9167</w:t>
            </w:r>
          </w:p>
        </w:tc>
        <w:tc>
          <w:tcPr>
            <w:tcW w:w="831" w:type="dxa"/>
            <w:tcBorders>
              <w:top w:val="nil"/>
              <w:left w:val="nil"/>
              <w:bottom w:val="single" w:sz="8" w:space="0" w:color="FFFFFF"/>
              <w:right w:val="single" w:sz="8" w:space="0" w:color="FFFFFF"/>
            </w:tcBorders>
            <w:shd w:val="clear" w:color="000000" w:fill="DDEBF7"/>
            <w:noWrap/>
            <w:vAlign w:val="center"/>
            <w:hideMark/>
          </w:tcPr>
          <w:p w14:paraId="2D575CEC"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0,5647</w:t>
            </w:r>
          </w:p>
        </w:tc>
        <w:tc>
          <w:tcPr>
            <w:tcW w:w="1160" w:type="dxa"/>
            <w:tcBorders>
              <w:top w:val="nil"/>
              <w:left w:val="nil"/>
              <w:bottom w:val="single" w:sz="8" w:space="0" w:color="FFFFFF"/>
              <w:right w:val="single" w:sz="8" w:space="0" w:color="FFFFFF"/>
            </w:tcBorders>
            <w:shd w:val="clear" w:color="000000" w:fill="DDEBF7"/>
            <w:noWrap/>
            <w:vAlign w:val="center"/>
            <w:hideMark/>
          </w:tcPr>
          <w:p w14:paraId="0B94981D"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0,8727</w:t>
            </w:r>
          </w:p>
        </w:tc>
        <w:tc>
          <w:tcPr>
            <w:tcW w:w="831" w:type="dxa"/>
            <w:tcBorders>
              <w:top w:val="nil"/>
              <w:left w:val="nil"/>
              <w:bottom w:val="single" w:sz="8" w:space="0" w:color="FFFFFF"/>
              <w:right w:val="single" w:sz="8" w:space="0" w:color="FFFFFF"/>
            </w:tcBorders>
            <w:shd w:val="clear" w:color="000000" w:fill="DDEBF7"/>
            <w:noWrap/>
            <w:vAlign w:val="center"/>
            <w:hideMark/>
          </w:tcPr>
          <w:p w14:paraId="5E9C43DC"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0,6857</w:t>
            </w:r>
          </w:p>
        </w:tc>
        <w:tc>
          <w:tcPr>
            <w:tcW w:w="831" w:type="dxa"/>
            <w:tcBorders>
              <w:top w:val="nil"/>
              <w:left w:val="nil"/>
              <w:bottom w:val="single" w:sz="8" w:space="0" w:color="FFFFFF"/>
              <w:right w:val="single" w:sz="8" w:space="0" w:color="FFFFFF"/>
            </w:tcBorders>
            <w:shd w:val="clear" w:color="000000" w:fill="DDEBF7"/>
            <w:noWrap/>
            <w:vAlign w:val="center"/>
            <w:hideMark/>
          </w:tcPr>
          <w:p w14:paraId="2BE43906"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0,9584</w:t>
            </w:r>
          </w:p>
        </w:tc>
      </w:tr>
      <w:tr w:rsidR="00E86AEA" w:rsidRPr="00E86AEA" w14:paraId="0463E0C4"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703D4740"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 xml:space="preserve">Climat </w:t>
            </w:r>
            <w:r w:rsidRPr="00E86AEA">
              <w:rPr>
                <w:rFonts w:eastAsia="Times New Roman" w:cs="Times New Roman"/>
                <w:color w:val="000000"/>
                <w:sz w:val="18"/>
                <w:szCs w:val="18"/>
                <w:lang w:eastAsia="fr-FR"/>
              </w:rPr>
              <w:t>(moyenne)</w:t>
            </w:r>
          </w:p>
        </w:tc>
        <w:tc>
          <w:tcPr>
            <w:tcW w:w="1144" w:type="dxa"/>
            <w:tcBorders>
              <w:top w:val="nil"/>
              <w:left w:val="nil"/>
              <w:bottom w:val="single" w:sz="8" w:space="0" w:color="FFFFFF"/>
              <w:right w:val="single" w:sz="8" w:space="0" w:color="FFFFFF"/>
            </w:tcBorders>
            <w:shd w:val="clear" w:color="000000" w:fill="DDEBF7"/>
            <w:noWrap/>
            <w:vAlign w:val="center"/>
            <w:hideMark/>
          </w:tcPr>
          <w:p w14:paraId="79E35B6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0,8646</w:t>
            </w:r>
          </w:p>
        </w:tc>
        <w:tc>
          <w:tcPr>
            <w:tcW w:w="831" w:type="dxa"/>
            <w:tcBorders>
              <w:top w:val="nil"/>
              <w:left w:val="nil"/>
              <w:bottom w:val="single" w:sz="8" w:space="0" w:color="FFFFFF"/>
              <w:right w:val="single" w:sz="8" w:space="0" w:color="FFFFFF"/>
            </w:tcBorders>
            <w:shd w:val="clear" w:color="000000" w:fill="DDEBF7"/>
            <w:noWrap/>
            <w:vAlign w:val="center"/>
            <w:hideMark/>
          </w:tcPr>
          <w:p w14:paraId="22369A0C"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0,5592</w:t>
            </w:r>
          </w:p>
        </w:tc>
        <w:tc>
          <w:tcPr>
            <w:tcW w:w="1160" w:type="dxa"/>
            <w:tcBorders>
              <w:top w:val="nil"/>
              <w:left w:val="nil"/>
              <w:bottom w:val="single" w:sz="8" w:space="0" w:color="FFFFFF"/>
              <w:right w:val="single" w:sz="8" w:space="0" w:color="FFFFFF"/>
            </w:tcBorders>
            <w:shd w:val="clear" w:color="000000" w:fill="DDEBF7"/>
            <w:noWrap/>
            <w:vAlign w:val="center"/>
            <w:hideMark/>
          </w:tcPr>
          <w:p w14:paraId="23C07C2D"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0,7667</w:t>
            </w:r>
          </w:p>
        </w:tc>
        <w:tc>
          <w:tcPr>
            <w:tcW w:w="831" w:type="dxa"/>
            <w:tcBorders>
              <w:top w:val="nil"/>
              <w:left w:val="nil"/>
              <w:bottom w:val="single" w:sz="8" w:space="0" w:color="FFFFFF"/>
              <w:right w:val="single" w:sz="8" w:space="0" w:color="FFFFFF"/>
            </w:tcBorders>
            <w:shd w:val="clear" w:color="000000" w:fill="DDEBF7"/>
            <w:noWrap/>
            <w:vAlign w:val="center"/>
            <w:hideMark/>
          </w:tcPr>
          <w:p w14:paraId="2A689E92"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0,6442</w:t>
            </w:r>
          </w:p>
        </w:tc>
        <w:tc>
          <w:tcPr>
            <w:tcW w:w="831" w:type="dxa"/>
            <w:tcBorders>
              <w:top w:val="nil"/>
              <w:left w:val="nil"/>
              <w:bottom w:val="single" w:sz="8" w:space="0" w:color="FFFFFF"/>
              <w:right w:val="single" w:sz="8" w:space="0" w:color="FFFFFF"/>
            </w:tcBorders>
            <w:shd w:val="clear" w:color="000000" w:fill="DDEBF7"/>
            <w:noWrap/>
            <w:vAlign w:val="center"/>
            <w:hideMark/>
          </w:tcPr>
          <w:p w14:paraId="0A9800D0"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0,8993</w:t>
            </w:r>
          </w:p>
        </w:tc>
      </w:tr>
      <w:tr w:rsidR="00E86AEA" w:rsidRPr="00E86AEA" w14:paraId="655E1875" w14:textId="77777777" w:rsidTr="00E86AEA">
        <w:trPr>
          <w:trHeight w:val="38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06B27155"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 xml:space="preserve">Climat </w:t>
            </w:r>
            <w:r w:rsidRPr="00E86AEA">
              <w:rPr>
                <w:rFonts w:eastAsia="Times New Roman" w:cs="Times New Roman"/>
                <w:color w:val="000000"/>
                <w:sz w:val="18"/>
                <w:szCs w:val="18"/>
                <w:lang w:eastAsia="fr-FR"/>
              </w:rPr>
              <w:t>(meilleur : Centre)</w:t>
            </w:r>
          </w:p>
        </w:tc>
        <w:tc>
          <w:tcPr>
            <w:tcW w:w="1144" w:type="dxa"/>
            <w:tcBorders>
              <w:top w:val="nil"/>
              <w:left w:val="nil"/>
              <w:bottom w:val="single" w:sz="8" w:space="0" w:color="FFFFFF"/>
              <w:right w:val="single" w:sz="8" w:space="0" w:color="FFFFFF"/>
            </w:tcBorders>
            <w:shd w:val="clear" w:color="000000" w:fill="DDEBF7"/>
            <w:noWrap/>
            <w:vAlign w:val="center"/>
            <w:hideMark/>
          </w:tcPr>
          <w:p w14:paraId="06B29137"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0,9378</w:t>
            </w:r>
          </w:p>
        </w:tc>
        <w:tc>
          <w:tcPr>
            <w:tcW w:w="831" w:type="dxa"/>
            <w:tcBorders>
              <w:top w:val="nil"/>
              <w:left w:val="nil"/>
              <w:bottom w:val="single" w:sz="8" w:space="0" w:color="FFFFFF"/>
              <w:right w:val="single" w:sz="8" w:space="0" w:color="FFFFFF"/>
            </w:tcBorders>
            <w:shd w:val="clear" w:color="000000" w:fill="DDEBF7"/>
            <w:noWrap/>
            <w:vAlign w:val="center"/>
            <w:hideMark/>
          </w:tcPr>
          <w:p w14:paraId="0B799B76"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0,4743</w:t>
            </w:r>
          </w:p>
        </w:tc>
        <w:tc>
          <w:tcPr>
            <w:tcW w:w="1160" w:type="dxa"/>
            <w:tcBorders>
              <w:top w:val="nil"/>
              <w:left w:val="nil"/>
              <w:bottom w:val="single" w:sz="8" w:space="0" w:color="FFFFFF"/>
              <w:right w:val="single" w:sz="8" w:space="0" w:color="FFFFFF"/>
            </w:tcBorders>
            <w:shd w:val="clear" w:color="000000" w:fill="DDEBF7"/>
            <w:noWrap/>
            <w:vAlign w:val="center"/>
            <w:hideMark/>
          </w:tcPr>
          <w:p w14:paraId="534DC559"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0,7742</w:t>
            </w:r>
          </w:p>
        </w:tc>
        <w:tc>
          <w:tcPr>
            <w:tcW w:w="831" w:type="dxa"/>
            <w:tcBorders>
              <w:top w:val="nil"/>
              <w:left w:val="nil"/>
              <w:bottom w:val="single" w:sz="8" w:space="0" w:color="FFFFFF"/>
              <w:right w:val="single" w:sz="8" w:space="0" w:color="FFFFFF"/>
            </w:tcBorders>
            <w:shd w:val="clear" w:color="000000" w:fill="DDEBF7"/>
            <w:noWrap/>
            <w:vAlign w:val="center"/>
            <w:hideMark/>
          </w:tcPr>
          <w:p w14:paraId="6998CC1C"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0,5882</w:t>
            </w:r>
          </w:p>
        </w:tc>
        <w:tc>
          <w:tcPr>
            <w:tcW w:w="831" w:type="dxa"/>
            <w:tcBorders>
              <w:top w:val="nil"/>
              <w:left w:val="nil"/>
              <w:bottom w:val="single" w:sz="8" w:space="0" w:color="FFFFFF"/>
              <w:right w:val="single" w:sz="8" w:space="0" w:color="FFFFFF"/>
            </w:tcBorders>
            <w:shd w:val="clear" w:color="000000" w:fill="DDEBF7"/>
            <w:noWrap/>
            <w:vAlign w:val="center"/>
            <w:hideMark/>
          </w:tcPr>
          <w:p w14:paraId="25DB33C7" w14:textId="77777777" w:rsidR="00E86AEA" w:rsidRPr="00E86AEA" w:rsidRDefault="00E86AEA" w:rsidP="00E86AEA">
            <w:pPr>
              <w:keepNext/>
              <w:spacing w:after="0"/>
              <w:jc w:val="right"/>
              <w:rPr>
                <w:rFonts w:eastAsia="Times New Roman" w:cs="Times New Roman"/>
                <w:color w:val="000000"/>
                <w:lang w:eastAsia="fr-FR"/>
              </w:rPr>
            </w:pPr>
            <w:r w:rsidRPr="00E86AEA">
              <w:rPr>
                <w:rFonts w:eastAsia="Times New Roman" w:cs="Times New Roman"/>
                <w:color w:val="000000"/>
                <w:lang w:eastAsia="fr-FR"/>
              </w:rPr>
              <w:t>0,9379</w:t>
            </w:r>
          </w:p>
        </w:tc>
      </w:tr>
    </w:tbl>
    <w:p w14:paraId="791C098E" w14:textId="241981C5" w:rsidR="00E86AEA" w:rsidRDefault="00E86AEA">
      <w:pPr>
        <w:pStyle w:val="Lgende"/>
      </w:pPr>
      <w:bookmarkStart w:id="22" w:name="_Ref152680480"/>
      <w:r>
        <w:t xml:space="preserve">Tableau </w:t>
      </w:r>
      <w:fldSimple w:instr=" SEQ Tableau \* ARABIC ">
        <w:r w:rsidR="00403D22">
          <w:rPr>
            <w:noProof/>
          </w:rPr>
          <w:t>7</w:t>
        </w:r>
      </w:fldSimple>
      <w:bookmarkEnd w:id="22"/>
      <w:r>
        <w:t xml:space="preserve"> : Comparaison des </w:t>
      </w:r>
      <w:proofErr w:type="spellStart"/>
      <w:r>
        <w:t>XGBoost</w:t>
      </w:r>
      <w:proofErr w:type="spellEnd"/>
      <w:r>
        <w:t xml:space="preserve"> selon le périmètre de modélisation</w:t>
      </w:r>
    </w:p>
    <w:p w14:paraId="653423DC" w14:textId="53A9F1D6" w:rsidR="001B0EF4" w:rsidRDefault="00585051" w:rsidP="00984F2A">
      <w:r>
        <w:t xml:space="preserve">A titre indicatif, les hyperparamètres du modèle global sont un </w:t>
      </w:r>
      <w:proofErr w:type="spellStart"/>
      <w:r>
        <w:t>learning</w:t>
      </w:r>
      <w:proofErr w:type="spellEnd"/>
      <w:r>
        <w:t xml:space="preserve"> rate de 0,23, une profondeur max de 6 et 50 estimateurs. Pour les modèles locaux le </w:t>
      </w:r>
      <w:proofErr w:type="spellStart"/>
      <w:r>
        <w:t>learning</w:t>
      </w:r>
      <w:proofErr w:type="spellEnd"/>
      <w:r>
        <w:t xml:space="preserve"> rate est 0,2, la profondeur max 3 avec 4 estimateurs. Enfin, les modèles climatiques ont également un </w:t>
      </w:r>
      <w:proofErr w:type="spellStart"/>
      <w:r>
        <w:t>learning</w:t>
      </w:r>
      <w:proofErr w:type="spellEnd"/>
      <w:r>
        <w:t xml:space="preserve"> rate de 0,2, mais une profondeur max de 4 et comportent 30 estimateurs.</w:t>
      </w:r>
    </w:p>
    <w:p w14:paraId="0E7F9DFC" w14:textId="0CAD82E5" w:rsidR="00A61B48" w:rsidRDefault="00A61B48" w:rsidP="00984F2A">
      <w:r>
        <w:t xml:space="preserve">A première vue, les performances moyennes des modèles par climat semblent très proches du modèle global. Les performances moyennes des modèles locaux ont l’air d’être légèrement inférieures. Toutefois, la réalité est un peu plus complexe. On voit notamment que le modèle de climat le plus performant (recouvrant le centre de l’Australie) performe nettement mieux que le modèle global. De même, le meilleur modèle local, </w:t>
      </w:r>
      <w:proofErr w:type="spellStart"/>
      <w:r w:rsidR="00F7738F">
        <w:t>PearceRAAF</w:t>
      </w:r>
      <w:proofErr w:type="spellEnd"/>
      <w:r>
        <w:t>, est celui qui présente les meilleures performances de tous les modèles confondus</w:t>
      </w:r>
      <w:r w:rsidR="00F7738F">
        <w:t xml:space="preserve"> au regard de l’AUC</w:t>
      </w:r>
      <w:r>
        <w:t>.</w:t>
      </w:r>
    </w:p>
    <w:p w14:paraId="04866C06" w14:textId="675B0066" w:rsidR="00E44BEB" w:rsidRDefault="00A61B48" w:rsidP="00984F2A">
      <w:r>
        <w:lastRenderedPageBreak/>
        <w:t>Afin que les données soient comparables, regardons</w:t>
      </w:r>
      <w:r w:rsidR="007B3405">
        <w:t xml:space="preserve"> </w:t>
      </w:r>
      <w:r>
        <w:t>les performance</w:t>
      </w:r>
      <w:r w:rsidR="007B3405">
        <w:t>s</w:t>
      </w:r>
      <w:r>
        <w:t xml:space="preserve"> des trois niveaux de modélisation appliqués sur trois </w:t>
      </w:r>
      <w:r w:rsidRPr="00387BB5">
        <w:rPr>
          <w:i/>
          <w:iCs/>
        </w:rPr>
        <w:t>Location</w:t>
      </w:r>
      <w:r w:rsidR="00213411">
        <w:t xml:space="preserve">, représentées dans le </w:t>
      </w:r>
      <w:r w:rsidR="00213411">
        <w:fldChar w:fldCharType="begin"/>
      </w:r>
      <w:r w:rsidR="00213411">
        <w:instrText xml:space="preserve"> REF _Ref152682602 \h </w:instrText>
      </w:r>
      <w:r w:rsidR="00213411">
        <w:fldChar w:fldCharType="separate"/>
      </w:r>
      <w:r w:rsidR="00403D22">
        <w:t xml:space="preserve">Tableau </w:t>
      </w:r>
      <w:r w:rsidR="00403D22">
        <w:rPr>
          <w:noProof/>
        </w:rPr>
        <w:t>8</w:t>
      </w:r>
      <w:r w:rsidR="00213411">
        <w:fldChar w:fldCharType="end"/>
      </w:r>
      <w:r w:rsidR="00213411">
        <w:t>.</w:t>
      </w:r>
    </w:p>
    <w:tbl>
      <w:tblPr>
        <w:tblW w:w="7802" w:type="dxa"/>
        <w:jc w:val="center"/>
        <w:tblCellMar>
          <w:left w:w="70" w:type="dxa"/>
          <w:right w:w="70" w:type="dxa"/>
        </w:tblCellMar>
        <w:tblLook w:val="04A0" w:firstRow="1" w:lastRow="0" w:firstColumn="1" w:lastColumn="0" w:noHBand="0" w:noVBand="1"/>
      </w:tblPr>
      <w:tblGrid>
        <w:gridCol w:w="2975"/>
        <w:gridCol w:w="1151"/>
        <w:gridCol w:w="836"/>
        <w:gridCol w:w="1168"/>
        <w:gridCol w:w="836"/>
        <w:gridCol w:w="836"/>
      </w:tblGrid>
      <w:tr w:rsidR="00213411" w:rsidRPr="00213411" w14:paraId="1BD6BE64" w14:textId="77777777" w:rsidTr="00213411">
        <w:trPr>
          <w:trHeight w:val="380"/>
          <w:jc w:val="center"/>
        </w:trPr>
        <w:tc>
          <w:tcPr>
            <w:tcW w:w="7802" w:type="dxa"/>
            <w:gridSpan w:val="6"/>
            <w:tcBorders>
              <w:top w:val="nil"/>
              <w:left w:val="nil"/>
              <w:bottom w:val="single" w:sz="8" w:space="0" w:color="FFFFFF"/>
              <w:right w:val="nil"/>
            </w:tcBorders>
            <w:shd w:val="clear" w:color="000000" w:fill="A9D08E"/>
            <w:noWrap/>
            <w:vAlign w:val="center"/>
            <w:hideMark/>
          </w:tcPr>
          <w:p w14:paraId="3C080C90" w14:textId="77777777" w:rsidR="00213411" w:rsidRPr="00213411" w:rsidRDefault="00213411" w:rsidP="00213411">
            <w:pPr>
              <w:spacing w:after="0"/>
              <w:jc w:val="center"/>
              <w:rPr>
                <w:rFonts w:eastAsia="Times New Roman" w:cs="Times New Roman"/>
                <w:b/>
                <w:bCs/>
                <w:color w:val="000000"/>
                <w:sz w:val="28"/>
                <w:szCs w:val="28"/>
                <w:lang w:eastAsia="fr-FR"/>
              </w:rPr>
            </w:pPr>
            <w:r w:rsidRPr="00213411">
              <w:rPr>
                <w:rFonts w:eastAsia="Times New Roman" w:cs="Times New Roman"/>
                <w:b/>
                <w:bCs/>
                <w:color w:val="000000"/>
                <w:sz w:val="28"/>
                <w:szCs w:val="28"/>
                <w:lang w:eastAsia="fr-FR"/>
              </w:rPr>
              <w:t xml:space="preserve">Comparaison des modèles pour </w:t>
            </w:r>
            <w:proofErr w:type="spellStart"/>
            <w:r w:rsidRPr="00213411">
              <w:rPr>
                <w:rFonts w:eastAsia="Times New Roman" w:cs="Times New Roman"/>
                <w:b/>
                <w:bCs/>
                <w:color w:val="000000"/>
                <w:sz w:val="28"/>
                <w:szCs w:val="28"/>
                <w:lang w:eastAsia="fr-FR"/>
              </w:rPr>
              <w:t>PearceRAAF</w:t>
            </w:r>
            <w:proofErr w:type="spellEnd"/>
          </w:p>
        </w:tc>
      </w:tr>
      <w:tr w:rsidR="00213411" w:rsidRPr="00213411" w14:paraId="34D3BEAE"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1852C026"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 </w:t>
            </w:r>
          </w:p>
        </w:tc>
        <w:tc>
          <w:tcPr>
            <w:tcW w:w="1151" w:type="dxa"/>
            <w:tcBorders>
              <w:top w:val="nil"/>
              <w:left w:val="nil"/>
              <w:bottom w:val="single" w:sz="8" w:space="0" w:color="FFFFFF"/>
              <w:right w:val="single" w:sz="8" w:space="0" w:color="FFFFFF"/>
            </w:tcBorders>
            <w:shd w:val="clear" w:color="000000" w:fill="9BC2E6"/>
            <w:noWrap/>
            <w:vAlign w:val="center"/>
            <w:hideMark/>
          </w:tcPr>
          <w:p w14:paraId="39A21FA9"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accuracy</w:t>
            </w:r>
            <w:proofErr w:type="spellEnd"/>
          </w:p>
        </w:tc>
        <w:tc>
          <w:tcPr>
            <w:tcW w:w="836" w:type="dxa"/>
            <w:tcBorders>
              <w:top w:val="nil"/>
              <w:left w:val="nil"/>
              <w:bottom w:val="single" w:sz="8" w:space="0" w:color="FFFFFF"/>
              <w:right w:val="single" w:sz="8" w:space="0" w:color="FFFFFF"/>
            </w:tcBorders>
            <w:shd w:val="clear" w:color="000000" w:fill="9BC2E6"/>
            <w:noWrap/>
            <w:vAlign w:val="center"/>
            <w:hideMark/>
          </w:tcPr>
          <w:p w14:paraId="1BA57688"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recall</w:t>
            </w:r>
            <w:proofErr w:type="spellEnd"/>
          </w:p>
        </w:tc>
        <w:tc>
          <w:tcPr>
            <w:tcW w:w="1168" w:type="dxa"/>
            <w:tcBorders>
              <w:top w:val="nil"/>
              <w:left w:val="nil"/>
              <w:bottom w:val="single" w:sz="8" w:space="0" w:color="FFFFFF"/>
              <w:right w:val="single" w:sz="8" w:space="0" w:color="FFFFFF"/>
            </w:tcBorders>
            <w:shd w:val="clear" w:color="000000" w:fill="9BC2E6"/>
            <w:noWrap/>
            <w:vAlign w:val="center"/>
            <w:hideMark/>
          </w:tcPr>
          <w:p w14:paraId="35C0F49B"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precision</w:t>
            </w:r>
            <w:proofErr w:type="spellEnd"/>
          </w:p>
        </w:tc>
        <w:tc>
          <w:tcPr>
            <w:tcW w:w="836" w:type="dxa"/>
            <w:tcBorders>
              <w:top w:val="nil"/>
              <w:left w:val="nil"/>
              <w:bottom w:val="single" w:sz="8" w:space="0" w:color="FFFFFF"/>
              <w:right w:val="single" w:sz="8" w:space="0" w:color="FFFFFF"/>
            </w:tcBorders>
            <w:shd w:val="clear" w:color="000000" w:fill="9BC2E6"/>
            <w:noWrap/>
            <w:vAlign w:val="center"/>
            <w:hideMark/>
          </w:tcPr>
          <w:p w14:paraId="4674B6CD"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f1</w:t>
            </w:r>
          </w:p>
        </w:tc>
        <w:tc>
          <w:tcPr>
            <w:tcW w:w="836" w:type="dxa"/>
            <w:tcBorders>
              <w:top w:val="nil"/>
              <w:left w:val="nil"/>
              <w:bottom w:val="single" w:sz="8" w:space="0" w:color="FFFFFF"/>
              <w:right w:val="single" w:sz="8" w:space="0" w:color="FFFFFF"/>
            </w:tcBorders>
            <w:shd w:val="clear" w:color="000000" w:fill="9BC2E6"/>
            <w:noWrap/>
            <w:vAlign w:val="center"/>
            <w:hideMark/>
          </w:tcPr>
          <w:p w14:paraId="06959DCF"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auc</w:t>
            </w:r>
            <w:proofErr w:type="spellEnd"/>
          </w:p>
        </w:tc>
      </w:tr>
      <w:tr w:rsidR="00213411" w:rsidRPr="00213411" w14:paraId="59206EAC"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3A46E0B1"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Micro</w:t>
            </w:r>
          </w:p>
        </w:tc>
        <w:tc>
          <w:tcPr>
            <w:tcW w:w="1151" w:type="dxa"/>
            <w:tcBorders>
              <w:top w:val="nil"/>
              <w:left w:val="nil"/>
              <w:bottom w:val="single" w:sz="8" w:space="0" w:color="FFFFFF"/>
              <w:right w:val="single" w:sz="8" w:space="0" w:color="FFFFFF"/>
            </w:tcBorders>
            <w:shd w:val="clear" w:color="000000" w:fill="DDEBF7"/>
            <w:noWrap/>
            <w:vAlign w:val="center"/>
            <w:hideMark/>
          </w:tcPr>
          <w:p w14:paraId="4C26CB14"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0,9167</w:t>
            </w:r>
          </w:p>
        </w:tc>
        <w:tc>
          <w:tcPr>
            <w:tcW w:w="836" w:type="dxa"/>
            <w:tcBorders>
              <w:top w:val="nil"/>
              <w:left w:val="nil"/>
              <w:bottom w:val="single" w:sz="8" w:space="0" w:color="FFFFFF"/>
              <w:right w:val="single" w:sz="8" w:space="0" w:color="FFFFFF"/>
            </w:tcBorders>
            <w:shd w:val="clear" w:color="000000" w:fill="DDEBF7"/>
            <w:noWrap/>
            <w:vAlign w:val="center"/>
            <w:hideMark/>
          </w:tcPr>
          <w:p w14:paraId="0749A3D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0,5647</w:t>
            </w:r>
          </w:p>
        </w:tc>
        <w:tc>
          <w:tcPr>
            <w:tcW w:w="1168" w:type="dxa"/>
            <w:tcBorders>
              <w:top w:val="nil"/>
              <w:left w:val="nil"/>
              <w:bottom w:val="single" w:sz="8" w:space="0" w:color="FFFFFF"/>
              <w:right w:val="single" w:sz="8" w:space="0" w:color="FFFFFF"/>
            </w:tcBorders>
            <w:shd w:val="clear" w:color="000000" w:fill="DDEBF7"/>
            <w:noWrap/>
            <w:vAlign w:val="center"/>
            <w:hideMark/>
          </w:tcPr>
          <w:p w14:paraId="2F20612D"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0,8727</w:t>
            </w:r>
          </w:p>
        </w:tc>
        <w:tc>
          <w:tcPr>
            <w:tcW w:w="836" w:type="dxa"/>
            <w:tcBorders>
              <w:top w:val="nil"/>
              <w:left w:val="nil"/>
              <w:bottom w:val="single" w:sz="8" w:space="0" w:color="FFFFFF"/>
              <w:right w:val="single" w:sz="8" w:space="0" w:color="FFFFFF"/>
            </w:tcBorders>
            <w:shd w:val="clear" w:color="000000" w:fill="DDEBF7"/>
            <w:noWrap/>
            <w:vAlign w:val="center"/>
            <w:hideMark/>
          </w:tcPr>
          <w:p w14:paraId="083CD9E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0,6857</w:t>
            </w:r>
          </w:p>
        </w:tc>
        <w:tc>
          <w:tcPr>
            <w:tcW w:w="836" w:type="dxa"/>
            <w:tcBorders>
              <w:top w:val="nil"/>
              <w:left w:val="nil"/>
              <w:bottom w:val="single" w:sz="8" w:space="0" w:color="FFFFFF"/>
              <w:right w:val="single" w:sz="8" w:space="0" w:color="FFFFFF"/>
            </w:tcBorders>
            <w:shd w:val="clear" w:color="000000" w:fill="DDEBF7"/>
            <w:noWrap/>
            <w:vAlign w:val="center"/>
            <w:hideMark/>
          </w:tcPr>
          <w:p w14:paraId="21807BF7" w14:textId="77777777" w:rsidR="00213411" w:rsidRPr="00213411" w:rsidRDefault="00213411" w:rsidP="00213411">
            <w:pPr>
              <w:spacing w:after="0"/>
              <w:jc w:val="right"/>
              <w:rPr>
                <w:rFonts w:eastAsia="Times New Roman" w:cs="Times New Roman"/>
                <w:b/>
                <w:bCs/>
                <w:color w:val="000000"/>
                <w:lang w:eastAsia="fr-FR"/>
              </w:rPr>
            </w:pPr>
            <w:r w:rsidRPr="00213411">
              <w:rPr>
                <w:rFonts w:eastAsia="Times New Roman" w:cs="Times New Roman"/>
                <w:b/>
                <w:bCs/>
                <w:color w:val="000000"/>
                <w:lang w:eastAsia="fr-FR"/>
              </w:rPr>
              <w:t>0,9584</w:t>
            </w:r>
          </w:p>
        </w:tc>
      </w:tr>
      <w:tr w:rsidR="00213411" w:rsidRPr="00213411" w14:paraId="628E3F10"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4C42A250"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Global</w:t>
            </w:r>
          </w:p>
        </w:tc>
        <w:tc>
          <w:tcPr>
            <w:tcW w:w="1151" w:type="dxa"/>
            <w:tcBorders>
              <w:top w:val="nil"/>
              <w:left w:val="nil"/>
              <w:bottom w:val="single" w:sz="8" w:space="0" w:color="FFFFFF"/>
              <w:right w:val="single" w:sz="8" w:space="0" w:color="FFFFFF"/>
            </w:tcBorders>
            <w:shd w:val="clear" w:color="000000" w:fill="DDEBF7"/>
            <w:noWrap/>
            <w:vAlign w:val="center"/>
            <w:hideMark/>
          </w:tcPr>
          <w:p w14:paraId="3359AB22"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0,9053</w:t>
            </w:r>
          </w:p>
        </w:tc>
        <w:tc>
          <w:tcPr>
            <w:tcW w:w="836" w:type="dxa"/>
            <w:tcBorders>
              <w:top w:val="nil"/>
              <w:left w:val="nil"/>
              <w:bottom w:val="single" w:sz="8" w:space="0" w:color="FFFFFF"/>
              <w:right w:val="single" w:sz="8" w:space="0" w:color="FFFFFF"/>
            </w:tcBorders>
            <w:shd w:val="clear" w:color="000000" w:fill="DDEBF7"/>
            <w:noWrap/>
            <w:vAlign w:val="center"/>
            <w:hideMark/>
          </w:tcPr>
          <w:p w14:paraId="1207098D"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0,6526</w:t>
            </w:r>
          </w:p>
        </w:tc>
        <w:tc>
          <w:tcPr>
            <w:tcW w:w="1168" w:type="dxa"/>
            <w:tcBorders>
              <w:top w:val="nil"/>
              <w:left w:val="nil"/>
              <w:bottom w:val="single" w:sz="8" w:space="0" w:color="FFFFFF"/>
              <w:right w:val="single" w:sz="8" w:space="0" w:color="FFFFFF"/>
            </w:tcBorders>
            <w:shd w:val="clear" w:color="000000" w:fill="DDEBF7"/>
            <w:noWrap/>
            <w:vAlign w:val="center"/>
            <w:hideMark/>
          </w:tcPr>
          <w:p w14:paraId="330623AA"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0,7470</w:t>
            </w:r>
          </w:p>
        </w:tc>
        <w:tc>
          <w:tcPr>
            <w:tcW w:w="836" w:type="dxa"/>
            <w:tcBorders>
              <w:top w:val="nil"/>
              <w:left w:val="nil"/>
              <w:bottom w:val="single" w:sz="8" w:space="0" w:color="FFFFFF"/>
              <w:right w:val="single" w:sz="8" w:space="0" w:color="FFFFFF"/>
            </w:tcBorders>
            <w:shd w:val="clear" w:color="000000" w:fill="DDEBF7"/>
            <w:noWrap/>
            <w:vAlign w:val="center"/>
            <w:hideMark/>
          </w:tcPr>
          <w:p w14:paraId="0D930881"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0,6966</w:t>
            </w:r>
          </w:p>
        </w:tc>
        <w:tc>
          <w:tcPr>
            <w:tcW w:w="836" w:type="dxa"/>
            <w:tcBorders>
              <w:top w:val="nil"/>
              <w:left w:val="nil"/>
              <w:bottom w:val="single" w:sz="8" w:space="0" w:color="FFFFFF"/>
              <w:right w:val="single" w:sz="8" w:space="0" w:color="FFFFFF"/>
            </w:tcBorders>
            <w:shd w:val="clear" w:color="000000" w:fill="DDEBF7"/>
            <w:noWrap/>
            <w:vAlign w:val="center"/>
            <w:hideMark/>
          </w:tcPr>
          <w:p w14:paraId="5CB9E4E0"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0,9486</w:t>
            </w:r>
          </w:p>
        </w:tc>
      </w:tr>
      <w:tr w:rsidR="00213411" w:rsidRPr="00213411" w14:paraId="297DFC26" w14:textId="77777777" w:rsidTr="00213411">
        <w:trPr>
          <w:trHeight w:val="380"/>
          <w:jc w:val="center"/>
        </w:trPr>
        <w:tc>
          <w:tcPr>
            <w:tcW w:w="2975" w:type="dxa"/>
            <w:tcBorders>
              <w:top w:val="nil"/>
              <w:left w:val="single" w:sz="8" w:space="0" w:color="FFFFFF"/>
              <w:bottom w:val="nil"/>
              <w:right w:val="single" w:sz="8" w:space="0" w:color="FFFFFF"/>
            </w:tcBorders>
            <w:shd w:val="clear" w:color="000000" w:fill="9BC2E6"/>
            <w:noWrap/>
            <w:vAlign w:val="center"/>
            <w:hideMark/>
          </w:tcPr>
          <w:p w14:paraId="061632EA"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Climat – 4, Intermédiaire</w:t>
            </w:r>
          </w:p>
        </w:tc>
        <w:tc>
          <w:tcPr>
            <w:tcW w:w="1151" w:type="dxa"/>
            <w:tcBorders>
              <w:top w:val="nil"/>
              <w:left w:val="nil"/>
              <w:bottom w:val="nil"/>
              <w:right w:val="single" w:sz="8" w:space="0" w:color="FFFFFF"/>
            </w:tcBorders>
            <w:shd w:val="clear" w:color="000000" w:fill="DDEBF7"/>
            <w:noWrap/>
            <w:vAlign w:val="center"/>
            <w:hideMark/>
          </w:tcPr>
          <w:p w14:paraId="1CABF647"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0,9170</w:t>
            </w:r>
          </w:p>
        </w:tc>
        <w:tc>
          <w:tcPr>
            <w:tcW w:w="836" w:type="dxa"/>
            <w:tcBorders>
              <w:top w:val="nil"/>
              <w:left w:val="nil"/>
              <w:bottom w:val="nil"/>
              <w:right w:val="single" w:sz="8" w:space="0" w:color="FFFFFF"/>
            </w:tcBorders>
            <w:shd w:val="clear" w:color="000000" w:fill="DDEBF7"/>
            <w:noWrap/>
            <w:vAlign w:val="center"/>
            <w:hideMark/>
          </w:tcPr>
          <w:p w14:paraId="0C13CF46"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0,6818</w:t>
            </w:r>
          </w:p>
        </w:tc>
        <w:tc>
          <w:tcPr>
            <w:tcW w:w="1168" w:type="dxa"/>
            <w:tcBorders>
              <w:top w:val="nil"/>
              <w:left w:val="nil"/>
              <w:bottom w:val="nil"/>
              <w:right w:val="single" w:sz="8" w:space="0" w:color="FFFFFF"/>
            </w:tcBorders>
            <w:shd w:val="clear" w:color="000000" w:fill="DDEBF7"/>
            <w:noWrap/>
            <w:vAlign w:val="center"/>
            <w:hideMark/>
          </w:tcPr>
          <w:p w14:paraId="6F035CDC"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0,8108</w:t>
            </w:r>
          </w:p>
        </w:tc>
        <w:tc>
          <w:tcPr>
            <w:tcW w:w="836" w:type="dxa"/>
            <w:tcBorders>
              <w:top w:val="nil"/>
              <w:left w:val="nil"/>
              <w:bottom w:val="nil"/>
              <w:right w:val="single" w:sz="8" w:space="0" w:color="FFFFFF"/>
            </w:tcBorders>
            <w:shd w:val="clear" w:color="000000" w:fill="DDEBF7"/>
            <w:noWrap/>
            <w:vAlign w:val="center"/>
            <w:hideMark/>
          </w:tcPr>
          <w:p w14:paraId="6F0E591B"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0,7407</w:t>
            </w:r>
          </w:p>
        </w:tc>
        <w:tc>
          <w:tcPr>
            <w:tcW w:w="836" w:type="dxa"/>
            <w:tcBorders>
              <w:top w:val="nil"/>
              <w:left w:val="nil"/>
              <w:bottom w:val="nil"/>
              <w:right w:val="single" w:sz="8" w:space="0" w:color="FFFFFF"/>
            </w:tcBorders>
            <w:shd w:val="clear" w:color="000000" w:fill="DDEBF7"/>
            <w:noWrap/>
            <w:vAlign w:val="center"/>
            <w:hideMark/>
          </w:tcPr>
          <w:p w14:paraId="147D6450"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0,9463</w:t>
            </w:r>
          </w:p>
        </w:tc>
      </w:tr>
      <w:tr w:rsidR="00213411" w:rsidRPr="00213411" w14:paraId="2CD17B57" w14:textId="77777777" w:rsidTr="00213411">
        <w:trPr>
          <w:trHeight w:val="340"/>
          <w:jc w:val="center"/>
        </w:trPr>
        <w:tc>
          <w:tcPr>
            <w:tcW w:w="2975" w:type="dxa"/>
            <w:tcBorders>
              <w:top w:val="nil"/>
              <w:left w:val="nil"/>
              <w:bottom w:val="nil"/>
              <w:right w:val="nil"/>
            </w:tcBorders>
            <w:shd w:val="clear" w:color="auto" w:fill="auto"/>
            <w:noWrap/>
            <w:vAlign w:val="bottom"/>
            <w:hideMark/>
          </w:tcPr>
          <w:p w14:paraId="613F024A" w14:textId="77777777" w:rsidR="00213411" w:rsidRPr="00213411" w:rsidRDefault="00213411" w:rsidP="00213411">
            <w:pPr>
              <w:spacing w:after="0"/>
              <w:jc w:val="right"/>
              <w:rPr>
                <w:rFonts w:eastAsia="Times New Roman" w:cs="Times New Roman"/>
                <w:color w:val="000000"/>
                <w:lang w:eastAsia="fr-FR"/>
              </w:rPr>
            </w:pPr>
          </w:p>
        </w:tc>
        <w:tc>
          <w:tcPr>
            <w:tcW w:w="1151" w:type="dxa"/>
            <w:tcBorders>
              <w:top w:val="nil"/>
              <w:left w:val="nil"/>
              <w:bottom w:val="nil"/>
              <w:right w:val="nil"/>
            </w:tcBorders>
            <w:shd w:val="clear" w:color="auto" w:fill="auto"/>
            <w:noWrap/>
            <w:vAlign w:val="bottom"/>
            <w:hideMark/>
          </w:tcPr>
          <w:p w14:paraId="4947AB79"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5D8A0B96" w14:textId="77777777" w:rsidR="00213411" w:rsidRPr="00213411" w:rsidRDefault="00213411" w:rsidP="00213411">
            <w:pPr>
              <w:spacing w:after="0"/>
              <w:jc w:val="left"/>
              <w:rPr>
                <w:rFonts w:eastAsia="Times New Roman" w:cs="Times New Roman"/>
                <w:sz w:val="20"/>
                <w:szCs w:val="20"/>
                <w:lang w:eastAsia="fr-FR"/>
              </w:rPr>
            </w:pPr>
          </w:p>
        </w:tc>
        <w:tc>
          <w:tcPr>
            <w:tcW w:w="1168" w:type="dxa"/>
            <w:tcBorders>
              <w:top w:val="nil"/>
              <w:left w:val="nil"/>
              <w:bottom w:val="nil"/>
              <w:right w:val="nil"/>
            </w:tcBorders>
            <w:shd w:val="clear" w:color="auto" w:fill="auto"/>
            <w:noWrap/>
            <w:vAlign w:val="bottom"/>
            <w:hideMark/>
          </w:tcPr>
          <w:p w14:paraId="13EB500A"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456A3B3E"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176F886D" w14:textId="77777777" w:rsidR="00213411" w:rsidRPr="00213411" w:rsidRDefault="00213411" w:rsidP="00213411">
            <w:pPr>
              <w:spacing w:after="0"/>
              <w:jc w:val="left"/>
              <w:rPr>
                <w:rFonts w:eastAsia="Times New Roman" w:cs="Times New Roman"/>
                <w:sz w:val="20"/>
                <w:szCs w:val="20"/>
                <w:lang w:eastAsia="fr-FR"/>
              </w:rPr>
            </w:pPr>
          </w:p>
        </w:tc>
      </w:tr>
      <w:tr w:rsidR="00213411" w:rsidRPr="00213411" w14:paraId="669D06D0" w14:textId="77777777" w:rsidTr="00213411">
        <w:trPr>
          <w:trHeight w:val="380"/>
          <w:jc w:val="center"/>
        </w:trPr>
        <w:tc>
          <w:tcPr>
            <w:tcW w:w="7802" w:type="dxa"/>
            <w:gridSpan w:val="6"/>
            <w:tcBorders>
              <w:top w:val="nil"/>
              <w:left w:val="nil"/>
              <w:bottom w:val="single" w:sz="8" w:space="0" w:color="FFFFFF"/>
              <w:right w:val="nil"/>
            </w:tcBorders>
            <w:shd w:val="clear" w:color="000000" w:fill="A9D08E"/>
            <w:noWrap/>
            <w:vAlign w:val="center"/>
            <w:hideMark/>
          </w:tcPr>
          <w:p w14:paraId="7B7585DA" w14:textId="77777777" w:rsidR="00213411" w:rsidRPr="00213411" w:rsidRDefault="00213411" w:rsidP="00213411">
            <w:pPr>
              <w:spacing w:after="0"/>
              <w:jc w:val="center"/>
              <w:rPr>
                <w:rFonts w:eastAsia="Times New Roman" w:cs="Times New Roman"/>
                <w:b/>
                <w:bCs/>
                <w:color w:val="000000"/>
                <w:sz w:val="28"/>
                <w:szCs w:val="28"/>
                <w:lang w:eastAsia="fr-FR"/>
              </w:rPr>
            </w:pPr>
            <w:r w:rsidRPr="00213411">
              <w:rPr>
                <w:rFonts w:eastAsia="Times New Roman" w:cs="Times New Roman"/>
                <w:b/>
                <w:bCs/>
                <w:color w:val="000000"/>
                <w:sz w:val="28"/>
                <w:szCs w:val="28"/>
                <w:lang w:eastAsia="fr-FR"/>
              </w:rPr>
              <w:t xml:space="preserve">Comparaison des modèles pour </w:t>
            </w:r>
            <w:proofErr w:type="spellStart"/>
            <w:r w:rsidRPr="00213411">
              <w:rPr>
                <w:rFonts w:eastAsia="Times New Roman" w:cs="Times New Roman"/>
                <w:b/>
                <w:bCs/>
                <w:color w:val="000000"/>
                <w:sz w:val="28"/>
                <w:szCs w:val="28"/>
                <w:lang w:eastAsia="fr-FR"/>
              </w:rPr>
              <w:t>NorfolkIsland</w:t>
            </w:r>
            <w:proofErr w:type="spellEnd"/>
          </w:p>
        </w:tc>
      </w:tr>
      <w:tr w:rsidR="00213411" w:rsidRPr="00213411" w14:paraId="0483904B"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311B34C0"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 </w:t>
            </w:r>
          </w:p>
        </w:tc>
        <w:tc>
          <w:tcPr>
            <w:tcW w:w="1151" w:type="dxa"/>
            <w:tcBorders>
              <w:top w:val="nil"/>
              <w:left w:val="nil"/>
              <w:bottom w:val="single" w:sz="8" w:space="0" w:color="FFFFFF"/>
              <w:right w:val="single" w:sz="8" w:space="0" w:color="FFFFFF"/>
            </w:tcBorders>
            <w:shd w:val="clear" w:color="000000" w:fill="9BC2E6"/>
            <w:noWrap/>
            <w:vAlign w:val="center"/>
            <w:hideMark/>
          </w:tcPr>
          <w:p w14:paraId="7BC385C2"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accuracy</w:t>
            </w:r>
            <w:proofErr w:type="spellEnd"/>
          </w:p>
        </w:tc>
        <w:tc>
          <w:tcPr>
            <w:tcW w:w="836" w:type="dxa"/>
            <w:tcBorders>
              <w:top w:val="nil"/>
              <w:left w:val="nil"/>
              <w:bottom w:val="single" w:sz="8" w:space="0" w:color="FFFFFF"/>
              <w:right w:val="single" w:sz="8" w:space="0" w:color="FFFFFF"/>
            </w:tcBorders>
            <w:shd w:val="clear" w:color="000000" w:fill="9BC2E6"/>
            <w:noWrap/>
            <w:vAlign w:val="center"/>
            <w:hideMark/>
          </w:tcPr>
          <w:p w14:paraId="16EF65C8"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recall</w:t>
            </w:r>
            <w:proofErr w:type="spellEnd"/>
          </w:p>
        </w:tc>
        <w:tc>
          <w:tcPr>
            <w:tcW w:w="1168" w:type="dxa"/>
            <w:tcBorders>
              <w:top w:val="nil"/>
              <w:left w:val="nil"/>
              <w:bottom w:val="single" w:sz="8" w:space="0" w:color="FFFFFF"/>
              <w:right w:val="single" w:sz="8" w:space="0" w:color="FFFFFF"/>
            </w:tcBorders>
            <w:shd w:val="clear" w:color="000000" w:fill="9BC2E6"/>
            <w:noWrap/>
            <w:vAlign w:val="center"/>
            <w:hideMark/>
          </w:tcPr>
          <w:p w14:paraId="79205855"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precision</w:t>
            </w:r>
            <w:proofErr w:type="spellEnd"/>
          </w:p>
        </w:tc>
        <w:tc>
          <w:tcPr>
            <w:tcW w:w="836" w:type="dxa"/>
            <w:tcBorders>
              <w:top w:val="nil"/>
              <w:left w:val="nil"/>
              <w:bottom w:val="single" w:sz="8" w:space="0" w:color="FFFFFF"/>
              <w:right w:val="single" w:sz="8" w:space="0" w:color="FFFFFF"/>
            </w:tcBorders>
            <w:shd w:val="clear" w:color="000000" w:fill="9BC2E6"/>
            <w:noWrap/>
            <w:vAlign w:val="center"/>
            <w:hideMark/>
          </w:tcPr>
          <w:p w14:paraId="68E9BB4C"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f1</w:t>
            </w:r>
          </w:p>
        </w:tc>
        <w:tc>
          <w:tcPr>
            <w:tcW w:w="836" w:type="dxa"/>
            <w:tcBorders>
              <w:top w:val="nil"/>
              <w:left w:val="nil"/>
              <w:bottom w:val="single" w:sz="8" w:space="0" w:color="FFFFFF"/>
              <w:right w:val="single" w:sz="8" w:space="0" w:color="FFFFFF"/>
            </w:tcBorders>
            <w:shd w:val="clear" w:color="000000" w:fill="9BC2E6"/>
            <w:noWrap/>
            <w:vAlign w:val="center"/>
            <w:hideMark/>
          </w:tcPr>
          <w:p w14:paraId="69C34D91"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auc</w:t>
            </w:r>
            <w:proofErr w:type="spellEnd"/>
          </w:p>
        </w:tc>
      </w:tr>
      <w:tr w:rsidR="00213411" w:rsidRPr="00213411" w14:paraId="1263BF94"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46432DD7"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Micro</w:t>
            </w:r>
          </w:p>
        </w:tc>
        <w:tc>
          <w:tcPr>
            <w:tcW w:w="1151" w:type="dxa"/>
            <w:tcBorders>
              <w:top w:val="nil"/>
              <w:left w:val="nil"/>
              <w:bottom w:val="single" w:sz="8" w:space="0" w:color="FFFFFF"/>
              <w:right w:val="single" w:sz="8" w:space="0" w:color="FFFFFF"/>
            </w:tcBorders>
            <w:shd w:val="clear" w:color="000000" w:fill="DDEBF7"/>
            <w:noWrap/>
            <w:vAlign w:val="center"/>
            <w:hideMark/>
          </w:tcPr>
          <w:p w14:paraId="1A426B7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0,7555</w:t>
            </w:r>
          </w:p>
        </w:tc>
        <w:tc>
          <w:tcPr>
            <w:tcW w:w="836" w:type="dxa"/>
            <w:tcBorders>
              <w:top w:val="nil"/>
              <w:left w:val="nil"/>
              <w:bottom w:val="single" w:sz="8" w:space="0" w:color="FFFFFF"/>
              <w:right w:val="single" w:sz="8" w:space="0" w:color="FFFFFF"/>
            </w:tcBorders>
            <w:shd w:val="clear" w:color="000000" w:fill="DDEBF7"/>
            <w:noWrap/>
            <w:vAlign w:val="center"/>
            <w:hideMark/>
          </w:tcPr>
          <w:p w14:paraId="0121B6A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0,3352</w:t>
            </w:r>
          </w:p>
        </w:tc>
        <w:tc>
          <w:tcPr>
            <w:tcW w:w="1168" w:type="dxa"/>
            <w:tcBorders>
              <w:top w:val="nil"/>
              <w:left w:val="nil"/>
              <w:bottom w:val="single" w:sz="8" w:space="0" w:color="FFFFFF"/>
              <w:right w:val="single" w:sz="8" w:space="0" w:color="FFFFFF"/>
            </w:tcBorders>
            <w:shd w:val="clear" w:color="000000" w:fill="DDEBF7"/>
            <w:noWrap/>
            <w:vAlign w:val="center"/>
            <w:hideMark/>
          </w:tcPr>
          <w:p w14:paraId="056A141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0,7262</w:t>
            </w:r>
          </w:p>
        </w:tc>
        <w:tc>
          <w:tcPr>
            <w:tcW w:w="836" w:type="dxa"/>
            <w:tcBorders>
              <w:top w:val="nil"/>
              <w:left w:val="nil"/>
              <w:bottom w:val="single" w:sz="8" w:space="0" w:color="FFFFFF"/>
              <w:right w:val="single" w:sz="8" w:space="0" w:color="FFFFFF"/>
            </w:tcBorders>
            <w:shd w:val="clear" w:color="000000" w:fill="DDEBF7"/>
            <w:noWrap/>
            <w:vAlign w:val="center"/>
            <w:hideMark/>
          </w:tcPr>
          <w:p w14:paraId="519293B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0,4586</w:t>
            </w:r>
          </w:p>
        </w:tc>
        <w:tc>
          <w:tcPr>
            <w:tcW w:w="836" w:type="dxa"/>
            <w:tcBorders>
              <w:top w:val="nil"/>
              <w:left w:val="nil"/>
              <w:bottom w:val="single" w:sz="8" w:space="0" w:color="FFFFFF"/>
              <w:right w:val="single" w:sz="8" w:space="0" w:color="FFFFFF"/>
            </w:tcBorders>
            <w:shd w:val="clear" w:color="000000" w:fill="DDEBF7"/>
            <w:noWrap/>
            <w:vAlign w:val="center"/>
            <w:hideMark/>
          </w:tcPr>
          <w:p w14:paraId="7F3AEB5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0,7655</w:t>
            </w:r>
          </w:p>
        </w:tc>
      </w:tr>
      <w:tr w:rsidR="00213411" w:rsidRPr="00213411" w14:paraId="1BEC9C7F"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17B94930"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Global</w:t>
            </w:r>
          </w:p>
        </w:tc>
        <w:tc>
          <w:tcPr>
            <w:tcW w:w="1151" w:type="dxa"/>
            <w:tcBorders>
              <w:top w:val="nil"/>
              <w:left w:val="nil"/>
              <w:bottom w:val="single" w:sz="8" w:space="0" w:color="FFFFFF"/>
              <w:right w:val="single" w:sz="8" w:space="0" w:color="FFFFFF"/>
            </w:tcBorders>
            <w:shd w:val="clear" w:color="000000" w:fill="DDEBF7"/>
            <w:noWrap/>
            <w:vAlign w:val="center"/>
            <w:hideMark/>
          </w:tcPr>
          <w:p w14:paraId="3A3987A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0,7883</w:t>
            </w:r>
          </w:p>
        </w:tc>
        <w:tc>
          <w:tcPr>
            <w:tcW w:w="836" w:type="dxa"/>
            <w:tcBorders>
              <w:top w:val="nil"/>
              <w:left w:val="nil"/>
              <w:bottom w:val="single" w:sz="8" w:space="0" w:color="FFFFFF"/>
              <w:right w:val="single" w:sz="8" w:space="0" w:color="FFFFFF"/>
            </w:tcBorders>
            <w:shd w:val="clear" w:color="000000" w:fill="DDEBF7"/>
            <w:noWrap/>
            <w:vAlign w:val="center"/>
            <w:hideMark/>
          </w:tcPr>
          <w:p w14:paraId="4C163456"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0,4837</w:t>
            </w:r>
          </w:p>
        </w:tc>
        <w:tc>
          <w:tcPr>
            <w:tcW w:w="1168" w:type="dxa"/>
            <w:tcBorders>
              <w:top w:val="nil"/>
              <w:left w:val="nil"/>
              <w:bottom w:val="single" w:sz="8" w:space="0" w:color="FFFFFF"/>
              <w:right w:val="single" w:sz="8" w:space="0" w:color="FFFFFF"/>
            </w:tcBorders>
            <w:shd w:val="clear" w:color="000000" w:fill="DDEBF7"/>
            <w:noWrap/>
            <w:vAlign w:val="center"/>
            <w:hideMark/>
          </w:tcPr>
          <w:p w14:paraId="0AE2AE32"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0,7355</w:t>
            </w:r>
          </w:p>
        </w:tc>
        <w:tc>
          <w:tcPr>
            <w:tcW w:w="836" w:type="dxa"/>
            <w:tcBorders>
              <w:top w:val="nil"/>
              <w:left w:val="nil"/>
              <w:bottom w:val="single" w:sz="8" w:space="0" w:color="FFFFFF"/>
              <w:right w:val="single" w:sz="8" w:space="0" w:color="FFFFFF"/>
            </w:tcBorders>
            <w:shd w:val="clear" w:color="000000" w:fill="DDEBF7"/>
            <w:noWrap/>
            <w:vAlign w:val="center"/>
            <w:hideMark/>
          </w:tcPr>
          <w:p w14:paraId="35417DAB"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0,5836</w:t>
            </w:r>
          </w:p>
        </w:tc>
        <w:tc>
          <w:tcPr>
            <w:tcW w:w="836" w:type="dxa"/>
            <w:tcBorders>
              <w:top w:val="nil"/>
              <w:left w:val="nil"/>
              <w:bottom w:val="single" w:sz="8" w:space="0" w:color="FFFFFF"/>
              <w:right w:val="single" w:sz="8" w:space="0" w:color="FFFFFF"/>
            </w:tcBorders>
            <w:shd w:val="clear" w:color="000000" w:fill="DDEBF7"/>
            <w:noWrap/>
            <w:vAlign w:val="center"/>
            <w:hideMark/>
          </w:tcPr>
          <w:p w14:paraId="2C7EEA3B" w14:textId="77777777" w:rsidR="00213411" w:rsidRPr="00213411" w:rsidRDefault="00213411" w:rsidP="00213411">
            <w:pPr>
              <w:spacing w:after="0"/>
              <w:jc w:val="right"/>
              <w:rPr>
                <w:rFonts w:eastAsia="Times New Roman" w:cs="Times New Roman"/>
                <w:b/>
                <w:bCs/>
                <w:color w:val="000000"/>
                <w:lang w:eastAsia="fr-FR"/>
              </w:rPr>
            </w:pPr>
            <w:r w:rsidRPr="00213411">
              <w:rPr>
                <w:rFonts w:eastAsia="Times New Roman" w:cs="Times New Roman"/>
                <w:b/>
                <w:bCs/>
                <w:color w:val="000000"/>
                <w:lang w:eastAsia="fr-FR"/>
              </w:rPr>
              <w:t>0,8094</w:t>
            </w:r>
          </w:p>
        </w:tc>
      </w:tr>
      <w:tr w:rsidR="00213411" w:rsidRPr="00213411" w14:paraId="54568D6A" w14:textId="77777777" w:rsidTr="00213411">
        <w:trPr>
          <w:trHeight w:val="320"/>
          <w:jc w:val="center"/>
        </w:trPr>
        <w:tc>
          <w:tcPr>
            <w:tcW w:w="2975" w:type="dxa"/>
            <w:tcBorders>
              <w:top w:val="nil"/>
              <w:left w:val="single" w:sz="8" w:space="0" w:color="FFFFFF"/>
              <w:bottom w:val="nil"/>
              <w:right w:val="single" w:sz="8" w:space="0" w:color="FFFFFF"/>
            </w:tcBorders>
            <w:shd w:val="clear" w:color="000000" w:fill="9BC2E6"/>
            <w:noWrap/>
            <w:vAlign w:val="center"/>
            <w:hideMark/>
          </w:tcPr>
          <w:p w14:paraId="5F3C7D6A"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Climat – 0, Côte Est</w:t>
            </w:r>
          </w:p>
        </w:tc>
        <w:tc>
          <w:tcPr>
            <w:tcW w:w="1151" w:type="dxa"/>
            <w:tcBorders>
              <w:top w:val="nil"/>
              <w:left w:val="nil"/>
              <w:bottom w:val="nil"/>
              <w:right w:val="single" w:sz="8" w:space="0" w:color="FFFFFF"/>
            </w:tcBorders>
            <w:shd w:val="clear" w:color="000000" w:fill="DDEBF7"/>
            <w:noWrap/>
            <w:vAlign w:val="center"/>
            <w:hideMark/>
          </w:tcPr>
          <w:p w14:paraId="2EA43E13"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0,7783</w:t>
            </w:r>
          </w:p>
        </w:tc>
        <w:tc>
          <w:tcPr>
            <w:tcW w:w="836" w:type="dxa"/>
            <w:tcBorders>
              <w:top w:val="nil"/>
              <w:left w:val="nil"/>
              <w:bottom w:val="nil"/>
              <w:right w:val="single" w:sz="8" w:space="0" w:color="FFFFFF"/>
            </w:tcBorders>
            <w:shd w:val="clear" w:color="000000" w:fill="DDEBF7"/>
            <w:noWrap/>
            <w:vAlign w:val="center"/>
            <w:hideMark/>
          </w:tcPr>
          <w:p w14:paraId="6DEE2E53"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0,4776</w:t>
            </w:r>
          </w:p>
        </w:tc>
        <w:tc>
          <w:tcPr>
            <w:tcW w:w="1168" w:type="dxa"/>
            <w:tcBorders>
              <w:top w:val="nil"/>
              <w:left w:val="nil"/>
              <w:bottom w:val="nil"/>
              <w:right w:val="single" w:sz="8" w:space="0" w:color="FFFFFF"/>
            </w:tcBorders>
            <w:shd w:val="clear" w:color="000000" w:fill="DDEBF7"/>
            <w:noWrap/>
            <w:vAlign w:val="center"/>
            <w:hideMark/>
          </w:tcPr>
          <w:p w14:paraId="657414AB"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0,7619</w:t>
            </w:r>
          </w:p>
        </w:tc>
        <w:tc>
          <w:tcPr>
            <w:tcW w:w="836" w:type="dxa"/>
            <w:tcBorders>
              <w:top w:val="nil"/>
              <w:left w:val="nil"/>
              <w:bottom w:val="nil"/>
              <w:right w:val="single" w:sz="8" w:space="0" w:color="FFFFFF"/>
            </w:tcBorders>
            <w:shd w:val="clear" w:color="000000" w:fill="DDEBF7"/>
            <w:noWrap/>
            <w:vAlign w:val="center"/>
            <w:hideMark/>
          </w:tcPr>
          <w:p w14:paraId="3149E154"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0,5872</w:t>
            </w:r>
          </w:p>
        </w:tc>
        <w:tc>
          <w:tcPr>
            <w:tcW w:w="836" w:type="dxa"/>
            <w:tcBorders>
              <w:top w:val="nil"/>
              <w:left w:val="nil"/>
              <w:bottom w:val="nil"/>
              <w:right w:val="single" w:sz="8" w:space="0" w:color="FFFFFF"/>
            </w:tcBorders>
            <w:shd w:val="clear" w:color="000000" w:fill="DDEBF7"/>
            <w:noWrap/>
            <w:vAlign w:val="center"/>
            <w:hideMark/>
          </w:tcPr>
          <w:p w14:paraId="7A561AFE"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0,8037</w:t>
            </w:r>
          </w:p>
        </w:tc>
      </w:tr>
      <w:tr w:rsidR="00213411" w:rsidRPr="00213411" w14:paraId="0851E658" w14:textId="77777777" w:rsidTr="00213411">
        <w:trPr>
          <w:trHeight w:val="320"/>
          <w:jc w:val="center"/>
        </w:trPr>
        <w:tc>
          <w:tcPr>
            <w:tcW w:w="2975" w:type="dxa"/>
            <w:tcBorders>
              <w:top w:val="nil"/>
              <w:left w:val="nil"/>
              <w:bottom w:val="nil"/>
              <w:right w:val="nil"/>
            </w:tcBorders>
            <w:shd w:val="clear" w:color="auto" w:fill="auto"/>
            <w:noWrap/>
            <w:vAlign w:val="bottom"/>
            <w:hideMark/>
          </w:tcPr>
          <w:p w14:paraId="177C0130" w14:textId="77777777" w:rsidR="00213411" w:rsidRPr="00213411" w:rsidRDefault="00213411" w:rsidP="00213411">
            <w:pPr>
              <w:spacing w:after="0"/>
              <w:jc w:val="right"/>
              <w:rPr>
                <w:rFonts w:eastAsia="Times New Roman" w:cs="Times New Roman"/>
                <w:color w:val="000000"/>
                <w:lang w:eastAsia="fr-FR"/>
              </w:rPr>
            </w:pPr>
          </w:p>
        </w:tc>
        <w:tc>
          <w:tcPr>
            <w:tcW w:w="1151" w:type="dxa"/>
            <w:tcBorders>
              <w:top w:val="nil"/>
              <w:left w:val="nil"/>
              <w:bottom w:val="nil"/>
              <w:right w:val="nil"/>
            </w:tcBorders>
            <w:shd w:val="clear" w:color="auto" w:fill="auto"/>
            <w:noWrap/>
            <w:vAlign w:val="bottom"/>
            <w:hideMark/>
          </w:tcPr>
          <w:p w14:paraId="0B465493"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24273F7B" w14:textId="77777777" w:rsidR="00213411" w:rsidRPr="00213411" w:rsidRDefault="00213411" w:rsidP="00213411">
            <w:pPr>
              <w:spacing w:after="0"/>
              <w:jc w:val="left"/>
              <w:rPr>
                <w:rFonts w:eastAsia="Times New Roman" w:cs="Times New Roman"/>
                <w:sz w:val="20"/>
                <w:szCs w:val="20"/>
                <w:lang w:eastAsia="fr-FR"/>
              </w:rPr>
            </w:pPr>
          </w:p>
        </w:tc>
        <w:tc>
          <w:tcPr>
            <w:tcW w:w="1168" w:type="dxa"/>
            <w:tcBorders>
              <w:top w:val="nil"/>
              <w:left w:val="nil"/>
              <w:bottom w:val="nil"/>
              <w:right w:val="nil"/>
            </w:tcBorders>
            <w:shd w:val="clear" w:color="auto" w:fill="auto"/>
            <w:noWrap/>
            <w:vAlign w:val="bottom"/>
            <w:hideMark/>
          </w:tcPr>
          <w:p w14:paraId="10BB0E61"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732357A8"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2DE6BF9E" w14:textId="77777777" w:rsidR="00213411" w:rsidRPr="00213411" w:rsidRDefault="00213411" w:rsidP="00213411">
            <w:pPr>
              <w:spacing w:after="0"/>
              <w:jc w:val="left"/>
              <w:rPr>
                <w:rFonts w:eastAsia="Times New Roman" w:cs="Times New Roman"/>
                <w:sz w:val="20"/>
                <w:szCs w:val="20"/>
                <w:lang w:eastAsia="fr-FR"/>
              </w:rPr>
            </w:pPr>
          </w:p>
        </w:tc>
      </w:tr>
      <w:tr w:rsidR="00213411" w:rsidRPr="00213411" w14:paraId="6649FD74" w14:textId="77777777" w:rsidTr="00213411">
        <w:trPr>
          <w:trHeight w:val="380"/>
          <w:jc w:val="center"/>
        </w:trPr>
        <w:tc>
          <w:tcPr>
            <w:tcW w:w="7802" w:type="dxa"/>
            <w:gridSpan w:val="6"/>
            <w:tcBorders>
              <w:top w:val="nil"/>
              <w:left w:val="nil"/>
              <w:bottom w:val="single" w:sz="8" w:space="0" w:color="FFFFFF"/>
              <w:right w:val="nil"/>
            </w:tcBorders>
            <w:shd w:val="clear" w:color="000000" w:fill="A9D08E"/>
            <w:noWrap/>
            <w:vAlign w:val="center"/>
            <w:hideMark/>
          </w:tcPr>
          <w:p w14:paraId="48FE7E8F" w14:textId="77777777" w:rsidR="00213411" w:rsidRPr="00213411" w:rsidRDefault="00213411" w:rsidP="00213411">
            <w:pPr>
              <w:spacing w:after="0"/>
              <w:jc w:val="center"/>
              <w:rPr>
                <w:rFonts w:eastAsia="Times New Roman" w:cs="Times New Roman"/>
                <w:b/>
                <w:bCs/>
                <w:color w:val="000000"/>
                <w:sz w:val="28"/>
                <w:szCs w:val="28"/>
                <w:lang w:eastAsia="fr-FR"/>
              </w:rPr>
            </w:pPr>
            <w:r w:rsidRPr="00213411">
              <w:rPr>
                <w:rFonts w:eastAsia="Times New Roman" w:cs="Times New Roman"/>
                <w:b/>
                <w:bCs/>
                <w:color w:val="000000"/>
                <w:sz w:val="28"/>
                <w:szCs w:val="28"/>
                <w:lang w:eastAsia="fr-FR"/>
              </w:rPr>
              <w:t>Comparaison des modèles pour Penrith</w:t>
            </w:r>
          </w:p>
        </w:tc>
      </w:tr>
      <w:tr w:rsidR="00213411" w:rsidRPr="00213411" w14:paraId="6BEB63D0"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3F8D2C3F"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 </w:t>
            </w:r>
          </w:p>
        </w:tc>
        <w:tc>
          <w:tcPr>
            <w:tcW w:w="1151" w:type="dxa"/>
            <w:tcBorders>
              <w:top w:val="nil"/>
              <w:left w:val="nil"/>
              <w:bottom w:val="single" w:sz="8" w:space="0" w:color="FFFFFF"/>
              <w:right w:val="single" w:sz="8" w:space="0" w:color="FFFFFF"/>
            </w:tcBorders>
            <w:shd w:val="clear" w:color="000000" w:fill="9BC2E6"/>
            <w:noWrap/>
            <w:vAlign w:val="center"/>
            <w:hideMark/>
          </w:tcPr>
          <w:p w14:paraId="25E75650"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accuracy</w:t>
            </w:r>
            <w:proofErr w:type="spellEnd"/>
          </w:p>
        </w:tc>
        <w:tc>
          <w:tcPr>
            <w:tcW w:w="836" w:type="dxa"/>
            <w:tcBorders>
              <w:top w:val="nil"/>
              <w:left w:val="nil"/>
              <w:bottom w:val="single" w:sz="8" w:space="0" w:color="FFFFFF"/>
              <w:right w:val="single" w:sz="8" w:space="0" w:color="FFFFFF"/>
            </w:tcBorders>
            <w:shd w:val="clear" w:color="000000" w:fill="9BC2E6"/>
            <w:noWrap/>
            <w:vAlign w:val="center"/>
            <w:hideMark/>
          </w:tcPr>
          <w:p w14:paraId="36E70458"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recall</w:t>
            </w:r>
            <w:proofErr w:type="spellEnd"/>
          </w:p>
        </w:tc>
        <w:tc>
          <w:tcPr>
            <w:tcW w:w="1168" w:type="dxa"/>
            <w:tcBorders>
              <w:top w:val="nil"/>
              <w:left w:val="nil"/>
              <w:bottom w:val="single" w:sz="8" w:space="0" w:color="FFFFFF"/>
              <w:right w:val="single" w:sz="8" w:space="0" w:color="FFFFFF"/>
            </w:tcBorders>
            <w:shd w:val="clear" w:color="000000" w:fill="9BC2E6"/>
            <w:noWrap/>
            <w:vAlign w:val="center"/>
            <w:hideMark/>
          </w:tcPr>
          <w:p w14:paraId="579E702B"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precision</w:t>
            </w:r>
            <w:proofErr w:type="spellEnd"/>
          </w:p>
        </w:tc>
        <w:tc>
          <w:tcPr>
            <w:tcW w:w="836" w:type="dxa"/>
            <w:tcBorders>
              <w:top w:val="nil"/>
              <w:left w:val="nil"/>
              <w:bottom w:val="single" w:sz="8" w:space="0" w:color="FFFFFF"/>
              <w:right w:val="single" w:sz="8" w:space="0" w:color="FFFFFF"/>
            </w:tcBorders>
            <w:shd w:val="clear" w:color="000000" w:fill="9BC2E6"/>
            <w:noWrap/>
            <w:vAlign w:val="center"/>
            <w:hideMark/>
          </w:tcPr>
          <w:p w14:paraId="74421768"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f1</w:t>
            </w:r>
          </w:p>
        </w:tc>
        <w:tc>
          <w:tcPr>
            <w:tcW w:w="836" w:type="dxa"/>
            <w:tcBorders>
              <w:top w:val="nil"/>
              <w:left w:val="nil"/>
              <w:bottom w:val="single" w:sz="8" w:space="0" w:color="FFFFFF"/>
              <w:right w:val="single" w:sz="8" w:space="0" w:color="FFFFFF"/>
            </w:tcBorders>
            <w:shd w:val="clear" w:color="000000" w:fill="9BC2E6"/>
            <w:noWrap/>
            <w:vAlign w:val="center"/>
            <w:hideMark/>
          </w:tcPr>
          <w:p w14:paraId="2688DF4D"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auc</w:t>
            </w:r>
            <w:proofErr w:type="spellEnd"/>
          </w:p>
        </w:tc>
      </w:tr>
      <w:tr w:rsidR="00213411" w:rsidRPr="00213411" w14:paraId="5686C78B"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40611068"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Micro</w:t>
            </w:r>
          </w:p>
        </w:tc>
        <w:tc>
          <w:tcPr>
            <w:tcW w:w="1151" w:type="dxa"/>
            <w:tcBorders>
              <w:top w:val="nil"/>
              <w:left w:val="nil"/>
              <w:bottom w:val="single" w:sz="8" w:space="0" w:color="FFFFFF"/>
              <w:right w:val="single" w:sz="8" w:space="0" w:color="FFFFFF"/>
            </w:tcBorders>
            <w:shd w:val="clear" w:color="000000" w:fill="DDEBF7"/>
            <w:noWrap/>
            <w:vAlign w:val="center"/>
            <w:hideMark/>
          </w:tcPr>
          <w:p w14:paraId="66BF4A8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0,8593</w:t>
            </w:r>
          </w:p>
        </w:tc>
        <w:tc>
          <w:tcPr>
            <w:tcW w:w="836" w:type="dxa"/>
            <w:tcBorders>
              <w:top w:val="nil"/>
              <w:left w:val="nil"/>
              <w:bottom w:val="single" w:sz="8" w:space="0" w:color="FFFFFF"/>
              <w:right w:val="single" w:sz="8" w:space="0" w:color="FFFFFF"/>
            </w:tcBorders>
            <w:shd w:val="clear" w:color="000000" w:fill="DDEBF7"/>
            <w:noWrap/>
            <w:vAlign w:val="center"/>
            <w:hideMark/>
          </w:tcPr>
          <w:p w14:paraId="539C358D"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0,3879</w:t>
            </w:r>
          </w:p>
        </w:tc>
        <w:tc>
          <w:tcPr>
            <w:tcW w:w="1168" w:type="dxa"/>
            <w:tcBorders>
              <w:top w:val="nil"/>
              <w:left w:val="nil"/>
              <w:bottom w:val="single" w:sz="8" w:space="0" w:color="FFFFFF"/>
              <w:right w:val="single" w:sz="8" w:space="0" w:color="FFFFFF"/>
            </w:tcBorders>
            <w:shd w:val="clear" w:color="000000" w:fill="DDEBF7"/>
            <w:noWrap/>
            <w:vAlign w:val="center"/>
            <w:hideMark/>
          </w:tcPr>
          <w:p w14:paraId="2ABF47C1"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0,8036</w:t>
            </w:r>
          </w:p>
        </w:tc>
        <w:tc>
          <w:tcPr>
            <w:tcW w:w="836" w:type="dxa"/>
            <w:tcBorders>
              <w:top w:val="nil"/>
              <w:left w:val="nil"/>
              <w:bottom w:val="single" w:sz="8" w:space="0" w:color="FFFFFF"/>
              <w:right w:val="single" w:sz="8" w:space="0" w:color="FFFFFF"/>
            </w:tcBorders>
            <w:shd w:val="clear" w:color="000000" w:fill="DDEBF7"/>
            <w:noWrap/>
            <w:vAlign w:val="center"/>
            <w:hideMark/>
          </w:tcPr>
          <w:p w14:paraId="07306F50"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0,5233</w:t>
            </w:r>
          </w:p>
        </w:tc>
        <w:tc>
          <w:tcPr>
            <w:tcW w:w="836" w:type="dxa"/>
            <w:tcBorders>
              <w:top w:val="nil"/>
              <w:left w:val="nil"/>
              <w:bottom w:val="single" w:sz="8" w:space="0" w:color="FFFFFF"/>
              <w:right w:val="single" w:sz="8" w:space="0" w:color="FFFFFF"/>
            </w:tcBorders>
            <w:shd w:val="clear" w:color="000000" w:fill="DDEBF7"/>
            <w:noWrap/>
            <w:vAlign w:val="center"/>
            <w:hideMark/>
          </w:tcPr>
          <w:p w14:paraId="682B0C61"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0,8284</w:t>
            </w:r>
          </w:p>
        </w:tc>
      </w:tr>
      <w:tr w:rsidR="00213411" w:rsidRPr="00213411" w14:paraId="67E05A5B"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0BA20554"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Global</w:t>
            </w:r>
          </w:p>
        </w:tc>
        <w:tc>
          <w:tcPr>
            <w:tcW w:w="1151" w:type="dxa"/>
            <w:tcBorders>
              <w:top w:val="nil"/>
              <w:left w:val="nil"/>
              <w:bottom w:val="single" w:sz="8" w:space="0" w:color="FFFFFF"/>
              <w:right w:val="single" w:sz="8" w:space="0" w:color="FFFFFF"/>
            </w:tcBorders>
            <w:shd w:val="clear" w:color="000000" w:fill="DDEBF7"/>
            <w:noWrap/>
            <w:vAlign w:val="center"/>
            <w:hideMark/>
          </w:tcPr>
          <w:p w14:paraId="61B31538"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0,8761</w:t>
            </w:r>
          </w:p>
        </w:tc>
        <w:tc>
          <w:tcPr>
            <w:tcW w:w="836" w:type="dxa"/>
            <w:tcBorders>
              <w:top w:val="nil"/>
              <w:left w:val="nil"/>
              <w:bottom w:val="single" w:sz="8" w:space="0" w:color="FFFFFF"/>
              <w:right w:val="single" w:sz="8" w:space="0" w:color="FFFFFF"/>
            </w:tcBorders>
            <w:shd w:val="clear" w:color="000000" w:fill="DDEBF7"/>
            <w:noWrap/>
            <w:vAlign w:val="center"/>
            <w:hideMark/>
          </w:tcPr>
          <w:p w14:paraId="2E41FDE8"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0,5517</w:t>
            </w:r>
          </w:p>
        </w:tc>
        <w:tc>
          <w:tcPr>
            <w:tcW w:w="1168" w:type="dxa"/>
            <w:tcBorders>
              <w:top w:val="nil"/>
              <w:left w:val="nil"/>
              <w:bottom w:val="single" w:sz="8" w:space="0" w:color="FFFFFF"/>
              <w:right w:val="single" w:sz="8" w:space="0" w:color="FFFFFF"/>
            </w:tcBorders>
            <w:shd w:val="clear" w:color="000000" w:fill="DDEBF7"/>
            <w:noWrap/>
            <w:vAlign w:val="center"/>
            <w:hideMark/>
          </w:tcPr>
          <w:p w14:paraId="34B66AB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0,7901</w:t>
            </w:r>
          </w:p>
        </w:tc>
        <w:tc>
          <w:tcPr>
            <w:tcW w:w="836" w:type="dxa"/>
            <w:tcBorders>
              <w:top w:val="nil"/>
              <w:left w:val="nil"/>
              <w:bottom w:val="single" w:sz="8" w:space="0" w:color="FFFFFF"/>
              <w:right w:val="single" w:sz="8" w:space="0" w:color="FFFFFF"/>
            </w:tcBorders>
            <w:shd w:val="clear" w:color="000000" w:fill="DDEBF7"/>
            <w:noWrap/>
            <w:vAlign w:val="center"/>
            <w:hideMark/>
          </w:tcPr>
          <w:p w14:paraId="552912F2"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0,6497</w:t>
            </w:r>
          </w:p>
        </w:tc>
        <w:tc>
          <w:tcPr>
            <w:tcW w:w="836" w:type="dxa"/>
            <w:tcBorders>
              <w:top w:val="nil"/>
              <w:left w:val="nil"/>
              <w:bottom w:val="single" w:sz="8" w:space="0" w:color="FFFFFF"/>
              <w:right w:val="single" w:sz="8" w:space="0" w:color="FFFFFF"/>
            </w:tcBorders>
            <w:shd w:val="clear" w:color="000000" w:fill="DDEBF7"/>
            <w:noWrap/>
            <w:vAlign w:val="center"/>
            <w:hideMark/>
          </w:tcPr>
          <w:p w14:paraId="23C8C2A8"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0,8677</w:t>
            </w:r>
          </w:p>
        </w:tc>
      </w:tr>
      <w:tr w:rsidR="00213411" w:rsidRPr="00213411" w14:paraId="18265E3A" w14:textId="77777777" w:rsidTr="00213411">
        <w:trPr>
          <w:trHeight w:val="340"/>
          <w:jc w:val="center"/>
        </w:trPr>
        <w:tc>
          <w:tcPr>
            <w:tcW w:w="2975" w:type="dxa"/>
            <w:tcBorders>
              <w:top w:val="nil"/>
              <w:left w:val="single" w:sz="8" w:space="0" w:color="FFFFFF"/>
              <w:bottom w:val="nil"/>
              <w:right w:val="single" w:sz="8" w:space="0" w:color="FFFFFF"/>
            </w:tcBorders>
            <w:shd w:val="clear" w:color="000000" w:fill="9BC2E6"/>
            <w:noWrap/>
            <w:vAlign w:val="center"/>
            <w:hideMark/>
          </w:tcPr>
          <w:p w14:paraId="24F73F29"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Climat – 4, Intermédiaire</w:t>
            </w:r>
          </w:p>
        </w:tc>
        <w:tc>
          <w:tcPr>
            <w:tcW w:w="1151" w:type="dxa"/>
            <w:tcBorders>
              <w:top w:val="nil"/>
              <w:left w:val="nil"/>
              <w:bottom w:val="nil"/>
              <w:right w:val="single" w:sz="8" w:space="0" w:color="FFFFFF"/>
            </w:tcBorders>
            <w:shd w:val="clear" w:color="000000" w:fill="DDEBF7"/>
            <w:noWrap/>
            <w:vAlign w:val="center"/>
            <w:hideMark/>
          </w:tcPr>
          <w:p w14:paraId="3C3EC32A"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0,8693</w:t>
            </w:r>
          </w:p>
        </w:tc>
        <w:tc>
          <w:tcPr>
            <w:tcW w:w="836" w:type="dxa"/>
            <w:tcBorders>
              <w:top w:val="nil"/>
              <w:left w:val="nil"/>
              <w:bottom w:val="nil"/>
              <w:right w:val="single" w:sz="8" w:space="0" w:color="FFFFFF"/>
            </w:tcBorders>
            <w:shd w:val="clear" w:color="000000" w:fill="DDEBF7"/>
            <w:noWrap/>
            <w:vAlign w:val="center"/>
            <w:hideMark/>
          </w:tcPr>
          <w:p w14:paraId="4ED1EFBC"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0,5468</w:t>
            </w:r>
          </w:p>
        </w:tc>
        <w:tc>
          <w:tcPr>
            <w:tcW w:w="1168" w:type="dxa"/>
            <w:tcBorders>
              <w:top w:val="nil"/>
              <w:left w:val="nil"/>
              <w:bottom w:val="nil"/>
              <w:right w:val="single" w:sz="8" w:space="0" w:color="FFFFFF"/>
            </w:tcBorders>
            <w:shd w:val="clear" w:color="000000" w:fill="DDEBF7"/>
            <w:noWrap/>
            <w:vAlign w:val="center"/>
            <w:hideMark/>
          </w:tcPr>
          <w:p w14:paraId="66E6D217"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0,8352</w:t>
            </w:r>
          </w:p>
        </w:tc>
        <w:tc>
          <w:tcPr>
            <w:tcW w:w="836" w:type="dxa"/>
            <w:tcBorders>
              <w:top w:val="nil"/>
              <w:left w:val="nil"/>
              <w:bottom w:val="nil"/>
              <w:right w:val="single" w:sz="8" w:space="0" w:color="FFFFFF"/>
            </w:tcBorders>
            <w:shd w:val="clear" w:color="000000" w:fill="DDEBF7"/>
            <w:noWrap/>
            <w:vAlign w:val="center"/>
            <w:hideMark/>
          </w:tcPr>
          <w:p w14:paraId="4016B18B"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0,6609</w:t>
            </w:r>
          </w:p>
        </w:tc>
        <w:tc>
          <w:tcPr>
            <w:tcW w:w="836" w:type="dxa"/>
            <w:tcBorders>
              <w:top w:val="nil"/>
              <w:left w:val="nil"/>
              <w:bottom w:val="nil"/>
              <w:right w:val="single" w:sz="8" w:space="0" w:color="FFFFFF"/>
            </w:tcBorders>
            <w:shd w:val="clear" w:color="000000" w:fill="DDEBF7"/>
            <w:noWrap/>
            <w:vAlign w:val="center"/>
            <w:hideMark/>
          </w:tcPr>
          <w:p w14:paraId="41A5FEA2" w14:textId="77777777" w:rsidR="00213411" w:rsidRPr="00213411" w:rsidRDefault="00213411" w:rsidP="00213411">
            <w:pPr>
              <w:keepNext/>
              <w:spacing w:after="0"/>
              <w:jc w:val="right"/>
              <w:rPr>
                <w:rFonts w:eastAsia="Times New Roman" w:cs="Times New Roman"/>
                <w:b/>
                <w:bCs/>
                <w:color w:val="000000"/>
                <w:lang w:eastAsia="fr-FR"/>
              </w:rPr>
            </w:pPr>
            <w:r w:rsidRPr="00213411">
              <w:rPr>
                <w:rFonts w:eastAsia="Times New Roman" w:cs="Times New Roman"/>
                <w:b/>
                <w:bCs/>
                <w:color w:val="000000"/>
                <w:lang w:eastAsia="fr-FR"/>
              </w:rPr>
              <w:t>0,8922</w:t>
            </w:r>
          </w:p>
        </w:tc>
      </w:tr>
    </w:tbl>
    <w:p w14:paraId="075B9F80" w14:textId="2DE2EDE7" w:rsidR="00213411" w:rsidRDefault="00213411" w:rsidP="00213411">
      <w:pPr>
        <w:pStyle w:val="Lgende"/>
      </w:pPr>
      <w:bookmarkStart w:id="23" w:name="_Ref152682602"/>
      <w:r>
        <w:t xml:space="preserve">Tableau </w:t>
      </w:r>
      <w:fldSimple w:instr=" SEQ Tableau \* ARABIC ">
        <w:r w:rsidR="00403D22">
          <w:rPr>
            <w:noProof/>
          </w:rPr>
          <w:t>8</w:t>
        </w:r>
      </w:fldSimple>
      <w:bookmarkEnd w:id="23"/>
      <w:r>
        <w:t xml:space="preserve"> : Les performances des trois niveaux de modélisation pour </w:t>
      </w:r>
      <w:proofErr w:type="spellStart"/>
      <w:r>
        <w:t>PearceRAAF</w:t>
      </w:r>
      <w:proofErr w:type="spellEnd"/>
      <w:r>
        <w:t xml:space="preserve">, </w:t>
      </w:r>
      <w:proofErr w:type="spellStart"/>
      <w:r>
        <w:t>NorfolkIsland</w:t>
      </w:r>
      <w:proofErr w:type="spellEnd"/>
      <w:r>
        <w:t xml:space="preserve"> et Penrith</w:t>
      </w:r>
    </w:p>
    <w:p w14:paraId="053C2B11" w14:textId="77B3D3E9" w:rsidR="007F31B9" w:rsidRDefault="007F31B9" w:rsidP="00984F2A">
      <w:r>
        <w:t>Précisons en premier lieu que le taux de journée pluvieuses est très différent pour ces trois lieux et est à rapprocher directement de la valeur de l’</w:t>
      </w:r>
      <w:proofErr w:type="spellStart"/>
      <w:r>
        <w:t>accuracy</w:t>
      </w:r>
      <w:proofErr w:type="spellEnd"/>
      <w:r w:rsidR="00A13B45">
        <w:t xml:space="preserve"> : </w:t>
      </w:r>
      <w:r w:rsidR="002B79F3">
        <w:t>18</w:t>
      </w:r>
      <w:r w:rsidR="00A13B45">
        <w:t xml:space="preserve">% pour </w:t>
      </w:r>
      <w:proofErr w:type="spellStart"/>
      <w:r w:rsidR="002B79F3">
        <w:t>PearceRAAF</w:t>
      </w:r>
      <w:proofErr w:type="spellEnd"/>
      <w:r w:rsidR="00A13B45">
        <w:t xml:space="preserve">, </w:t>
      </w:r>
      <w:r w:rsidR="002B79F3">
        <w:t>31</w:t>
      </w:r>
      <w:r w:rsidR="00A13B45">
        <w:t xml:space="preserve">% pour </w:t>
      </w:r>
      <w:proofErr w:type="spellStart"/>
      <w:r w:rsidR="002B79F3">
        <w:t>NorfolkIsland</w:t>
      </w:r>
      <w:proofErr w:type="spellEnd"/>
      <w:r w:rsidR="00A13B45">
        <w:t xml:space="preserve"> et 2</w:t>
      </w:r>
      <w:r w:rsidR="00556107">
        <w:t>0</w:t>
      </w:r>
      <w:r w:rsidR="00A13B45">
        <w:t xml:space="preserve">% pour </w:t>
      </w:r>
      <w:r w:rsidR="00556107">
        <w:t>Penrith</w:t>
      </w:r>
      <w:r w:rsidR="00A13B45">
        <w:t xml:space="preserve">, soit, avec un modèle prédisant systématiquement qu’il ne pleuvra pas, des </w:t>
      </w:r>
      <w:proofErr w:type="spellStart"/>
      <w:r w:rsidR="00A13B45">
        <w:t>accuracy</w:t>
      </w:r>
      <w:proofErr w:type="spellEnd"/>
      <w:r w:rsidR="00A13B45">
        <w:t xml:space="preserve"> « naïves » respectivement de 0,</w:t>
      </w:r>
      <w:r w:rsidR="002B79F3">
        <w:t>82</w:t>
      </w:r>
      <w:r w:rsidR="00A13B45">
        <w:t>, 0,</w:t>
      </w:r>
      <w:r w:rsidR="002B79F3">
        <w:t>69</w:t>
      </w:r>
      <w:r w:rsidR="00A13B45">
        <w:t xml:space="preserve"> et 0,</w:t>
      </w:r>
      <w:r w:rsidR="00556107">
        <w:t>80</w:t>
      </w:r>
      <w:r w:rsidR="00A13B45">
        <w:t>.</w:t>
      </w:r>
    </w:p>
    <w:p w14:paraId="5F73E40D" w14:textId="5F7ED996" w:rsidR="00E44BEB" w:rsidRDefault="00843488" w:rsidP="00984F2A">
      <w:r>
        <w:t>Les</w:t>
      </w:r>
      <w:r w:rsidR="00213411">
        <w:t xml:space="preserve"> résultats dans </w:t>
      </w:r>
      <w:r w:rsidR="00213411">
        <w:fldChar w:fldCharType="begin"/>
      </w:r>
      <w:r w:rsidR="00213411">
        <w:instrText xml:space="preserve"> REF _Ref152682602 \h </w:instrText>
      </w:r>
      <w:r w:rsidR="00213411">
        <w:fldChar w:fldCharType="separate"/>
      </w:r>
      <w:r w:rsidR="00403D22">
        <w:t xml:space="preserve">Tableau </w:t>
      </w:r>
      <w:r w:rsidR="00403D22">
        <w:rPr>
          <w:noProof/>
        </w:rPr>
        <w:t>8</w:t>
      </w:r>
      <w:r w:rsidR="00213411">
        <w:fldChar w:fldCharType="end"/>
      </w:r>
      <w:r>
        <w:t xml:space="preserve"> illustrent qu’aucune des trois approches, globale, locale ou climatique, n’est meilleure de façon systématique</w:t>
      </w:r>
      <w:r w:rsidR="006146A0">
        <w:t>, quelle que soit la métrique</w:t>
      </w:r>
      <w:r>
        <w:t xml:space="preserve">. </w:t>
      </w:r>
      <w:r w:rsidR="006146A0">
        <w:t>Si nous nous basons sur l’AUC, c’est p</w:t>
      </w:r>
      <w:r>
        <w:t xml:space="preserve">our </w:t>
      </w:r>
      <w:proofErr w:type="spellStart"/>
      <w:r w:rsidR="00556107">
        <w:t>PearceRAAF</w:t>
      </w:r>
      <w:proofErr w:type="spellEnd"/>
      <w:r>
        <w:t xml:space="preserve"> un modèle entraîné spécifiquement sur les données </w:t>
      </w:r>
      <w:r w:rsidR="00556107">
        <w:t xml:space="preserve">de la station </w:t>
      </w:r>
      <w:r>
        <w:t xml:space="preserve">qui offre les meilleures performances. Pour </w:t>
      </w:r>
      <w:proofErr w:type="spellStart"/>
      <w:r w:rsidR="00556107">
        <w:t>NorfolkIsland</w:t>
      </w:r>
      <w:proofErr w:type="spellEnd"/>
      <w:r>
        <w:t xml:space="preserve">, le modèle global performe mieux que les deux autres. Enfin, on préfèrera une modélisation par climat pour </w:t>
      </w:r>
      <w:r w:rsidR="00556107">
        <w:t>Penrith</w:t>
      </w:r>
      <w:r>
        <w:t>.</w:t>
      </w:r>
    </w:p>
    <w:p w14:paraId="445560E9" w14:textId="5BDCF212" w:rsidR="00843488" w:rsidRDefault="00916289" w:rsidP="00984F2A">
      <w:r>
        <w:t>Ces trois niveaux de granularité semblent donc complémentaires.</w:t>
      </w:r>
    </w:p>
    <w:p w14:paraId="652289E2" w14:textId="7D9CC613" w:rsidR="00853BD2" w:rsidRDefault="008D6B6A" w:rsidP="00984F2A">
      <w:r>
        <w:t>De façon plus détaillée, observons l’</w:t>
      </w:r>
      <w:proofErr w:type="spellStart"/>
      <w:r>
        <w:t>accuracy</w:t>
      </w:r>
      <w:proofErr w:type="spellEnd"/>
      <w:r>
        <w:t xml:space="preserve"> pour chacun des 49 lieux en comparant :</w:t>
      </w:r>
    </w:p>
    <w:p w14:paraId="25B52984" w14:textId="0735E3AA" w:rsidR="008D6B6A" w:rsidRDefault="008D6B6A" w:rsidP="008D6B6A">
      <w:pPr>
        <w:pStyle w:val="Paragraphedeliste"/>
        <w:numPr>
          <w:ilvl w:val="0"/>
          <w:numId w:val="25"/>
        </w:numPr>
      </w:pPr>
      <w:r>
        <w:t xml:space="preserve">Un modèle global, entraîné sur l’ensemble du </w:t>
      </w:r>
      <w:proofErr w:type="spellStart"/>
      <w:r>
        <w:t>dataset</w:t>
      </w:r>
      <w:proofErr w:type="spellEnd"/>
      <w:r>
        <w:t xml:space="preserve"> (« ML Global »)</w:t>
      </w:r>
    </w:p>
    <w:p w14:paraId="338EBA99" w14:textId="1D375F7D" w:rsidR="008D6B6A" w:rsidRDefault="008D6B6A" w:rsidP="008D6B6A">
      <w:pPr>
        <w:pStyle w:val="Paragraphedeliste"/>
        <w:numPr>
          <w:ilvl w:val="0"/>
          <w:numId w:val="25"/>
        </w:numPr>
      </w:pPr>
      <w:r>
        <w:t>Un modèle local, entraîné spécifiquement sur les données du lieu concerné (« ML Individuel »)</w:t>
      </w:r>
    </w:p>
    <w:p w14:paraId="705705D0" w14:textId="2CC47A69" w:rsidR="008D6B6A" w:rsidRDefault="008D6B6A" w:rsidP="008D6B6A">
      <w:pPr>
        <w:pStyle w:val="Paragraphedeliste"/>
        <w:numPr>
          <w:ilvl w:val="0"/>
          <w:numId w:val="25"/>
        </w:numPr>
      </w:pPr>
      <w:r>
        <w:t>Un modèle naïf se contentant de prédire qu’il ne pleuvra jamais, qui nous permettra de relativiser les scores obtenus par les deux premiers modèles</w:t>
      </w:r>
      <w:r w:rsidR="000F44FC">
        <w:t xml:space="preserve"> (« </w:t>
      </w:r>
      <w:proofErr w:type="spellStart"/>
      <w:r w:rsidR="000F44FC">
        <w:t>Pred</w:t>
      </w:r>
      <w:proofErr w:type="spellEnd"/>
      <w:r w:rsidR="000F44FC">
        <w:t xml:space="preserve"> Bas »)</w:t>
      </w:r>
    </w:p>
    <w:p w14:paraId="718B1839" w14:textId="5AC9D965" w:rsidR="008D6B6A" w:rsidRDefault="008D6B6A" w:rsidP="008D6B6A"/>
    <w:p w14:paraId="0CA5EE62" w14:textId="6128FC96" w:rsidR="008D6B6A" w:rsidRDefault="004F6555" w:rsidP="008D6B6A">
      <w:r>
        <w:rPr>
          <w:noProof/>
        </w:rPr>
        <w:lastRenderedPageBreak/>
        <w:drawing>
          <wp:inline distT="114300" distB="114300" distL="114300" distR="114300" wp14:anchorId="7C6EFA8E" wp14:editId="075588F4">
            <wp:extent cx="6475730" cy="2805325"/>
            <wp:effectExtent l="0" t="0" r="127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6475730" cy="2805325"/>
                    </a:xfrm>
                    <a:prstGeom prst="rect">
                      <a:avLst/>
                    </a:prstGeom>
                    <a:ln/>
                  </pic:spPr>
                </pic:pic>
              </a:graphicData>
            </a:graphic>
          </wp:inline>
        </w:drawing>
      </w:r>
    </w:p>
    <w:p w14:paraId="6A380575" w14:textId="4D43B0D2" w:rsidR="008D6B6A" w:rsidRDefault="000F44FC" w:rsidP="008D6B6A">
      <w:r>
        <w:t xml:space="preserve">La moyenne de l’ensemble des </w:t>
      </w:r>
      <w:r w:rsidRPr="00556107">
        <w:rPr>
          <w:i/>
        </w:rPr>
        <w:t>Location</w:t>
      </w:r>
      <w:r>
        <w:t xml:space="preserve"> donne un score de 0,87</w:t>
      </w:r>
      <w:r w:rsidR="00EC2935">
        <w:t>9</w:t>
      </w:r>
      <w:r>
        <w:t xml:space="preserve"> pour les ML Individuels, 0,8</w:t>
      </w:r>
      <w:r w:rsidR="00EC2935">
        <w:t>8</w:t>
      </w:r>
      <w:r>
        <w:t>6 pour les ML Global et 0,77</w:t>
      </w:r>
      <w:r w:rsidR="00EC2935">
        <w:t>7</w:t>
      </w:r>
      <w:r>
        <w:t xml:space="preserve"> pour le modèle « </w:t>
      </w:r>
      <w:proofErr w:type="spellStart"/>
      <w:r>
        <w:t>Pred</w:t>
      </w:r>
      <w:proofErr w:type="spellEnd"/>
      <w:r>
        <w:t xml:space="preserve"> Bas »). L’approche m</w:t>
      </w:r>
      <w:r w:rsidR="00EC2935">
        <w:t>a</w:t>
      </w:r>
      <w:r>
        <w:t xml:space="preserve">cro fournit donc un score légèrement meilleur en moyenne. La différence est cependant faible, et nous pouvons voir sur le graphique ci-dessus que même en observant chaque </w:t>
      </w:r>
      <w:r w:rsidRPr="00AD1808">
        <w:rPr>
          <w:i/>
          <w:iCs/>
        </w:rPr>
        <w:t>Location</w:t>
      </w:r>
      <w:r>
        <w:t>, il n’y a que peu de différences de performances.</w:t>
      </w:r>
    </w:p>
    <w:p w14:paraId="5A205E17" w14:textId="77777777" w:rsidR="0022437F" w:rsidRDefault="0022437F" w:rsidP="0022437F">
      <w:pPr>
        <w:pStyle w:val="Titre3"/>
      </w:pPr>
      <w:bookmarkStart w:id="24" w:name="_Toc152877703"/>
      <w:r>
        <w:t xml:space="preserve">Impact du </w:t>
      </w:r>
      <w:proofErr w:type="spellStart"/>
      <w:r>
        <w:t>feature</w:t>
      </w:r>
      <w:proofErr w:type="spellEnd"/>
      <w:r>
        <w:t xml:space="preserve"> </w:t>
      </w:r>
      <w:proofErr w:type="spellStart"/>
      <w:r>
        <w:t>enginerring</w:t>
      </w:r>
      <w:bookmarkEnd w:id="24"/>
      <w:proofErr w:type="spellEnd"/>
      <w:r>
        <w:t xml:space="preserve"> </w:t>
      </w:r>
    </w:p>
    <w:p w14:paraId="69869CB2" w14:textId="5961001D" w:rsidR="00A61B48" w:rsidRDefault="00A61B48" w:rsidP="00A61B48">
      <w:r>
        <w:t xml:space="preserve">Maintenant que nous avons pu déterminer que le </w:t>
      </w:r>
      <w:proofErr w:type="spellStart"/>
      <w:r>
        <w:t>XGBoost</w:t>
      </w:r>
      <w:proofErr w:type="spellEnd"/>
      <w:r>
        <w:t xml:space="preserve"> performe mieux que les autres modèles de machine </w:t>
      </w:r>
      <w:proofErr w:type="spellStart"/>
      <w:r>
        <w:t>learning</w:t>
      </w:r>
      <w:proofErr w:type="spellEnd"/>
      <w:r>
        <w:t xml:space="preserve"> et que nous avons identifié des </w:t>
      </w:r>
      <w:r w:rsidR="003516A2">
        <w:t>hyperparamètres</w:t>
      </w:r>
      <w:r>
        <w:t xml:space="preserve"> adaptés, regardons quel impact ont eu les travaux de </w:t>
      </w:r>
      <w:proofErr w:type="spellStart"/>
      <w:r>
        <w:t>feature</w:t>
      </w:r>
      <w:proofErr w:type="spellEnd"/>
      <w:r>
        <w:t xml:space="preserve"> engineering.</w:t>
      </w:r>
    </w:p>
    <w:p w14:paraId="29F3B559" w14:textId="6F3DDF70" w:rsidR="00A61B48" w:rsidRDefault="00A61B48" w:rsidP="00A61B48">
      <w:r>
        <w:t xml:space="preserve">Le modèle dit « avec </w:t>
      </w:r>
      <w:proofErr w:type="spellStart"/>
      <w:r>
        <w:t>features</w:t>
      </w:r>
      <w:proofErr w:type="spellEnd"/>
      <w:r>
        <w:t xml:space="preserve"> d’origine » effectue des transformations élémentaires sur le </w:t>
      </w:r>
      <w:proofErr w:type="spellStart"/>
      <w:r>
        <w:t>dataset</w:t>
      </w:r>
      <w:proofErr w:type="spellEnd"/>
      <w:r>
        <w:t xml:space="preserve"> </w:t>
      </w:r>
      <w:r w:rsidRPr="00B85D36">
        <w:rPr>
          <w:i/>
          <w:iCs/>
        </w:rPr>
        <w:t>WeatherAUS.csv</w:t>
      </w:r>
      <w:r>
        <w:t xml:space="preserve">, tel le remplacement des ‘Yes’ par des </w:t>
      </w:r>
      <w:proofErr w:type="spellStart"/>
      <w:r>
        <w:t>True</w:t>
      </w:r>
      <w:proofErr w:type="spellEnd"/>
      <w:r>
        <w:t xml:space="preserve"> pour les variables binaires ainsi qu’un encodage </w:t>
      </w:r>
      <w:proofErr w:type="spellStart"/>
      <w:r>
        <w:t>OneHot</w:t>
      </w:r>
      <w:proofErr w:type="spellEnd"/>
      <w:r>
        <w:t xml:space="preserve"> des variables catégorielles. </w:t>
      </w:r>
      <w:r w:rsidR="0074479E">
        <w:t xml:space="preserve">Les </w:t>
      </w:r>
      <w:r w:rsidR="00B85D36">
        <w:t>valeurs manquantes (</w:t>
      </w:r>
      <w:r w:rsidR="0074479E">
        <w:t>NA</w:t>
      </w:r>
      <w:r w:rsidR="00B85D36">
        <w:t>)</w:t>
      </w:r>
      <w:r w:rsidR="0074479E">
        <w:t xml:space="preserve"> sont </w:t>
      </w:r>
      <w:r w:rsidR="00DD0DDE">
        <w:t>traitées</w:t>
      </w:r>
      <w:r w:rsidR="0074479E">
        <w:t xml:space="preserve"> par suppression pure et simple, sans substitution. Les quatre variables ayant un taux très important de NA </w:t>
      </w:r>
      <w:r w:rsidR="00B14637">
        <w:t>(</w:t>
      </w:r>
      <w:r w:rsidR="00B14637" w:rsidRPr="00B14637">
        <w:rPr>
          <w:i/>
        </w:rPr>
        <w:t>Sunshine</w:t>
      </w:r>
      <w:r w:rsidR="00B14637">
        <w:t xml:space="preserve"> : 48%, </w:t>
      </w:r>
      <w:r w:rsidR="00B14637" w:rsidRPr="00B14637">
        <w:rPr>
          <w:i/>
        </w:rPr>
        <w:t>Evaporation</w:t>
      </w:r>
      <w:r w:rsidR="00B14637">
        <w:t xml:space="preserve"> : 43%, </w:t>
      </w:r>
      <w:r w:rsidR="00B14637" w:rsidRPr="00B14637">
        <w:rPr>
          <w:i/>
        </w:rPr>
        <w:t>Cloud3pm</w:t>
      </w:r>
      <w:r w:rsidR="00B14637">
        <w:t xml:space="preserve"> : 41%, </w:t>
      </w:r>
      <w:r w:rsidR="00B14637" w:rsidRPr="00B14637">
        <w:rPr>
          <w:i/>
        </w:rPr>
        <w:t>Cloud9am</w:t>
      </w:r>
      <w:r w:rsidR="00B14637">
        <w:t xml:space="preserve"> : 38%) </w:t>
      </w:r>
      <w:r w:rsidR="0074479E">
        <w:t xml:space="preserve">sont supprimées, faute de quoi un </w:t>
      </w:r>
      <w:proofErr w:type="spellStart"/>
      <w:r w:rsidR="0074479E" w:rsidRPr="00B85D36">
        <w:rPr>
          <w:i/>
          <w:iCs/>
        </w:rPr>
        <w:t>dropna</w:t>
      </w:r>
      <w:proofErr w:type="spellEnd"/>
      <w:r w:rsidR="0074479E">
        <w:t xml:space="preserve"> global entraine la suppression de plus de la moitié du </w:t>
      </w:r>
      <w:proofErr w:type="spellStart"/>
      <w:r w:rsidR="0074479E">
        <w:t>dataset</w:t>
      </w:r>
      <w:proofErr w:type="spellEnd"/>
      <w:r w:rsidR="0074479E">
        <w:t>.</w:t>
      </w:r>
    </w:p>
    <w:p w14:paraId="4EAB8145" w14:textId="68FA51B9" w:rsidR="0074479E" w:rsidRDefault="0074479E" w:rsidP="00A61B48">
      <w:r>
        <w:t xml:space="preserve">Le modèle dit « avec nouvelles </w:t>
      </w:r>
      <w:proofErr w:type="spellStart"/>
      <w:r>
        <w:t>features</w:t>
      </w:r>
      <w:proofErr w:type="spellEnd"/>
      <w:r>
        <w:t xml:space="preserve"> » est issu des travaux menés dans la première partie du projet. Les valeurs nulles sont gérées par KNN Imputation, les variables catégorielles de direction du vent sont remplacées par des variables quantitatives trigonométriques, les </w:t>
      </w:r>
      <w:r w:rsidRPr="00AD1808">
        <w:rPr>
          <w:i/>
          <w:iCs/>
        </w:rPr>
        <w:t>Location</w:t>
      </w:r>
      <w:r>
        <w:t xml:space="preserve"> sont remplacées par la latitude et la longitude, </w:t>
      </w:r>
      <w:r w:rsidR="00861797">
        <w:t xml:space="preserve">une variable Climat indique le résultat de la </w:t>
      </w:r>
      <w:proofErr w:type="spellStart"/>
      <w:r w:rsidR="00861797">
        <w:t>clusterisation</w:t>
      </w:r>
      <w:proofErr w:type="spellEnd"/>
      <w:r w:rsidR="00861797">
        <w:t xml:space="preserve"> par zone climatique, </w:t>
      </w:r>
      <w:r>
        <w:t>l’amplitude thermique est ajoutée (=</w:t>
      </w:r>
      <w:proofErr w:type="spellStart"/>
      <w:r>
        <w:t>TempMax-TempMin</w:t>
      </w:r>
      <w:proofErr w:type="spellEnd"/>
      <w:r>
        <w:t>), et afin deux variables temporelles respectivement égales au cosinus de 2*pi*(numéro du jour dans l’année/365) et cosinus 4*pi*(numéro du jour dans l’année/365).</w:t>
      </w:r>
    </w:p>
    <w:p w14:paraId="7A523A58" w14:textId="06177F58" w:rsidR="008761B9" w:rsidRDefault="008761B9" w:rsidP="00A61B48">
      <w:r>
        <w:t xml:space="preserve">Nous comparons </w:t>
      </w:r>
      <w:r w:rsidR="00B85D36">
        <w:t xml:space="preserve">dans le </w:t>
      </w:r>
      <w:r w:rsidR="00B85D36">
        <w:fldChar w:fldCharType="begin"/>
      </w:r>
      <w:r w:rsidR="00B85D36">
        <w:instrText xml:space="preserve"> REF _Ref152685988 \h </w:instrText>
      </w:r>
      <w:r w:rsidR="00B85D36">
        <w:fldChar w:fldCharType="separate"/>
      </w:r>
      <w:r w:rsidR="00403D22">
        <w:t xml:space="preserve">Tableau </w:t>
      </w:r>
      <w:r w:rsidR="00403D22">
        <w:rPr>
          <w:noProof/>
        </w:rPr>
        <w:t>9</w:t>
      </w:r>
      <w:r w:rsidR="00B85D36">
        <w:fldChar w:fldCharType="end"/>
      </w:r>
      <w:r>
        <w:t xml:space="preserve"> les performances d’un </w:t>
      </w:r>
      <w:proofErr w:type="spellStart"/>
      <w:r>
        <w:t>XGBoost</w:t>
      </w:r>
      <w:proofErr w:type="spellEnd"/>
      <w:r>
        <w:t xml:space="preserve"> avec les mêmes hyperparamètres</w:t>
      </w:r>
      <w:r w:rsidR="00AD1808">
        <w:t xml:space="preserve"> (</w:t>
      </w:r>
      <w:proofErr w:type="spellStart"/>
      <w:r w:rsidR="00AD1808">
        <w:t>learning</w:t>
      </w:r>
      <w:proofErr w:type="spellEnd"/>
      <w:r w:rsidR="00AD1808">
        <w:t xml:space="preserve"> rate 0,23, </w:t>
      </w:r>
      <w:proofErr w:type="spellStart"/>
      <w:r w:rsidR="00AD1808">
        <w:t>max_depth</w:t>
      </w:r>
      <w:proofErr w:type="spellEnd"/>
      <w:r w:rsidR="00AD1808">
        <w:t xml:space="preserve"> 6, </w:t>
      </w:r>
      <w:proofErr w:type="spellStart"/>
      <w:r w:rsidR="00AD1808">
        <w:t>n_estimators</w:t>
      </w:r>
      <w:proofErr w:type="spellEnd"/>
      <w:r w:rsidR="00AD1808">
        <w:t xml:space="preserve"> 50, obtenu par optimisation de l’AUC-ROC)</w:t>
      </w:r>
      <w:r>
        <w:t xml:space="preserve"> sur ces deux </w:t>
      </w:r>
      <w:proofErr w:type="spellStart"/>
      <w:r>
        <w:t>dataset</w:t>
      </w:r>
      <w:proofErr w:type="spellEnd"/>
      <w:r>
        <w:t xml:space="preserve"> portant sur toute l’Australie dans les deux cas :</w:t>
      </w:r>
    </w:p>
    <w:tbl>
      <w:tblPr>
        <w:tblW w:w="7801" w:type="dxa"/>
        <w:jc w:val="center"/>
        <w:tblCellMar>
          <w:left w:w="70" w:type="dxa"/>
          <w:right w:w="70" w:type="dxa"/>
        </w:tblCellMar>
        <w:tblLook w:val="04A0" w:firstRow="1" w:lastRow="0" w:firstColumn="1" w:lastColumn="0" w:noHBand="0" w:noVBand="1"/>
      </w:tblPr>
      <w:tblGrid>
        <w:gridCol w:w="2883"/>
        <w:gridCol w:w="1172"/>
        <w:gridCol w:w="852"/>
        <w:gridCol w:w="1190"/>
        <w:gridCol w:w="852"/>
        <w:gridCol w:w="852"/>
      </w:tblGrid>
      <w:tr w:rsidR="00B85D36" w:rsidRPr="00B85D36" w14:paraId="6D898C4F" w14:textId="77777777" w:rsidTr="00B85D36">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1E20DB4B" w14:textId="77777777" w:rsidR="00B85D36" w:rsidRPr="00B85D36" w:rsidRDefault="00B85D36" w:rsidP="00B85D36">
            <w:pPr>
              <w:spacing w:after="0"/>
              <w:jc w:val="center"/>
              <w:rPr>
                <w:rFonts w:eastAsia="Times New Roman" w:cs="Times New Roman"/>
                <w:b/>
                <w:bCs/>
                <w:color w:val="000000"/>
                <w:sz w:val="28"/>
                <w:szCs w:val="28"/>
                <w:lang w:eastAsia="fr-FR"/>
              </w:rPr>
            </w:pPr>
            <w:r w:rsidRPr="00B85D36">
              <w:rPr>
                <w:rFonts w:eastAsia="Times New Roman" w:cs="Times New Roman"/>
                <w:b/>
                <w:bCs/>
                <w:color w:val="000000"/>
                <w:sz w:val="28"/>
                <w:szCs w:val="28"/>
                <w:lang w:eastAsia="fr-FR"/>
              </w:rPr>
              <w:t xml:space="preserve">Performances d’un </w:t>
            </w:r>
            <w:proofErr w:type="spellStart"/>
            <w:r w:rsidRPr="00B85D36">
              <w:rPr>
                <w:rFonts w:eastAsia="Times New Roman" w:cs="Times New Roman"/>
                <w:b/>
                <w:bCs/>
                <w:color w:val="000000"/>
                <w:sz w:val="28"/>
                <w:szCs w:val="28"/>
                <w:lang w:eastAsia="fr-FR"/>
              </w:rPr>
              <w:t>XGBoost</w:t>
            </w:r>
            <w:proofErr w:type="spellEnd"/>
            <w:r w:rsidRPr="00B85D36">
              <w:rPr>
                <w:rFonts w:eastAsia="Times New Roman" w:cs="Times New Roman"/>
                <w:b/>
                <w:bCs/>
                <w:color w:val="000000"/>
                <w:sz w:val="28"/>
                <w:szCs w:val="28"/>
                <w:lang w:eastAsia="fr-FR"/>
              </w:rPr>
              <w:t xml:space="preserve"> en fonction du </w:t>
            </w:r>
            <w:proofErr w:type="spellStart"/>
            <w:r w:rsidRPr="00B85D36">
              <w:rPr>
                <w:rFonts w:eastAsia="Times New Roman" w:cs="Times New Roman"/>
                <w:b/>
                <w:bCs/>
                <w:color w:val="000000"/>
                <w:sz w:val="28"/>
                <w:szCs w:val="28"/>
                <w:lang w:eastAsia="fr-FR"/>
              </w:rPr>
              <w:t>feature</w:t>
            </w:r>
            <w:proofErr w:type="spellEnd"/>
            <w:r w:rsidRPr="00B85D36">
              <w:rPr>
                <w:rFonts w:eastAsia="Times New Roman" w:cs="Times New Roman"/>
                <w:b/>
                <w:bCs/>
                <w:color w:val="000000"/>
                <w:sz w:val="28"/>
                <w:szCs w:val="28"/>
                <w:lang w:eastAsia="fr-FR"/>
              </w:rPr>
              <w:t xml:space="preserve"> engineering</w:t>
            </w:r>
          </w:p>
        </w:tc>
      </w:tr>
      <w:tr w:rsidR="00B85D36" w:rsidRPr="00B85D36" w14:paraId="062305E1" w14:textId="77777777" w:rsidTr="00B85D36">
        <w:trPr>
          <w:trHeight w:val="340"/>
          <w:jc w:val="center"/>
        </w:trPr>
        <w:tc>
          <w:tcPr>
            <w:tcW w:w="2883" w:type="dxa"/>
            <w:tcBorders>
              <w:top w:val="nil"/>
              <w:left w:val="single" w:sz="8" w:space="0" w:color="FFFFFF"/>
              <w:bottom w:val="single" w:sz="8" w:space="0" w:color="FFFFFF"/>
              <w:right w:val="single" w:sz="8" w:space="0" w:color="FFFFFF"/>
            </w:tcBorders>
            <w:shd w:val="clear" w:color="000000" w:fill="9BC2E6"/>
            <w:noWrap/>
            <w:vAlign w:val="center"/>
            <w:hideMark/>
          </w:tcPr>
          <w:p w14:paraId="50D89827" w14:textId="77777777" w:rsidR="00B85D36" w:rsidRPr="00B85D36" w:rsidRDefault="00B85D36" w:rsidP="00B85D36">
            <w:pPr>
              <w:spacing w:after="0"/>
              <w:jc w:val="center"/>
              <w:rPr>
                <w:rFonts w:eastAsia="Times New Roman" w:cs="Times New Roman"/>
                <w:b/>
                <w:bCs/>
                <w:color w:val="FFFFFF"/>
                <w:lang w:eastAsia="fr-FR"/>
              </w:rPr>
            </w:pPr>
            <w:r w:rsidRPr="00B85D36">
              <w:rPr>
                <w:rFonts w:eastAsia="Times New Roman" w:cs="Times New Roman"/>
                <w:b/>
                <w:bCs/>
                <w:color w:val="FFFFFF"/>
                <w:lang w:eastAsia="fr-FR"/>
              </w:rPr>
              <w:t> </w:t>
            </w:r>
          </w:p>
        </w:tc>
        <w:tc>
          <w:tcPr>
            <w:tcW w:w="1172" w:type="dxa"/>
            <w:tcBorders>
              <w:top w:val="nil"/>
              <w:left w:val="nil"/>
              <w:bottom w:val="single" w:sz="8" w:space="0" w:color="FFFFFF"/>
              <w:right w:val="single" w:sz="8" w:space="0" w:color="FFFFFF"/>
            </w:tcBorders>
            <w:shd w:val="clear" w:color="000000" w:fill="9BC2E6"/>
            <w:noWrap/>
            <w:vAlign w:val="center"/>
            <w:hideMark/>
          </w:tcPr>
          <w:p w14:paraId="2051E7C3" w14:textId="77777777" w:rsidR="00B85D36" w:rsidRPr="00B85D36" w:rsidRDefault="00B85D36" w:rsidP="00B85D36">
            <w:pPr>
              <w:spacing w:after="0"/>
              <w:jc w:val="center"/>
              <w:rPr>
                <w:rFonts w:eastAsia="Times New Roman" w:cs="Times New Roman"/>
                <w:b/>
                <w:bCs/>
                <w:color w:val="FFFFFF"/>
                <w:lang w:eastAsia="fr-FR"/>
              </w:rPr>
            </w:pPr>
            <w:proofErr w:type="spellStart"/>
            <w:r w:rsidRPr="00B85D36">
              <w:rPr>
                <w:rFonts w:eastAsia="Times New Roman" w:cs="Times New Roman"/>
                <w:b/>
                <w:bCs/>
                <w:color w:val="FFFFFF"/>
                <w:lang w:eastAsia="fr-FR"/>
              </w:rPr>
              <w:t>accuracy</w:t>
            </w:r>
            <w:proofErr w:type="spellEnd"/>
          </w:p>
        </w:tc>
        <w:tc>
          <w:tcPr>
            <w:tcW w:w="852" w:type="dxa"/>
            <w:tcBorders>
              <w:top w:val="nil"/>
              <w:left w:val="nil"/>
              <w:bottom w:val="single" w:sz="8" w:space="0" w:color="FFFFFF"/>
              <w:right w:val="single" w:sz="8" w:space="0" w:color="FFFFFF"/>
            </w:tcBorders>
            <w:shd w:val="clear" w:color="000000" w:fill="9BC2E6"/>
            <w:noWrap/>
            <w:vAlign w:val="center"/>
            <w:hideMark/>
          </w:tcPr>
          <w:p w14:paraId="0134E448" w14:textId="77777777" w:rsidR="00B85D36" w:rsidRPr="00B85D36" w:rsidRDefault="00B85D36" w:rsidP="00B85D36">
            <w:pPr>
              <w:spacing w:after="0"/>
              <w:jc w:val="center"/>
              <w:rPr>
                <w:rFonts w:eastAsia="Times New Roman" w:cs="Times New Roman"/>
                <w:b/>
                <w:bCs/>
                <w:color w:val="FFFFFF"/>
                <w:lang w:eastAsia="fr-FR"/>
              </w:rPr>
            </w:pPr>
            <w:proofErr w:type="spellStart"/>
            <w:r w:rsidRPr="00B85D36">
              <w:rPr>
                <w:rFonts w:eastAsia="Times New Roman" w:cs="Times New Roman"/>
                <w:b/>
                <w:bCs/>
                <w:color w:val="FFFFFF"/>
                <w:lang w:eastAsia="fr-FR"/>
              </w:rPr>
              <w:t>recall</w:t>
            </w:r>
            <w:proofErr w:type="spellEnd"/>
          </w:p>
        </w:tc>
        <w:tc>
          <w:tcPr>
            <w:tcW w:w="1190" w:type="dxa"/>
            <w:tcBorders>
              <w:top w:val="nil"/>
              <w:left w:val="nil"/>
              <w:bottom w:val="single" w:sz="8" w:space="0" w:color="FFFFFF"/>
              <w:right w:val="single" w:sz="8" w:space="0" w:color="FFFFFF"/>
            </w:tcBorders>
            <w:shd w:val="clear" w:color="000000" w:fill="9BC2E6"/>
            <w:noWrap/>
            <w:vAlign w:val="center"/>
            <w:hideMark/>
          </w:tcPr>
          <w:p w14:paraId="652659B9" w14:textId="77777777" w:rsidR="00B85D36" w:rsidRPr="00B85D36" w:rsidRDefault="00B85D36" w:rsidP="00B85D36">
            <w:pPr>
              <w:spacing w:after="0"/>
              <w:jc w:val="center"/>
              <w:rPr>
                <w:rFonts w:eastAsia="Times New Roman" w:cs="Times New Roman"/>
                <w:b/>
                <w:bCs/>
                <w:color w:val="FFFFFF"/>
                <w:lang w:eastAsia="fr-FR"/>
              </w:rPr>
            </w:pPr>
            <w:proofErr w:type="spellStart"/>
            <w:r w:rsidRPr="00B85D36">
              <w:rPr>
                <w:rFonts w:eastAsia="Times New Roman" w:cs="Times New Roman"/>
                <w:b/>
                <w:bCs/>
                <w:color w:val="FFFFFF"/>
                <w:lang w:eastAsia="fr-FR"/>
              </w:rPr>
              <w:t>precision</w:t>
            </w:r>
            <w:proofErr w:type="spellEnd"/>
          </w:p>
        </w:tc>
        <w:tc>
          <w:tcPr>
            <w:tcW w:w="852" w:type="dxa"/>
            <w:tcBorders>
              <w:top w:val="nil"/>
              <w:left w:val="nil"/>
              <w:bottom w:val="single" w:sz="8" w:space="0" w:color="FFFFFF"/>
              <w:right w:val="single" w:sz="8" w:space="0" w:color="FFFFFF"/>
            </w:tcBorders>
            <w:shd w:val="clear" w:color="000000" w:fill="9BC2E6"/>
            <w:noWrap/>
            <w:vAlign w:val="center"/>
            <w:hideMark/>
          </w:tcPr>
          <w:p w14:paraId="0B4CF790" w14:textId="77777777" w:rsidR="00B85D36" w:rsidRPr="00B85D36" w:rsidRDefault="00B85D36" w:rsidP="00B85D36">
            <w:pPr>
              <w:spacing w:after="0"/>
              <w:jc w:val="center"/>
              <w:rPr>
                <w:rFonts w:eastAsia="Times New Roman" w:cs="Times New Roman"/>
                <w:b/>
                <w:bCs/>
                <w:color w:val="FFFFFF"/>
                <w:lang w:eastAsia="fr-FR"/>
              </w:rPr>
            </w:pPr>
            <w:r w:rsidRPr="00B85D36">
              <w:rPr>
                <w:rFonts w:eastAsia="Times New Roman" w:cs="Times New Roman"/>
                <w:b/>
                <w:bCs/>
                <w:color w:val="FFFFFF"/>
                <w:lang w:eastAsia="fr-FR"/>
              </w:rPr>
              <w:t>f1</w:t>
            </w:r>
          </w:p>
        </w:tc>
        <w:tc>
          <w:tcPr>
            <w:tcW w:w="852" w:type="dxa"/>
            <w:tcBorders>
              <w:top w:val="nil"/>
              <w:left w:val="nil"/>
              <w:bottom w:val="single" w:sz="8" w:space="0" w:color="FFFFFF"/>
              <w:right w:val="single" w:sz="8" w:space="0" w:color="FFFFFF"/>
            </w:tcBorders>
            <w:shd w:val="clear" w:color="000000" w:fill="9BC2E6"/>
            <w:noWrap/>
            <w:vAlign w:val="center"/>
            <w:hideMark/>
          </w:tcPr>
          <w:p w14:paraId="22C1F6BA" w14:textId="77777777" w:rsidR="00B85D36" w:rsidRPr="00B85D36" w:rsidRDefault="00B85D36" w:rsidP="00B85D36">
            <w:pPr>
              <w:spacing w:after="0"/>
              <w:jc w:val="center"/>
              <w:rPr>
                <w:rFonts w:eastAsia="Times New Roman" w:cs="Times New Roman"/>
                <w:b/>
                <w:bCs/>
                <w:color w:val="FFFFFF"/>
                <w:lang w:eastAsia="fr-FR"/>
              </w:rPr>
            </w:pPr>
            <w:proofErr w:type="spellStart"/>
            <w:r w:rsidRPr="00B85D36">
              <w:rPr>
                <w:rFonts w:eastAsia="Times New Roman" w:cs="Times New Roman"/>
                <w:b/>
                <w:bCs/>
                <w:color w:val="FFFFFF"/>
                <w:lang w:eastAsia="fr-FR"/>
              </w:rPr>
              <w:t>auc</w:t>
            </w:r>
            <w:proofErr w:type="spellEnd"/>
          </w:p>
        </w:tc>
      </w:tr>
      <w:tr w:rsidR="00B85D36" w:rsidRPr="00B85D36" w14:paraId="18367004" w14:textId="77777777" w:rsidTr="00B85D36">
        <w:trPr>
          <w:trHeight w:val="340"/>
          <w:jc w:val="center"/>
        </w:trPr>
        <w:tc>
          <w:tcPr>
            <w:tcW w:w="2883" w:type="dxa"/>
            <w:tcBorders>
              <w:top w:val="nil"/>
              <w:left w:val="single" w:sz="8" w:space="0" w:color="FFFFFF"/>
              <w:bottom w:val="single" w:sz="8" w:space="0" w:color="FFFFFF"/>
              <w:right w:val="single" w:sz="8" w:space="0" w:color="FFFFFF"/>
            </w:tcBorders>
            <w:shd w:val="clear" w:color="000000" w:fill="9BC2E6"/>
            <w:noWrap/>
            <w:vAlign w:val="center"/>
            <w:hideMark/>
          </w:tcPr>
          <w:p w14:paraId="08A54715" w14:textId="77777777" w:rsidR="00B85D36" w:rsidRPr="00B85D36" w:rsidRDefault="00B85D36" w:rsidP="00B85D36">
            <w:pPr>
              <w:spacing w:after="0"/>
              <w:jc w:val="left"/>
              <w:rPr>
                <w:rFonts w:eastAsia="Times New Roman" w:cs="Times New Roman"/>
                <w:color w:val="000000"/>
                <w:lang w:eastAsia="fr-FR"/>
              </w:rPr>
            </w:pPr>
            <w:r w:rsidRPr="00B85D36">
              <w:rPr>
                <w:rFonts w:eastAsia="Times New Roman" w:cs="Times New Roman"/>
                <w:color w:val="000000"/>
                <w:lang w:eastAsia="fr-FR"/>
              </w:rPr>
              <w:t xml:space="preserve">Avec nouvelles </w:t>
            </w:r>
            <w:proofErr w:type="spellStart"/>
            <w:r w:rsidRPr="00B85D36">
              <w:rPr>
                <w:rFonts w:eastAsia="Times New Roman" w:cs="Times New Roman"/>
                <w:color w:val="000000"/>
                <w:lang w:eastAsia="fr-FR"/>
              </w:rPr>
              <w:t>features</w:t>
            </w:r>
            <w:proofErr w:type="spellEnd"/>
          </w:p>
        </w:tc>
        <w:tc>
          <w:tcPr>
            <w:tcW w:w="1172" w:type="dxa"/>
            <w:tcBorders>
              <w:top w:val="nil"/>
              <w:left w:val="nil"/>
              <w:bottom w:val="single" w:sz="8" w:space="0" w:color="FFFFFF"/>
              <w:right w:val="single" w:sz="8" w:space="0" w:color="FFFFFF"/>
            </w:tcBorders>
            <w:shd w:val="clear" w:color="000000" w:fill="DDEBF7"/>
            <w:noWrap/>
            <w:vAlign w:val="center"/>
            <w:hideMark/>
          </w:tcPr>
          <w:p w14:paraId="47A4A8E6"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0.8642</w:t>
            </w:r>
          </w:p>
        </w:tc>
        <w:tc>
          <w:tcPr>
            <w:tcW w:w="852" w:type="dxa"/>
            <w:tcBorders>
              <w:top w:val="nil"/>
              <w:left w:val="nil"/>
              <w:bottom w:val="single" w:sz="8" w:space="0" w:color="FFFFFF"/>
              <w:right w:val="single" w:sz="8" w:space="0" w:color="FFFFFF"/>
            </w:tcBorders>
            <w:shd w:val="clear" w:color="000000" w:fill="DDEBF7"/>
            <w:noWrap/>
            <w:vAlign w:val="center"/>
            <w:hideMark/>
          </w:tcPr>
          <w:p w14:paraId="12F06935"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0.5558</w:t>
            </w:r>
          </w:p>
        </w:tc>
        <w:tc>
          <w:tcPr>
            <w:tcW w:w="1190" w:type="dxa"/>
            <w:tcBorders>
              <w:top w:val="nil"/>
              <w:left w:val="nil"/>
              <w:bottom w:val="single" w:sz="8" w:space="0" w:color="FFFFFF"/>
              <w:right w:val="single" w:sz="8" w:space="0" w:color="FFFFFF"/>
            </w:tcBorders>
            <w:shd w:val="clear" w:color="000000" w:fill="DDEBF7"/>
            <w:noWrap/>
            <w:vAlign w:val="center"/>
            <w:hideMark/>
          </w:tcPr>
          <w:p w14:paraId="2C00CE14"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0.7642</w:t>
            </w:r>
          </w:p>
        </w:tc>
        <w:tc>
          <w:tcPr>
            <w:tcW w:w="852" w:type="dxa"/>
            <w:tcBorders>
              <w:top w:val="nil"/>
              <w:left w:val="nil"/>
              <w:bottom w:val="single" w:sz="8" w:space="0" w:color="FFFFFF"/>
              <w:right w:val="single" w:sz="8" w:space="0" w:color="FFFFFF"/>
            </w:tcBorders>
            <w:shd w:val="clear" w:color="000000" w:fill="DDEBF7"/>
            <w:noWrap/>
            <w:vAlign w:val="center"/>
            <w:hideMark/>
          </w:tcPr>
          <w:p w14:paraId="35EE951B"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0.6436</w:t>
            </w:r>
          </w:p>
        </w:tc>
        <w:tc>
          <w:tcPr>
            <w:tcW w:w="852" w:type="dxa"/>
            <w:tcBorders>
              <w:top w:val="nil"/>
              <w:left w:val="nil"/>
              <w:bottom w:val="single" w:sz="8" w:space="0" w:color="FFFFFF"/>
              <w:right w:val="single" w:sz="8" w:space="0" w:color="FFFFFF"/>
            </w:tcBorders>
            <w:shd w:val="clear" w:color="000000" w:fill="DDEBF7"/>
            <w:noWrap/>
            <w:vAlign w:val="center"/>
            <w:hideMark/>
          </w:tcPr>
          <w:p w14:paraId="1CDAFD5C"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0.9003</w:t>
            </w:r>
          </w:p>
        </w:tc>
      </w:tr>
      <w:tr w:rsidR="00B85D36" w:rsidRPr="00B85D36" w14:paraId="7E1CB3E3" w14:textId="77777777" w:rsidTr="00B85D36">
        <w:trPr>
          <w:trHeight w:val="340"/>
          <w:jc w:val="center"/>
        </w:trPr>
        <w:tc>
          <w:tcPr>
            <w:tcW w:w="2883" w:type="dxa"/>
            <w:tcBorders>
              <w:top w:val="nil"/>
              <w:left w:val="single" w:sz="8" w:space="0" w:color="FFFFFF"/>
              <w:bottom w:val="single" w:sz="8" w:space="0" w:color="FFFFFF"/>
              <w:right w:val="single" w:sz="8" w:space="0" w:color="FFFFFF"/>
            </w:tcBorders>
            <w:shd w:val="clear" w:color="000000" w:fill="9BC2E6"/>
            <w:noWrap/>
            <w:vAlign w:val="center"/>
            <w:hideMark/>
          </w:tcPr>
          <w:p w14:paraId="7B7408C4" w14:textId="77777777" w:rsidR="00B85D36" w:rsidRPr="00B85D36" w:rsidRDefault="00B85D36" w:rsidP="00B85D36">
            <w:pPr>
              <w:spacing w:after="0"/>
              <w:jc w:val="left"/>
              <w:rPr>
                <w:rFonts w:eastAsia="Times New Roman" w:cs="Times New Roman"/>
                <w:color w:val="000000"/>
                <w:lang w:eastAsia="fr-FR"/>
              </w:rPr>
            </w:pPr>
            <w:r w:rsidRPr="00B85D36">
              <w:rPr>
                <w:rFonts w:eastAsia="Times New Roman" w:cs="Times New Roman"/>
                <w:color w:val="000000"/>
                <w:lang w:eastAsia="fr-FR"/>
              </w:rPr>
              <w:t xml:space="preserve">Avec </w:t>
            </w:r>
            <w:proofErr w:type="spellStart"/>
            <w:r w:rsidRPr="00B85D36">
              <w:rPr>
                <w:rFonts w:eastAsia="Times New Roman" w:cs="Times New Roman"/>
                <w:color w:val="000000"/>
                <w:lang w:eastAsia="fr-FR"/>
              </w:rPr>
              <w:t>features</w:t>
            </w:r>
            <w:proofErr w:type="spellEnd"/>
            <w:r w:rsidRPr="00B85D36">
              <w:rPr>
                <w:rFonts w:eastAsia="Times New Roman" w:cs="Times New Roman"/>
                <w:color w:val="000000"/>
                <w:lang w:eastAsia="fr-FR"/>
              </w:rPr>
              <w:t xml:space="preserve"> d’origine</w:t>
            </w:r>
          </w:p>
        </w:tc>
        <w:tc>
          <w:tcPr>
            <w:tcW w:w="1172" w:type="dxa"/>
            <w:tcBorders>
              <w:top w:val="nil"/>
              <w:left w:val="nil"/>
              <w:bottom w:val="single" w:sz="8" w:space="0" w:color="FFFFFF"/>
              <w:right w:val="single" w:sz="8" w:space="0" w:color="FFFFFF"/>
            </w:tcBorders>
            <w:shd w:val="clear" w:color="000000" w:fill="DDEBF7"/>
            <w:noWrap/>
            <w:vAlign w:val="center"/>
            <w:hideMark/>
          </w:tcPr>
          <w:p w14:paraId="2D8133B3"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0.8566</w:t>
            </w:r>
          </w:p>
        </w:tc>
        <w:tc>
          <w:tcPr>
            <w:tcW w:w="852" w:type="dxa"/>
            <w:tcBorders>
              <w:top w:val="nil"/>
              <w:left w:val="nil"/>
              <w:bottom w:val="single" w:sz="8" w:space="0" w:color="FFFFFF"/>
              <w:right w:val="single" w:sz="8" w:space="0" w:color="FFFFFF"/>
            </w:tcBorders>
            <w:shd w:val="clear" w:color="000000" w:fill="DDEBF7"/>
            <w:noWrap/>
            <w:vAlign w:val="center"/>
            <w:hideMark/>
          </w:tcPr>
          <w:p w14:paraId="50A93477"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0.5299</w:t>
            </w:r>
          </w:p>
        </w:tc>
        <w:tc>
          <w:tcPr>
            <w:tcW w:w="1190" w:type="dxa"/>
            <w:tcBorders>
              <w:top w:val="nil"/>
              <w:left w:val="nil"/>
              <w:bottom w:val="single" w:sz="8" w:space="0" w:color="FFFFFF"/>
              <w:right w:val="single" w:sz="8" w:space="0" w:color="FFFFFF"/>
            </w:tcBorders>
            <w:shd w:val="clear" w:color="000000" w:fill="DDEBF7"/>
            <w:noWrap/>
            <w:vAlign w:val="center"/>
            <w:hideMark/>
          </w:tcPr>
          <w:p w14:paraId="064E9C4A"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0.7414</w:t>
            </w:r>
          </w:p>
        </w:tc>
        <w:tc>
          <w:tcPr>
            <w:tcW w:w="852" w:type="dxa"/>
            <w:tcBorders>
              <w:top w:val="nil"/>
              <w:left w:val="nil"/>
              <w:bottom w:val="single" w:sz="8" w:space="0" w:color="FFFFFF"/>
              <w:right w:val="single" w:sz="8" w:space="0" w:color="FFFFFF"/>
            </w:tcBorders>
            <w:shd w:val="clear" w:color="000000" w:fill="DDEBF7"/>
            <w:noWrap/>
            <w:vAlign w:val="center"/>
            <w:hideMark/>
          </w:tcPr>
          <w:p w14:paraId="10CE7B4F"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0.618</w:t>
            </w:r>
          </w:p>
        </w:tc>
        <w:tc>
          <w:tcPr>
            <w:tcW w:w="852" w:type="dxa"/>
            <w:tcBorders>
              <w:top w:val="nil"/>
              <w:left w:val="nil"/>
              <w:bottom w:val="single" w:sz="8" w:space="0" w:color="FFFFFF"/>
              <w:right w:val="single" w:sz="8" w:space="0" w:color="FFFFFF"/>
            </w:tcBorders>
            <w:shd w:val="clear" w:color="000000" w:fill="DDEBF7"/>
            <w:noWrap/>
            <w:vAlign w:val="center"/>
            <w:hideMark/>
          </w:tcPr>
          <w:p w14:paraId="5C5D308F" w14:textId="77777777" w:rsidR="00B85D36" w:rsidRPr="00B85D36" w:rsidRDefault="00B85D36" w:rsidP="00B85D36">
            <w:pPr>
              <w:keepNext/>
              <w:spacing w:after="0"/>
              <w:jc w:val="right"/>
              <w:rPr>
                <w:rFonts w:eastAsia="Times New Roman" w:cs="Times New Roman"/>
                <w:color w:val="000000"/>
                <w:lang w:eastAsia="fr-FR"/>
              </w:rPr>
            </w:pPr>
            <w:r w:rsidRPr="00B85D36">
              <w:rPr>
                <w:rFonts w:eastAsia="Times New Roman" w:cs="Times New Roman"/>
                <w:color w:val="000000"/>
                <w:lang w:eastAsia="fr-FR"/>
              </w:rPr>
              <w:t>0.8847</w:t>
            </w:r>
          </w:p>
        </w:tc>
      </w:tr>
    </w:tbl>
    <w:p w14:paraId="04609E4D" w14:textId="7A7F8010" w:rsidR="00B85D36" w:rsidRDefault="00B85D36" w:rsidP="00B85D36">
      <w:pPr>
        <w:pStyle w:val="Lgende"/>
      </w:pPr>
      <w:bookmarkStart w:id="25" w:name="_Ref152685988"/>
      <w:r>
        <w:t xml:space="preserve">Tableau </w:t>
      </w:r>
      <w:fldSimple w:instr=" SEQ Tableau \* ARABIC ">
        <w:r w:rsidR="00403D22">
          <w:rPr>
            <w:noProof/>
          </w:rPr>
          <w:t>9</w:t>
        </w:r>
      </w:fldSimple>
      <w:bookmarkEnd w:id="25"/>
      <w:r>
        <w:t xml:space="preserve"> : Performances d’un </w:t>
      </w:r>
      <w:proofErr w:type="spellStart"/>
      <w:r>
        <w:t>XGBoost</w:t>
      </w:r>
      <w:proofErr w:type="spellEnd"/>
      <w:r>
        <w:t xml:space="preserve"> en fonction du </w:t>
      </w:r>
      <w:proofErr w:type="spellStart"/>
      <w:r>
        <w:t>feature</w:t>
      </w:r>
      <w:proofErr w:type="spellEnd"/>
      <w:r>
        <w:t xml:space="preserve"> engineering</w:t>
      </w:r>
    </w:p>
    <w:p w14:paraId="0537FCFB" w14:textId="25927D6B" w:rsidR="00E90323" w:rsidRDefault="008761B9" w:rsidP="000F44FC">
      <w:r>
        <w:lastRenderedPageBreak/>
        <w:t xml:space="preserve">Certes, le modèle bénéficiant des nouvelles </w:t>
      </w:r>
      <w:proofErr w:type="spellStart"/>
      <w:r>
        <w:t>features</w:t>
      </w:r>
      <w:proofErr w:type="spellEnd"/>
      <w:r>
        <w:t xml:space="preserve"> propose de meilleures performances quelle que soit la métrique observé</w:t>
      </w:r>
      <w:r w:rsidR="00BE4855">
        <w:t xml:space="preserve">e, mais le gain est très faible, tout particulièrement au regard du temps passé pour effectuer le </w:t>
      </w:r>
      <w:proofErr w:type="spellStart"/>
      <w:r w:rsidR="00BE4855">
        <w:t>feature</w:t>
      </w:r>
      <w:proofErr w:type="spellEnd"/>
      <w:r w:rsidR="00BE4855">
        <w:t xml:space="preserve"> </w:t>
      </w:r>
      <w:r>
        <w:t xml:space="preserve"> </w:t>
      </w:r>
      <w:r w:rsidR="00BE4855">
        <w:t>engineering.</w:t>
      </w:r>
    </w:p>
    <w:p w14:paraId="6996F188" w14:textId="2330F516" w:rsidR="000F44FC" w:rsidRDefault="00332B4D" w:rsidP="000F44FC">
      <w:r>
        <w:t xml:space="preserve">Nous avons également voulu enrichir les variables pour chaque journée en reprenant également les valeurs de la veille. Ainsi, pour chaque observation, pour prédire </w:t>
      </w:r>
      <w:proofErr w:type="spellStart"/>
      <w:r w:rsidRPr="00F5217E">
        <w:rPr>
          <w:i/>
          <w:iCs/>
        </w:rPr>
        <w:t>RainTomorrow</w:t>
      </w:r>
      <w:proofErr w:type="spellEnd"/>
      <w:r>
        <w:t>, nous disposons des relevé</w:t>
      </w:r>
      <w:r w:rsidR="0079672C">
        <w:t>s</w:t>
      </w:r>
      <w:r>
        <w:t xml:space="preserve"> pour le jour J mais également J-1. En plus des trois modélisations décrites plus haut, nous avons donc ici 49 modèles « ML Veille-</w:t>
      </w:r>
      <w:proofErr w:type="spellStart"/>
      <w:r>
        <w:t>ind</w:t>
      </w:r>
      <w:proofErr w:type="spellEnd"/>
      <w:r>
        <w:t> » entraîné</w:t>
      </w:r>
      <w:r w:rsidR="0079672C">
        <w:t>s</w:t>
      </w:r>
      <w:r>
        <w:t xml:space="preserve"> avec ces nouvelles </w:t>
      </w:r>
      <w:proofErr w:type="spellStart"/>
      <w:r>
        <w:t>features</w:t>
      </w:r>
      <w:proofErr w:type="spellEnd"/>
      <w:r>
        <w:t>.</w:t>
      </w:r>
    </w:p>
    <w:p w14:paraId="1603BB30" w14:textId="74A7785A" w:rsidR="00D9794C" w:rsidRDefault="004F6555" w:rsidP="000F44FC">
      <w:r>
        <w:rPr>
          <w:noProof/>
        </w:rPr>
        <w:drawing>
          <wp:inline distT="114300" distB="114300" distL="114300" distR="114300" wp14:anchorId="57C116B2" wp14:editId="5100530F">
            <wp:extent cx="6475730" cy="3021119"/>
            <wp:effectExtent l="0" t="0" r="1270" b="8255"/>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6475730" cy="3021119"/>
                    </a:xfrm>
                    <a:prstGeom prst="rect">
                      <a:avLst/>
                    </a:prstGeom>
                    <a:ln/>
                  </pic:spPr>
                </pic:pic>
              </a:graphicData>
            </a:graphic>
          </wp:inline>
        </w:drawing>
      </w:r>
    </w:p>
    <w:p w14:paraId="248BCA05" w14:textId="0AF1EF4D" w:rsidR="004F6555" w:rsidRDefault="004F6555" w:rsidP="004F6555">
      <w:r>
        <w:t xml:space="preserve">On constate qu'avec les données de la veille, le score du modèle ne s'améliore pas par rapport à un modèle individuel (0.886 contre 0.877). Là aussi, nous obtenons que les différences </w:t>
      </w:r>
      <w:r w:rsidR="00DD0DDE">
        <w:t>soient</w:t>
      </w:r>
      <w:r>
        <w:t xml:space="preserve"> faibles.</w:t>
      </w:r>
    </w:p>
    <w:p w14:paraId="2122CAEF" w14:textId="3838EA68" w:rsidR="0007060A" w:rsidRDefault="00E37855" w:rsidP="000F44FC">
      <w:r>
        <w:t xml:space="preserve">La phase de </w:t>
      </w:r>
      <w:proofErr w:type="spellStart"/>
      <w:r>
        <w:t>feature</w:t>
      </w:r>
      <w:proofErr w:type="spellEnd"/>
      <w:r>
        <w:t xml:space="preserve"> engineering, bien que particulièrement chronophage, ne semble donc pas être déterminante dans l’échelle de qualité fournie par les modèles.</w:t>
      </w:r>
    </w:p>
    <w:p w14:paraId="59117D08" w14:textId="1F386611" w:rsidR="001512BD" w:rsidRDefault="001512BD" w:rsidP="00C20CE7">
      <w:pPr>
        <w:pStyle w:val="Titre3"/>
      </w:pPr>
      <w:bookmarkStart w:id="26" w:name="_Toc152877704"/>
      <w:r>
        <w:t>Seuil de probabilité</w:t>
      </w:r>
      <w:bookmarkEnd w:id="26"/>
    </w:p>
    <w:p w14:paraId="3AB9BA30" w14:textId="1F74A603" w:rsidR="001512BD" w:rsidRDefault="001512BD" w:rsidP="001512BD">
      <w:r>
        <w:t xml:space="preserve">Importance des </w:t>
      </w:r>
      <w:proofErr w:type="spellStart"/>
      <w:r>
        <w:t>features</w:t>
      </w:r>
      <w:proofErr w:type="spellEnd"/>
      <w:r>
        <w:t xml:space="preserve"> sur un modèle </w:t>
      </w:r>
      <w:proofErr w:type="spellStart"/>
      <w:r>
        <w:t>XGBoost</w:t>
      </w:r>
      <w:proofErr w:type="spellEnd"/>
      <w:r>
        <w:t xml:space="preserve"> optimisant l’AUC-ROC.</w:t>
      </w:r>
    </w:p>
    <w:p w14:paraId="7A857A75" w14:textId="7F9AB19B" w:rsidR="00E37855" w:rsidRDefault="001A2DC1" w:rsidP="000F44FC">
      <w:r>
        <w:t xml:space="preserve">Jusqu’ici, nous avons exploité directement les prédictions de nos différents modèles </w:t>
      </w:r>
      <w:proofErr w:type="spellStart"/>
      <w:r>
        <w:t>XGBoost</w:t>
      </w:r>
      <w:proofErr w:type="spellEnd"/>
      <w:r>
        <w:t>. Nous allons maintenant profiter du fait que ce modèle nous permet de connaître la probabilité de chaque prédiction pour l’affiner.</w:t>
      </w:r>
    </w:p>
    <w:p w14:paraId="35B41363" w14:textId="77777777" w:rsidR="00F5217E" w:rsidRDefault="001A2DC1" w:rsidP="00F5217E">
      <w:pPr>
        <w:keepNext/>
        <w:jc w:val="center"/>
      </w:pPr>
      <w:r>
        <w:rPr>
          <w:noProof/>
          <w:lang w:eastAsia="fr-FR"/>
        </w:rPr>
        <w:lastRenderedPageBreak/>
        <w:drawing>
          <wp:inline distT="0" distB="0" distL="0" distR="0" wp14:anchorId="0214AF25" wp14:editId="2A103BDA">
            <wp:extent cx="3187700" cy="2601611"/>
            <wp:effectExtent l="0" t="0" r="0" b="825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94085" cy="2606822"/>
                    </a:xfrm>
                    <a:prstGeom prst="rect">
                      <a:avLst/>
                    </a:prstGeom>
                  </pic:spPr>
                </pic:pic>
              </a:graphicData>
            </a:graphic>
          </wp:inline>
        </w:drawing>
      </w:r>
    </w:p>
    <w:p w14:paraId="6C9C86C2" w14:textId="523C4915" w:rsidR="001A2DC1" w:rsidRDefault="00F5217E" w:rsidP="00F5217E">
      <w:pPr>
        <w:pStyle w:val="Lgende"/>
      </w:pPr>
      <w:bookmarkStart w:id="27" w:name="_Ref152686301"/>
      <w:r>
        <w:t xml:space="preserve">Figure </w:t>
      </w:r>
      <w:fldSimple w:instr=" SEQ Figure \* ARABIC ">
        <w:r w:rsidR="00403D22">
          <w:rPr>
            <w:noProof/>
          </w:rPr>
          <w:t>9</w:t>
        </w:r>
      </w:fldSimple>
      <w:bookmarkEnd w:id="27"/>
      <w:r>
        <w:t xml:space="preserve"> : </w:t>
      </w:r>
      <w:r w:rsidR="00237B5F">
        <w:t xml:space="preserve">Courbe ROC issue d’un </w:t>
      </w:r>
      <w:proofErr w:type="spellStart"/>
      <w:r w:rsidR="00237B5F">
        <w:t>XGBoost</w:t>
      </w:r>
      <w:proofErr w:type="spellEnd"/>
      <w:r w:rsidR="00237B5F">
        <w:t xml:space="preserve"> entraîné sur toute l’Australi</w:t>
      </w:r>
      <w:r w:rsidR="00396866">
        <w:t>e</w:t>
      </w:r>
    </w:p>
    <w:p w14:paraId="55CB8D18" w14:textId="562AE345" w:rsidR="00553D3B" w:rsidRDefault="00FB1347" w:rsidP="00553D3B">
      <w:r>
        <w:t xml:space="preserve">Nous l’avons vu dans les tableaux de métriques précédent : un point faible est les performances sur le </w:t>
      </w:r>
      <w:proofErr w:type="spellStart"/>
      <w:r>
        <w:t>recall</w:t>
      </w:r>
      <w:proofErr w:type="spellEnd"/>
      <w:r>
        <w:t>, qui indique globalement que, lorsqu’il pleut, nous ne sommes capable</w:t>
      </w:r>
      <w:r w:rsidR="00F5217E">
        <w:t>s</w:t>
      </w:r>
      <w:r>
        <w:t xml:space="preserve"> environ qu’une fois sur deux de prévoir la précipitation. Rappelons quand dans le un modèle probabiliste de classification, le seuil est par défaut de 0,5. Ce seuil est représenté par le point noir dans la</w:t>
      </w:r>
      <w:r w:rsidR="00F5217E">
        <w:t xml:space="preserve"> </w:t>
      </w:r>
      <w:r w:rsidR="00F5217E">
        <w:fldChar w:fldCharType="begin"/>
      </w:r>
      <w:r w:rsidR="00F5217E">
        <w:instrText xml:space="preserve"> REF _Ref152686301 \h </w:instrText>
      </w:r>
      <w:r w:rsidR="00F5217E">
        <w:fldChar w:fldCharType="separate"/>
      </w:r>
      <w:r w:rsidR="00403D22">
        <w:t xml:space="preserve">Figure </w:t>
      </w:r>
      <w:r w:rsidR="00403D22">
        <w:rPr>
          <w:noProof/>
        </w:rPr>
        <w:t>9</w:t>
      </w:r>
      <w:r w:rsidR="00F5217E">
        <w:fldChar w:fldCharType="end"/>
      </w:r>
      <w:r>
        <w:t>. Quelques remarques :</w:t>
      </w:r>
    </w:p>
    <w:p w14:paraId="061396D5" w14:textId="214E9C08" w:rsidR="00FB1347" w:rsidRDefault="00FB1347" w:rsidP="00FB1347">
      <w:pPr>
        <w:pStyle w:val="Paragraphedeliste"/>
        <w:numPr>
          <w:ilvl w:val="0"/>
          <w:numId w:val="25"/>
        </w:numPr>
      </w:pPr>
      <w:r>
        <w:t xml:space="preserve">Nous confirmons immédiatement visuellement que le taux de </w:t>
      </w:r>
      <w:r w:rsidR="00C332C6">
        <w:t>vrai positif</w:t>
      </w:r>
      <w:r>
        <w:t xml:space="preserve"> n’est que d’environ la moitié</w:t>
      </w:r>
    </w:p>
    <w:p w14:paraId="0E30A20C" w14:textId="61B9E4C6" w:rsidR="00FB1347" w:rsidRDefault="00FB1347" w:rsidP="00FB1347">
      <w:pPr>
        <w:pStyle w:val="Paragraphedeliste"/>
        <w:numPr>
          <w:ilvl w:val="0"/>
          <w:numId w:val="25"/>
        </w:numPr>
      </w:pPr>
      <w:r>
        <w:t>Nous voyons que le taux de faux positif est en revanche particulièrement faible</w:t>
      </w:r>
    </w:p>
    <w:p w14:paraId="338A5AAB" w14:textId="185516E3" w:rsidR="00FB1347" w:rsidRDefault="00FB1347" w:rsidP="00FB1347">
      <w:pPr>
        <w:pStyle w:val="Paragraphedeliste"/>
        <w:numPr>
          <w:ilvl w:val="0"/>
          <w:numId w:val="25"/>
        </w:numPr>
      </w:pPr>
      <w:r>
        <w:t xml:space="preserve">Nous disposons donc de modèles </w:t>
      </w:r>
      <w:r w:rsidR="0082016C">
        <w:t>ayant une spécificité plutôt bonne, mais une sensibilité assez mauvaise</w:t>
      </w:r>
    </w:p>
    <w:p w14:paraId="3EF4D484" w14:textId="43D7CA5C" w:rsidR="0082016C" w:rsidRDefault="00F55A2F" w:rsidP="0082016C">
      <w:r>
        <w:t>En d’autres termes, nous sommes assez bons pour garantir qu’il ne pleuvra pas mais assez mauvais pour prédire de façon assez fiable qu’il pleuvra.</w:t>
      </w:r>
    </w:p>
    <w:p w14:paraId="2212DE94" w14:textId="65B6339A" w:rsidR="00F55A2F" w:rsidRDefault="005444A1" w:rsidP="0082016C">
      <w:r>
        <w:t xml:space="preserve">Ce constat ne permet pas de juger de la qualité du modèle : pour cela, il faudrait connaître l’objectif du client sur ce modèle. A-t-il besoin d’une garantie absolue d’absence de pluie ? </w:t>
      </w:r>
      <w:r w:rsidR="00F5217E">
        <w:t>Préfèrerai</w:t>
      </w:r>
      <w:r>
        <w:t>t-il savoir avec certitude lorsqu’il pleuvra ? Souhaite-t-il un compris entre les deux approches ? Encore plus pragmatiquement, quel serait le coût d’une erreur, et donc quel serait le taux de faux positifs maximal ou de vrais positifs minimal pour que le modèle soit économiquement viable ?</w:t>
      </w:r>
    </w:p>
    <w:p w14:paraId="47CE1E39" w14:textId="520A1E40" w:rsidR="005444A1" w:rsidRDefault="005444A1" w:rsidP="0082016C">
      <w:r>
        <w:t>La problématique posée ne nous permet malheureusement pas de répondre à ces question</w:t>
      </w:r>
      <w:r w:rsidR="00BE0EA3">
        <w:t>s</w:t>
      </w:r>
      <w:r>
        <w:t>, et donc il ne nous est pas possible de trancher pour savoir s’il fait faire varier le seuil de probabilité.</w:t>
      </w:r>
    </w:p>
    <w:p w14:paraId="753ABACB" w14:textId="603E3291" w:rsidR="005444A1" w:rsidRDefault="00BE0EA3" w:rsidP="0082016C">
      <w:r>
        <w:t xml:space="preserve">Nous allons cependant proposer une approche « de compromis », que nous avons nommé pompeusement « Seuil Optimal » qui est le seuil permettant simultanément de maximiser le taux de </w:t>
      </w:r>
      <w:r w:rsidR="00A52773">
        <w:t xml:space="preserve">vrais positifs et de minimiser celui de faux positifs. Dans nos différentes courbes </w:t>
      </w:r>
      <w:r w:rsidR="00C332C6">
        <w:t xml:space="preserve">ROC </w:t>
      </w:r>
      <w:r w:rsidR="00A52773">
        <w:t>ce point sera représenté par le point rouge et sera généralement sur le coude de la courbe ROC.</w:t>
      </w:r>
    </w:p>
    <w:p w14:paraId="7387A6C1" w14:textId="66F832F6" w:rsidR="00A52773" w:rsidRDefault="00A52773" w:rsidP="000F44FC">
      <w:r>
        <w:t>Ce changement réduit logiquement légèrement l’</w:t>
      </w:r>
      <w:proofErr w:type="spellStart"/>
      <w:r>
        <w:t>accuracy</w:t>
      </w:r>
      <w:proofErr w:type="spellEnd"/>
      <w:r>
        <w:t xml:space="preserve">, mais nous offre un gain souvent </w:t>
      </w:r>
      <w:r w:rsidR="00C87DD0">
        <w:t>significatif</w:t>
      </w:r>
      <w:r>
        <w:t xml:space="preserve"> sur le </w:t>
      </w:r>
      <w:proofErr w:type="spellStart"/>
      <w:r>
        <w:t>recall</w:t>
      </w:r>
      <w:proofErr w:type="spellEnd"/>
      <w:r>
        <w:t>. Ici, nous voyons que les jours de pluie sont d’environ 0,8 et les faux positifs de 0,2, c’est-à-dire que lorsqu’il pleut, nous pouvons le prévoir environ 4 fois sur 5, de même que lorsqu’il ne pleut pas. Dans le cadre d’un bulletin météo dans la presse, par exemple, nous pouvons imaginer qu’il s’agit là de performances plus acceptables pour le grand public que la situation précédente dans laquelle nous ne pouvions prédire que la moitié des jours de pluie, quand bien même l’</w:t>
      </w:r>
      <w:proofErr w:type="spellStart"/>
      <w:r>
        <w:t>accuracy</w:t>
      </w:r>
      <w:proofErr w:type="spellEnd"/>
      <w:r>
        <w:t xml:space="preserve"> était plus élevée de 6%.</w:t>
      </w:r>
    </w:p>
    <w:p w14:paraId="600C5061" w14:textId="1060B245" w:rsidR="00A52773" w:rsidRDefault="00A52773" w:rsidP="000F44FC">
      <w:r>
        <w:t>Observons plus en détail les performances sur les différentes métriques</w:t>
      </w:r>
      <w:r w:rsidR="00EA3A6E">
        <w:t xml:space="preserve">, présentées dans le </w:t>
      </w:r>
      <w:r w:rsidR="00EA3A6E">
        <w:fldChar w:fldCharType="begin"/>
      </w:r>
      <w:r w:rsidR="00EA3A6E">
        <w:instrText xml:space="preserve"> REF _Ref152686807 \h </w:instrText>
      </w:r>
      <w:r w:rsidR="00EA3A6E">
        <w:fldChar w:fldCharType="separate"/>
      </w:r>
      <w:r w:rsidR="00403D22">
        <w:t xml:space="preserve">Tableau </w:t>
      </w:r>
      <w:r w:rsidR="00403D22">
        <w:rPr>
          <w:noProof/>
        </w:rPr>
        <w:t>10</w:t>
      </w:r>
      <w:r w:rsidR="00EA3A6E">
        <w:fldChar w:fldCharType="end"/>
      </w:r>
      <w:r w:rsidR="00EA3A6E">
        <w:t>,</w:t>
      </w:r>
      <w:r>
        <w:t xml:space="preserve"> et les matrices de confusions</w:t>
      </w:r>
      <w:r w:rsidR="00EA3A6E">
        <w:t xml:space="preserve"> présentées dans le </w:t>
      </w:r>
      <w:r w:rsidR="00EA3A6E">
        <w:fldChar w:fldCharType="begin"/>
      </w:r>
      <w:r w:rsidR="00EA3A6E">
        <w:instrText xml:space="preserve"> REF _Ref152686828 \h </w:instrText>
      </w:r>
      <w:r w:rsidR="00EA3A6E">
        <w:fldChar w:fldCharType="separate"/>
      </w:r>
      <w:r w:rsidR="00403D22">
        <w:t xml:space="preserve">Tableau </w:t>
      </w:r>
      <w:r w:rsidR="00403D22">
        <w:rPr>
          <w:noProof/>
        </w:rPr>
        <w:t>11</w:t>
      </w:r>
      <w:r w:rsidR="00EA3A6E">
        <w:fldChar w:fldCharType="end"/>
      </w:r>
      <w:r>
        <w:t xml:space="preserve">. Notons d’ailleurs qu’au-delà de la légère baisse </w:t>
      </w:r>
      <w:r>
        <w:lastRenderedPageBreak/>
        <w:t>d’</w:t>
      </w:r>
      <w:proofErr w:type="spellStart"/>
      <w:r>
        <w:t>accuracy</w:t>
      </w:r>
      <w:proofErr w:type="spellEnd"/>
      <w:r>
        <w:t>, nous avons une baisse importance de la précision, c’est-à-dire que, désormais, nous nous trompons presque une fois sur deux lorsque nous prédisons qu’il pleuvra.</w:t>
      </w:r>
    </w:p>
    <w:tbl>
      <w:tblPr>
        <w:tblW w:w="7801" w:type="dxa"/>
        <w:jc w:val="center"/>
        <w:tblCellMar>
          <w:left w:w="70" w:type="dxa"/>
          <w:right w:w="70" w:type="dxa"/>
        </w:tblCellMar>
        <w:tblLook w:val="04A0" w:firstRow="1" w:lastRow="0" w:firstColumn="1" w:lastColumn="0" w:noHBand="0" w:noVBand="1"/>
      </w:tblPr>
      <w:tblGrid>
        <w:gridCol w:w="2767"/>
        <w:gridCol w:w="1200"/>
        <w:gridCol w:w="872"/>
        <w:gridCol w:w="1218"/>
        <w:gridCol w:w="872"/>
        <w:gridCol w:w="872"/>
      </w:tblGrid>
      <w:tr w:rsidR="00F5217E" w:rsidRPr="00F5217E" w14:paraId="4F9B6067" w14:textId="77777777" w:rsidTr="00F5217E">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5D4C3508" w14:textId="77777777" w:rsidR="00F5217E" w:rsidRPr="00F5217E" w:rsidRDefault="00F5217E" w:rsidP="00F5217E">
            <w:pPr>
              <w:spacing w:after="0"/>
              <w:jc w:val="center"/>
              <w:rPr>
                <w:rFonts w:eastAsia="Times New Roman" w:cs="Times New Roman"/>
                <w:b/>
                <w:bCs/>
                <w:color w:val="000000"/>
                <w:sz w:val="28"/>
                <w:szCs w:val="28"/>
                <w:lang w:eastAsia="fr-FR"/>
              </w:rPr>
            </w:pPr>
            <w:r w:rsidRPr="00F5217E">
              <w:rPr>
                <w:rFonts w:eastAsia="Times New Roman" w:cs="Times New Roman"/>
                <w:b/>
                <w:bCs/>
                <w:color w:val="000000"/>
                <w:sz w:val="28"/>
                <w:szCs w:val="28"/>
                <w:lang w:eastAsia="fr-FR"/>
              </w:rPr>
              <w:t>Impact du seuil de probabilité</w:t>
            </w:r>
          </w:p>
        </w:tc>
      </w:tr>
      <w:tr w:rsidR="00F5217E" w:rsidRPr="00F5217E" w14:paraId="38FD6B05" w14:textId="77777777" w:rsidTr="00F5217E">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16CE29DC" w14:textId="77777777" w:rsidR="00F5217E" w:rsidRPr="00F5217E" w:rsidRDefault="00F5217E" w:rsidP="00F5217E">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 </w:t>
            </w:r>
          </w:p>
        </w:tc>
        <w:tc>
          <w:tcPr>
            <w:tcW w:w="1200" w:type="dxa"/>
            <w:tcBorders>
              <w:top w:val="nil"/>
              <w:left w:val="nil"/>
              <w:bottom w:val="single" w:sz="8" w:space="0" w:color="FFFFFF"/>
              <w:right w:val="single" w:sz="8" w:space="0" w:color="FFFFFF"/>
            </w:tcBorders>
            <w:shd w:val="clear" w:color="000000" w:fill="9BC2E6"/>
            <w:noWrap/>
            <w:vAlign w:val="center"/>
            <w:hideMark/>
          </w:tcPr>
          <w:p w14:paraId="7E28999C" w14:textId="77777777" w:rsidR="00F5217E" w:rsidRPr="00F5217E" w:rsidRDefault="00F5217E" w:rsidP="00F5217E">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accuracy</w:t>
            </w:r>
            <w:proofErr w:type="spellEnd"/>
          </w:p>
        </w:tc>
        <w:tc>
          <w:tcPr>
            <w:tcW w:w="872" w:type="dxa"/>
            <w:tcBorders>
              <w:top w:val="nil"/>
              <w:left w:val="nil"/>
              <w:bottom w:val="single" w:sz="8" w:space="0" w:color="FFFFFF"/>
              <w:right w:val="single" w:sz="8" w:space="0" w:color="FFFFFF"/>
            </w:tcBorders>
            <w:shd w:val="clear" w:color="000000" w:fill="9BC2E6"/>
            <w:noWrap/>
            <w:vAlign w:val="center"/>
            <w:hideMark/>
          </w:tcPr>
          <w:p w14:paraId="7699FAD1" w14:textId="77777777" w:rsidR="00F5217E" w:rsidRPr="00F5217E" w:rsidRDefault="00F5217E" w:rsidP="00F5217E">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recall</w:t>
            </w:r>
            <w:proofErr w:type="spellEnd"/>
          </w:p>
        </w:tc>
        <w:tc>
          <w:tcPr>
            <w:tcW w:w="1218" w:type="dxa"/>
            <w:tcBorders>
              <w:top w:val="nil"/>
              <w:left w:val="nil"/>
              <w:bottom w:val="single" w:sz="8" w:space="0" w:color="FFFFFF"/>
              <w:right w:val="single" w:sz="8" w:space="0" w:color="FFFFFF"/>
            </w:tcBorders>
            <w:shd w:val="clear" w:color="000000" w:fill="9BC2E6"/>
            <w:noWrap/>
            <w:vAlign w:val="center"/>
            <w:hideMark/>
          </w:tcPr>
          <w:p w14:paraId="0C381B97" w14:textId="77777777" w:rsidR="00F5217E" w:rsidRPr="00F5217E" w:rsidRDefault="00F5217E" w:rsidP="00F5217E">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precision</w:t>
            </w:r>
            <w:proofErr w:type="spellEnd"/>
          </w:p>
        </w:tc>
        <w:tc>
          <w:tcPr>
            <w:tcW w:w="872" w:type="dxa"/>
            <w:tcBorders>
              <w:top w:val="nil"/>
              <w:left w:val="nil"/>
              <w:bottom w:val="single" w:sz="8" w:space="0" w:color="FFFFFF"/>
              <w:right w:val="single" w:sz="8" w:space="0" w:color="FFFFFF"/>
            </w:tcBorders>
            <w:shd w:val="clear" w:color="000000" w:fill="9BC2E6"/>
            <w:noWrap/>
            <w:vAlign w:val="center"/>
            <w:hideMark/>
          </w:tcPr>
          <w:p w14:paraId="5F87267A" w14:textId="77777777" w:rsidR="00F5217E" w:rsidRPr="00F5217E" w:rsidRDefault="00F5217E" w:rsidP="00F5217E">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f1</w:t>
            </w:r>
          </w:p>
        </w:tc>
        <w:tc>
          <w:tcPr>
            <w:tcW w:w="872" w:type="dxa"/>
            <w:tcBorders>
              <w:top w:val="nil"/>
              <w:left w:val="nil"/>
              <w:bottom w:val="single" w:sz="8" w:space="0" w:color="FFFFFF"/>
              <w:right w:val="single" w:sz="8" w:space="0" w:color="FFFFFF"/>
            </w:tcBorders>
            <w:shd w:val="clear" w:color="000000" w:fill="9BC2E6"/>
            <w:noWrap/>
            <w:vAlign w:val="center"/>
            <w:hideMark/>
          </w:tcPr>
          <w:p w14:paraId="5EDC001E" w14:textId="77777777" w:rsidR="00F5217E" w:rsidRPr="00F5217E" w:rsidRDefault="00F5217E" w:rsidP="00F5217E">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auc</w:t>
            </w:r>
            <w:proofErr w:type="spellEnd"/>
          </w:p>
        </w:tc>
      </w:tr>
      <w:tr w:rsidR="00F5217E" w:rsidRPr="00F5217E" w14:paraId="6A2C7084" w14:textId="77777777" w:rsidTr="00F5217E">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6CFF7CC6" w14:textId="77777777" w:rsidR="00F5217E" w:rsidRPr="00F5217E" w:rsidRDefault="00F5217E" w:rsidP="00F5217E">
            <w:pPr>
              <w:spacing w:after="0"/>
              <w:jc w:val="left"/>
              <w:rPr>
                <w:rFonts w:eastAsia="Times New Roman" w:cs="Times New Roman"/>
                <w:color w:val="000000"/>
                <w:lang w:eastAsia="fr-FR"/>
              </w:rPr>
            </w:pPr>
            <w:r w:rsidRPr="00F5217E">
              <w:rPr>
                <w:rFonts w:eastAsia="Times New Roman" w:cs="Times New Roman"/>
                <w:color w:val="000000"/>
                <w:lang w:eastAsia="fr-FR"/>
              </w:rPr>
              <w:t>Seuil par défaut (0,50)</w:t>
            </w:r>
          </w:p>
        </w:tc>
        <w:tc>
          <w:tcPr>
            <w:tcW w:w="1200" w:type="dxa"/>
            <w:tcBorders>
              <w:top w:val="nil"/>
              <w:left w:val="nil"/>
              <w:bottom w:val="single" w:sz="8" w:space="0" w:color="FFFFFF"/>
              <w:right w:val="single" w:sz="8" w:space="0" w:color="FFFFFF"/>
            </w:tcBorders>
            <w:shd w:val="clear" w:color="000000" w:fill="DDEBF7"/>
            <w:noWrap/>
            <w:vAlign w:val="center"/>
            <w:hideMark/>
          </w:tcPr>
          <w:p w14:paraId="2062AF9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0.8642</w:t>
            </w:r>
          </w:p>
        </w:tc>
        <w:tc>
          <w:tcPr>
            <w:tcW w:w="872" w:type="dxa"/>
            <w:tcBorders>
              <w:top w:val="nil"/>
              <w:left w:val="nil"/>
              <w:bottom w:val="single" w:sz="8" w:space="0" w:color="FFFFFF"/>
              <w:right w:val="single" w:sz="8" w:space="0" w:color="FFFFFF"/>
            </w:tcBorders>
            <w:shd w:val="clear" w:color="000000" w:fill="DDEBF7"/>
            <w:noWrap/>
            <w:vAlign w:val="center"/>
            <w:hideMark/>
          </w:tcPr>
          <w:p w14:paraId="04F710D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0.5558</w:t>
            </w:r>
          </w:p>
        </w:tc>
        <w:tc>
          <w:tcPr>
            <w:tcW w:w="1218" w:type="dxa"/>
            <w:tcBorders>
              <w:top w:val="nil"/>
              <w:left w:val="nil"/>
              <w:bottom w:val="single" w:sz="8" w:space="0" w:color="FFFFFF"/>
              <w:right w:val="single" w:sz="8" w:space="0" w:color="FFFFFF"/>
            </w:tcBorders>
            <w:shd w:val="clear" w:color="000000" w:fill="DDEBF7"/>
            <w:noWrap/>
            <w:vAlign w:val="center"/>
            <w:hideMark/>
          </w:tcPr>
          <w:p w14:paraId="154DF1E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0.7642</w:t>
            </w:r>
          </w:p>
        </w:tc>
        <w:tc>
          <w:tcPr>
            <w:tcW w:w="872" w:type="dxa"/>
            <w:tcBorders>
              <w:top w:val="nil"/>
              <w:left w:val="nil"/>
              <w:bottom w:val="single" w:sz="8" w:space="0" w:color="FFFFFF"/>
              <w:right w:val="single" w:sz="8" w:space="0" w:color="FFFFFF"/>
            </w:tcBorders>
            <w:shd w:val="clear" w:color="000000" w:fill="DDEBF7"/>
            <w:noWrap/>
            <w:vAlign w:val="center"/>
            <w:hideMark/>
          </w:tcPr>
          <w:p w14:paraId="6A46170A"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0.6436</w:t>
            </w:r>
          </w:p>
        </w:tc>
        <w:tc>
          <w:tcPr>
            <w:tcW w:w="872" w:type="dxa"/>
            <w:tcBorders>
              <w:top w:val="nil"/>
              <w:left w:val="nil"/>
              <w:bottom w:val="single" w:sz="8" w:space="0" w:color="FFFFFF"/>
              <w:right w:val="single" w:sz="8" w:space="0" w:color="FFFFFF"/>
            </w:tcBorders>
            <w:shd w:val="clear" w:color="000000" w:fill="DDEBF7"/>
            <w:noWrap/>
            <w:vAlign w:val="center"/>
            <w:hideMark/>
          </w:tcPr>
          <w:p w14:paraId="1DEEB89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0.9003</w:t>
            </w:r>
          </w:p>
        </w:tc>
      </w:tr>
      <w:tr w:rsidR="00F5217E" w:rsidRPr="00F5217E" w14:paraId="4A76BB67" w14:textId="77777777" w:rsidTr="00F5217E">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45E554DD" w14:textId="77777777" w:rsidR="00F5217E" w:rsidRPr="00F5217E" w:rsidRDefault="00F5217E" w:rsidP="00F5217E">
            <w:pPr>
              <w:spacing w:after="0"/>
              <w:jc w:val="left"/>
              <w:rPr>
                <w:rFonts w:eastAsia="Times New Roman" w:cs="Times New Roman"/>
                <w:color w:val="000000"/>
                <w:lang w:eastAsia="fr-FR"/>
              </w:rPr>
            </w:pPr>
            <w:r w:rsidRPr="00F5217E">
              <w:rPr>
                <w:rFonts w:eastAsia="Times New Roman" w:cs="Times New Roman"/>
                <w:color w:val="000000"/>
                <w:lang w:eastAsia="fr-FR"/>
              </w:rPr>
              <w:t>Seuil Optimal (0,22)</w:t>
            </w:r>
          </w:p>
        </w:tc>
        <w:tc>
          <w:tcPr>
            <w:tcW w:w="1200" w:type="dxa"/>
            <w:tcBorders>
              <w:top w:val="nil"/>
              <w:left w:val="nil"/>
              <w:bottom w:val="single" w:sz="8" w:space="0" w:color="FFFFFF"/>
              <w:right w:val="single" w:sz="8" w:space="0" w:color="FFFFFF"/>
            </w:tcBorders>
            <w:shd w:val="clear" w:color="000000" w:fill="DDEBF7"/>
            <w:noWrap/>
            <w:vAlign w:val="center"/>
            <w:hideMark/>
          </w:tcPr>
          <w:p w14:paraId="09F5851F"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0.8196</w:t>
            </w:r>
          </w:p>
        </w:tc>
        <w:tc>
          <w:tcPr>
            <w:tcW w:w="872" w:type="dxa"/>
            <w:tcBorders>
              <w:top w:val="nil"/>
              <w:left w:val="nil"/>
              <w:bottom w:val="single" w:sz="8" w:space="0" w:color="FFFFFF"/>
              <w:right w:val="single" w:sz="8" w:space="0" w:color="FFFFFF"/>
            </w:tcBorders>
            <w:shd w:val="clear" w:color="000000" w:fill="DDEBF7"/>
            <w:noWrap/>
            <w:vAlign w:val="center"/>
            <w:hideMark/>
          </w:tcPr>
          <w:p w14:paraId="2B0099C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0.814</w:t>
            </w:r>
          </w:p>
        </w:tc>
        <w:tc>
          <w:tcPr>
            <w:tcW w:w="1218" w:type="dxa"/>
            <w:tcBorders>
              <w:top w:val="nil"/>
              <w:left w:val="nil"/>
              <w:bottom w:val="single" w:sz="8" w:space="0" w:color="FFFFFF"/>
              <w:right w:val="single" w:sz="8" w:space="0" w:color="FFFFFF"/>
            </w:tcBorders>
            <w:shd w:val="clear" w:color="000000" w:fill="DDEBF7"/>
            <w:noWrap/>
            <w:vAlign w:val="center"/>
            <w:hideMark/>
          </w:tcPr>
          <w:p w14:paraId="511844E1"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0.563</w:t>
            </w:r>
          </w:p>
        </w:tc>
        <w:tc>
          <w:tcPr>
            <w:tcW w:w="872" w:type="dxa"/>
            <w:tcBorders>
              <w:top w:val="nil"/>
              <w:left w:val="nil"/>
              <w:bottom w:val="single" w:sz="8" w:space="0" w:color="FFFFFF"/>
              <w:right w:val="single" w:sz="8" w:space="0" w:color="FFFFFF"/>
            </w:tcBorders>
            <w:shd w:val="clear" w:color="000000" w:fill="DDEBF7"/>
            <w:noWrap/>
            <w:vAlign w:val="center"/>
            <w:hideMark/>
          </w:tcPr>
          <w:p w14:paraId="2B17408F"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0.6656</w:t>
            </w:r>
          </w:p>
        </w:tc>
        <w:tc>
          <w:tcPr>
            <w:tcW w:w="872" w:type="dxa"/>
            <w:tcBorders>
              <w:top w:val="nil"/>
              <w:left w:val="nil"/>
              <w:bottom w:val="single" w:sz="8" w:space="0" w:color="FFFFFF"/>
              <w:right w:val="single" w:sz="8" w:space="0" w:color="FFFFFF"/>
            </w:tcBorders>
            <w:shd w:val="clear" w:color="000000" w:fill="DDEBF7"/>
            <w:noWrap/>
            <w:vAlign w:val="center"/>
            <w:hideMark/>
          </w:tcPr>
          <w:p w14:paraId="3614791A" w14:textId="77777777" w:rsidR="00F5217E" w:rsidRPr="00F5217E" w:rsidRDefault="00F5217E" w:rsidP="00F5217E">
            <w:pPr>
              <w:keepNext/>
              <w:spacing w:after="0"/>
              <w:jc w:val="right"/>
              <w:rPr>
                <w:rFonts w:eastAsia="Times New Roman" w:cs="Times New Roman"/>
                <w:color w:val="000000"/>
                <w:lang w:eastAsia="fr-FR"/>
              </w:rPr>
            </w:pPr>
            <w:r w:rsidRPr="00F5217E">
              <w:rPr>
                <w:rFonts w:eastAsia="Times New Roman" w:cs="Times New Roman"/>
                <w:color w:val="000000"/>
                <w:lang w:eastAsia="fr-FR"/>
              </w:rPr>
              <w:t>0.9003</w:t>
            </w:r>
          </w:p>
        </w:tc>
      </w:tr>
    </w:tbl>
    <w:p w14:paraId="6C4CFA69" w14:textId="0F65C8DE" w:rsidR="00A52773" w:rsidRDefault="00F5217E" w:rsidP="00EA3A6E">
      <w:pPr>
        <w:pStyle w:val="Lgende"/>
      </w:pPr>
      <w:bookmarkStart w:id="28" w:name="_Ref152686807"/>
      <w:r>
        <w:t xml:space="preserve">Tableau </w:t>
      </w:r>
      <w:fldSimple w:instr=" SEQ Tableau \* ARABIC ">
        <w:r w:rsidR="00403D22">
          <w:rPr>
            <w:noProof/>
          </w:rPr>
          <w:t>10</w:t>
        </w:r>
      </w:fldSimple>
      <w:bookmarkEnd w:id="28"/>
      <w:r>
        <w:t> : Impact du seuil de probabilité</w:t>
      </w:r>
    </w:p>
    <w:tbl>
      <w:tblPr>
        <w:tblW w:w="8799" w:type="dxa"/>
        <w:jc w:val="center"/>
        <w:tblCellMar>
          <w:left w:w="70" w:type="dxa"/>
          <w:right w:w="70" w:type="dxa"/>
        </w:tblCellMar>
        <w:tblLook w:val="04A0" w:firstRow="1" w:lastRow="0" w:firstColumn="1" w:lastColumn="0" w:noHBand="0" w:noVBand="1"/>
      </w:tblPr>
      <w:tblGrid>
        <w:gridCol w:w="977"/>
        <w:gridCol w:w="977"/>
        <w:gridCol w:w="977"/>
        <w:gridCol w:w="979"/>
        <w:gridCol w:w="780"/>
        <w:gridCol w:w="1176"/>
        <w:gridCol w:w="977"/>
        <w:gridCol w:w="977"/>
        <w:gridCol w:w="979"/>
      </w:tblGrid>
      <w:tr w:rsidR="00EA3A6E" w:rsidRPr="00EA3A6E" w14:paraId="67F4BE28" w14:textId="77777777" w:rsidTr="00EA3A6E">
        <w:trPr>
          <w:trHeight w:val="385"/>
          <w:jc w:val="center"/>
        </w:trPr>
        <w:tc>
          <w:tcPr>
            <w:tcW w:w="977" w:type="dxa"/>
            <w:tcBorders>
              <w:top w:val="nil"/>
              <w:left w:val="nil"/>
              <w:bottom w:val="nil"/>
              <w:right w:val="nil"/>
            </w:tcBorders>
            <w:shd w:val="clear" w:color="auto" w:fill="auto"/>
            <w:noWrap/>
            <w:vAlign w:val="bottom"/>
            <w:hideMark/>
          </w:tcPr>
          <w:p w14:paraId="0FC1D588" w14:textId="77777777" w:rsidR="00EA3A6E" w:rsidRPr="00EA3A6E" w:rsidRDefault="00EA3A6E" w:rsidP="00EA3A6E">
            <w:pPr>
              <w:spacing w:after="0"/>
              <w:jc w:val="left"/>
              <w:rPr>
                <w:rFonts w:eastAsia="Times New Roman" w:cs="Times New Roman"/>
                <w:lang w:eastAsia="fr-FR"/>
              </w:rPr>
            </w:pPr>
          </w:p>
        </w:tc>
        <w:tc>
          <w:tcPr>
            <w:tcW w:w="977" w:type="dxa"/>
            <w:tcBorders>
              <w:top w:val="nil"/>
              <w:left w:val="nil"/>
              <w:bottom w:val="nil"/>
              <w:right w:val="nil"/>
            </w:tcBorders>
            <w:shd w:val="clear" w:color="auto" w:fill="auto"/>
            <w:noWrap/>
            <w:vAlign w:val="bottom"/>
            <w:hideMark/>
          </w:tcPr>
          <w:p w14:paraId="1A297F07" w14:textId="77777777" w:rsidR="00EA3A6E" w:rsidRPr="00EA3A6E" w:rsidRDefault="00EA3A6E" w:rsidP="00EA3A6E">
            <w:pPr>
              <w:spacing w:after="0"/>
              <w:jc w:val="left"/>
              <w:rPr>
                <w:rFonts w:eastAsia="Times New Roman" w:cs="Times New Roman"/>
                <w:sz w:val="20"/>
                <w:szCs w:val="20"/>
                <w:lang w:eastAsia="fr-FR"/>
              </w:rPr>
            </w:pPr>
          </w:p>
        </w:tc>
        <w:tc>
          <w:tcPr>
            <w:tcW w:w="1956" w:type="dxa"/>
            <w:gridSpan w:val="2"/>
            <w:tcBorders>
              <w:top w:val="nil"/>
              <w:left w:val="nil"/>
              <w:bottom w:val="nil"/>
              <w:right w:val="nil"/>
            </w:tcBorders>
            <w:shd w:val="clear" w:color="000000" w:fill="BDD7EE"/>
            <w:noWrap/>
            <w:vAlign w:val="center"/>
            <w:hideMark/>
          </w:tcPr>
          <w:p w14:paraId="44FAE0FF" w14:textId="77777777" w:rsidR="00EA3A6E" w:rsidRPr="00EA3A6E" w:rsidRDefault="00EA3A6E" w:rsidP="00EA3A6E">
            <w:pPr>
              <w:spacing w:after="0"/>
              <w:jc w:val="center"/>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Classe prédite</w:t>
            </w:r>
          </w:p>
        </w:tc>
        <w:tc>
          <w:tcPr>
            <w:tcW w:w="780" w:type="dxa"/>
            <w:tcBorders>
              <w:top w:val="nil"/>
              <w:left w:val="nil"/>
              <w:bottom w:val="nil"/>
              <w:right w:val="nil"/>
            </w:tcBorders>
            <w:shd w:val="clear" w:color="auto" w:fill="auto"/>
            <w:noWrap/>
            <w:vAlign w:val="bottom"/>
            <w:hideMark/>
          </w:tcPr>
          <w:p w14:paraId="67966BFA" w14:textId="77777777" w:rsidR="00EA3A6E" w:rsidRPr="00EA3A6E" w:rsidRDefault="00EA3A6E" w:rsidP="00EA3A6E">
            <w:pPr>
              <w:spacing w:after="0"/>
              <w:jc w:val="center"/>
              <w:rPr>
                <w:rFonts w:ascii="Calibri" w:eastAsia="Times New Roman" w:hAnsi="Calibri" w:cs="Calibri"/>
                <w:color w:val="000000"/>
                <w:sz w:val="22"/>
                <w:szCs w:val="22"/>
                <w:lang w:eastAsia="fr-FR"/>
              </w:rPr>
            </w:pPr>
          </w:p>
        </w:tc>
        <w:tc>
          <w:tcPr>
            <w:tcW w:w="1176" w:type="dxa"/>
            <w:tcBorders>
              <w:top w:val="nil"/>
              <w:left w:val="nil"/>
              <w:bottom w:val="nil"/>
              <w:right w:val="nil"/>
            </w:tcBorders>
            <w:shd w:val="clear" w:color="auto" w:fill="auto"/>
            <w:noWrap/>
            <w:vAlign w:val="bottom"/>
            <w:hideMark/>
          </w:tcPr>
          <w:p w14:paraId="10B951C1"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auto" w:fill="auto"/>
            <w:noWrap/>
            <w:vAlign w:val="bottom"/>
            <w:hideMark/>
          </w:tcPr>
          <w:p w14:paraId="30821D39" w14:textId="77777777" w:rsidR="00EA3A6E" w:rsidRPr="00EA3A6E" w:rsidRDefault="00EA3A6E" w:rsidP="00EA3A6E">
            <w:pPr>
              <w:spacing w:after="0"/>
              <w:jc w:val="left"/>
              <w:rPr>
                <w:rFonts w:eastAsia="Times New Roman" w:cs="Times New Roman"/>
                <w:sz w:val="20"/>
                <w:szCs w:val="20"/>
                <w:lang w:eastAsia="fr-FR"/>
              </w:rPr>
            </w:pPr>
          </w:p>
        </w:tc>
        <w:tc>
          <w:tcPr>
            <w:tcW w:w="1956" w:type="dxa"/>
            <w:gridSpan w:val="2"/>
            <w:tcBorders>
              <w:top w:val="nil"/>
              <w:left w:val="nil"/>
              <w:bottom w:val="nil"/>
              <w:right w:val="nil"/>
            </w:tcBorders>
            <w:shd w:val="clear" w:color="000000" w:fill="BDD7EE"/>
            <w:noWrap/>
            <w:vAlign w:val="center"/>
            <w:hideMark/>
          </w:tcPr>
          <w:p w14:paraId="0AA7F1D2" w14:textId="77777777" w:rsidR="00EA3A6E" w:rsidRPr="00EA3A6E" w:rsidRDefault="00EA3A6E" w:rsidP="00EA3A6E">
            <w:pPr>
              <w:spacing w:after="0"/>
              <w:jc w:val="center"/>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Classe prédite</w:t>
            </w:r>
          </w:p>
        </w:tc>
      </w:tr>
      <w:tr w:rsidR="00EA3A6E" w:rsidRPr="00EA3A6E" w14:paraId="58E2D477" w14:textId="77777777" w:rsidTr="00EA3A6E">
        <w:trPr>
          <w:trHeight w:val="345"/>
          <w:jc w:val="center"/>
        </w:trPr>
        <w:tc>
          <w:tcPr>
            <w:tcW w:w="977" w:type="dxa"/>
            <w:tcBorders>
              <w:top w:val="nil"/>
              <w:left w:val="nil"/>
              <w:bottom w:val="nil"/>
              <w:right w:val="nil"/>
            </w:tcBorders>
            <w:shd w:val="clear" w:color="auto" w:fill="auto"/>
            <w:noWrap/>
            <w:vAlign w:val="bottom"/>
            <w:hideMark/>
          </w:tcPr>
          <w:p w14:paraId="332FFF91" w14:textId="77777777" w:rsidR="00EA3A6E" w:rsidRPr="00EA3A6E" w:rsidRDefault="00EA3A6E" w:rsidP="00EA3A6E">
            <w:pPr>
              <w:spacing w:after="0"/>
              <w:jc w:val="center"/>
              <w:rPr>
                <w:rFonts w:ascii="Calibri" w:eastAsia="Times New Roman" w:hAnsi="Calibri" w:cs="Calibri"/>
                <w:color w:val="000000"/>
                <w:sz w:val="22"/>
                <w:szCs w:val="22"/>
                <w:lang w:eastAsia="fr-FR"/>
              </w:rPr>
            </w:pPr>
          </w:p>
        </w:tc>
        <w:tc>
          <w:tcPr>
            <w:tcW w:w="977" w:type="dxa"/>
            <w:tcBorders>
              <w:top w:val="nil"/>
              <w:left w:val="nil"/>
              <w:bottom w:val="nil"/>
              <w:right w:val="nil"/>
            </w:tcBorders>
            <w:shd w:val="clear" w:color="auto" w:fill="auto"/>
            <w:noWrap/>
            <w:vAlign w:val="bottom"/>
            <w:hideMark/>
          </w:tcPr>
          <w:p w14:paraId="536C1AE4"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000000" w:fill="BDD7EE"/>
            <w:noWrap/>
            <w:vAlign w:val="center"/>
            <w:hideMark/>
          </w:tcPr>
          <w:p w14:paraId="75508606"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False</w:t>
            </w:r>
          </w:p>
        </w:tc>
        <w:tc>
          <w:tcPr>
            <w:tcW w:w="979" w:type="dxa"/>
            <w:tcBorders>
              <w:top w:val="nil"/>
              <w:left w:val="nil"/>
              <w:bottom w:val="nil"/>
              <w:right w:val="nil"/>
            </w:tcBorders>
            <w:shd w:val="clear" w:color="000000" w:fill="BDD7EE"/>
            <w:noWrap/>
            <w:vAlign w:val="center"/>
            <w:hideMark/>
          </w:tcPr>
          <w:p w14:paraId="2D329548" w14:textId="77777777" w:rsidR="00EA3A6E" w:rsidRPr="00EA3A6E" w:rsidRDefault="00EA3A6E" w:rsidP="00EA3A6E">
            <w:pPr>
              <w:spacing w:after="0"/>
              <w:jc w:val="right"/>
              <w:rPr>
                <w:rFonts w:ascii="Calibri" w:eastAsia="Times New Roman" w:hAnsi="Calibri" w:cs="Calibri"/>
                <w:color w:val="000000"/>
                <w:sz w:val="22"/>
                <w:szCs w:val="22"/>
                <w:lang w:eastAsia="fr-FR"/>
              </w:rPr>
            </w:pPr>
            <w:proofErr w:type="spellStart"/>
            <w:r w:rsidRPr="00EA3A6E">
              <w:rPr>
                <w:rFonts w:ascii="Calibri" w:eastAsia="Times New Roman" w:hAnsi="Calibri" w:cs="Calibri"/>
                <w:color w:val="000000"/>
                <w:sz w:val="22"/>
                <w:szCs w:val="22"/>
                <w:lang w:eastAsia="fr-FR"/>
              </w:rPr>
              <w:t>True</w:t>
            </w:r>
            <w:proofErr w:type="spellEnd"/>
          </w:p>
        </w:tc>
        <w:tc>
          <w:tcPr>
            <w:tcW w:w="780" w:type="dxa"/>
            <w:tcBorders>
              <w:top w:val="nil"/>
              <w:left w:val="nil"/>
              <w:bottom w:val="nil"/>
              <w:right w:val="nil"/>
            </w:tcBorders>
            <w:shd w:val="clear" w:color="auto" w:fill="auto"/>
            <w:noWrap/>
            <w:vAlign w:val="bottom"/>
            <w:hideMark/>
          </w:tcPr>
          <w:p w14:paraId="0895C3CD" w14:textId="77777777" w:rsidR="00EA3A6E" w:rsidRPr="00EA3A6E" w:rsidRDefault="00EA3A6E" w:rsidP="00EA3A6E">
            <w:pPr>
              <w:spacing w:after="0"/>
              <w:jc w:val="right"/>
              <w:rPr>
                <w:rFonts w:ascii="Calibri" w:eastAsia="Times New Roman" w:hAnsi="Calibri" w:cs="Calibri"/>
                <w:color w:val="000000"/>
                <w:sz w:val="22"/>
                <w:szCs w:val="22"/>
                <w:lang w:eastAsia="fr-FR"/>
              </w:rPr>
            </w:pPr>
          </w:p>
        </w:tc>
        <w:tc>
          <w:tcPr>
            <w:tcW w:w="1176" w:type="dxa"/>
            <w:tcBorders>
              <w:top w:val="nil"/>
              <w:left w:val="nil"/>
              <w:bottom w:val="nil"/>
              <w:right w:val="nil"/>
            </w:tcBorders>
            <w:shd w:val="clear" w:color="auto" w:fill="auto"/>
            <w:noWrap/>
            <w:vAlign w:val="bottom"/>
            <w:hideMark/>
          </w:tcPr>
          <w:p w14:paraId="74853E60"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auto" w:fill="auto"/>
            <w:noWrap/>
            <w:vAlign w:val="bottom"/>
            <w:hideMark/>
          </w:tcPr>
          <w:p w14:paraId="36B6DDD7"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000000" w:fill="BDD7EE"/>
            <w:noWrap/>
            <w:vAlign w:val="center"/>
            <w:hideMark/>
          </w:tcPr>
          <w:p w14:paraId="2069496A"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False</w:t>
            </w:r>
          </w:p>
        </w:tc>
        <w:tc>
          <w:tcPr>
            <w:tcW w:w="979" w:type="dxa"/>
            <w:tcBorders>
              <w:top w:val="nil"/>
              <w:left w:val="nil"/>
              <w:bottom w:val="nil"/>
              <w:right w:val="nil"/>
            </w:tcBorders>
            <w:shd w:val="clear" w:color="000000" w:fill="BDD7EE"/>
            <w:noWrap/>
            <w:vAlign w:val="center"/>
            <w:hideMark/>
          </w:tcPr>
          <w:p w14:paraId="023225DA" w14:textId="77777777" w:rsidR="00EA3A6E" w:rsidRPr="00EA3A6E" w:rsidRDefault="00EA3A6E" w:rsidP="00EA3A6E">
            <w:pPr>
              <w:spacing w:after="0"/>
              <w:jc w:val="right"/>
              <w:rPr>
                <w:rFonts w:ascii="Calibri" w:eastAsia="Times New Roman" w:hAnsi="Calibri" w:cs="Calibri"/>
                <w:color w:val="000000"/>
                <w:sz w:val="22"/>
                <w:szCs w:val="22"/>
                <w:lang w:eastAsia="fr-FR"/>
              </w:rPr>
            </w:pPr>
            <w:proofErr w:type="spellStart"/>
            <w:r w:rsidRPr="00EA3A6E">
              <w:rPr>
                <w:rFonts w:ascii="Calibri" w:eastAsia="Times New Roman" w:hAnsi="Calibri" w:cs="Calibri"/>
                <w:color w:val="000000"/>
                <w:sz w:val="22"/>
                <w:szCs w:val="22"/>
                <w:lang w:eastAsia="fr-FR"/>
              </w:rPr>
              <w:t>True</w:t>
            </w:r>
            <w:proofErr w:type="spellEnd"/>
          </w:p>
        </w:tc>
      </w:tr>
      <w:tr w:rsidR="00EA3A6E" w:rsidRPr="00EA3A6E" w14:paraId="5E3D50DD" w14:textId="77777777" w:rsidTr="00EA3A6E">
        <w:trPr>
          <w:trHeight w:val="345"/>
          <w:jc w:val="center"/>
        </w:trPr>
        <w:tc>
          <w:tcPr>
            <w:tcW w:w="977" w:type="dxa"/>
            <w:vMerge w:val="restart"/>
            <w:tcBorders>
              <w:top w:val="nil"/>
              <w:left w:val="nil"/>
              <w:bottom w:val="nil"/>
              <w:right w:val="nil"/>
            </w:tcBorders>
            <w:shd w:val="clear" w:color="000000" w:fill="BDD7EE"/>
            <w:vAlign w:val="center"/>
            <w:hideMark/>
          </w:tcPr>
          <w:p w14:paraId="10FDC2E3"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 xml:space="preserve">Classe réelle              </w:t>
            </w:r>
          </w:p>
        </w:tc>
        <w:tc>
          <w:tcPr>
            <w:tcW w:w="977" w:type="dxa"/>
            <w:tcBorders>
              <w:top w:val="nil"/>
              <w:left w:val="nil"/>
              <w:bottom w:val="nil"/>
              <w:right w:val="nil"/>
            </w:tcBorders>
            <w:shd w:val="clear" w:color="000000" w:fill="BDD7EE"/>
            <w:noWrap/>
            <w:vAlign w:val="center"/>
            <w:hideMark/>
          </w:tcPr>
          <w:p w14:paraId="722A26EC"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False</w:t>
            </w:r>
          </w:p>
        </w:tc>
        <w:tc>
          <w:tcPr>
            <w:tcW w:w="977" w:type="dxa"/>
            <w:tcBorders>
              <w:top w:val="nil"/>
              <w:left w:val="nil"/>
              <w:bottom w:val="nil"/>
              <w:right w:val="nil"/>
            </w:tcBorders>
            <w:shd w:val="clear" w:color="000000" w:fill="DDEBF7"/>
            <w:noWrap/>
            <w:vAlign w:val="center"/>
            <w:hideMark/>
          </w:tcPr>
          <w:p w14:paraId="56242F3C"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74,2%</w:t>
            </w:r>
          </w:p>
        </w:tc>
        <w:tc>
          <w:tcPr>
            <w:tcW w:w="979" w:type="dxa"/>
            <w:tcBorders>
              <w:top w:val="nil"/>
              <w:left w:val="nil"/>
              <w:bottom w:val="nil"/>
              <w:right w:val="nil"/>
            </w:tcBorders>
            <w:shd w:val="clear" w:color="000000" w:fill="DDEBF7"/>
            <w:noWrap/>
            <w:vAlign w:val="center"/>
            <w:hideMark/>
          </w:tcPr>
          <w:p w14:paraId="4534E23E"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3,8%</w:t>
            </w:r>
          </w:p>
        </w:tc>
        <w:tc>
          <w:tcPr>
            <w:tcW w:w="780" w:type="dxa"/>
            <w:tcBorders>
              <w:top w:val="nil"/>
              <w:left w:val="nil"/>
              <w:bottom w:val="nil"/>
              <w:right w:val="nil"/>
            </w:tcBorders>
            <w:shd w:val="clear" w:color="auto" w:fill="auto"/>
            <w:noWrap/>
            <w:vAlign w:val="bottom"/>
            <w:hideMark/>
          </w:tcPr>
          <w:p w14:paraId="18D84F60" w14:textId="77777777" w:rsidR="00EA3A6E" w:rsidRPr="00EA3A6E" w:rsidRDefault="00EA3A6E" w:rsidP="00EA3A6E">
            <w:pPr>
              <w:spacing w:after="0"/>
              <w:jc w:val="right"/>
              <w:rPr>
                <w:rFonts w:ascii="Calibri" w:eastAsia="Times New Roman" w:hAnsi="Calibri" w:cs="Calibri"/>
                <w:color w:val="000000"/>
                <w:sz w:val="22"/>
                <w:szCs w:val="22"/>
                <w:lang w:eastAsia="fr-FR"/>
              </w:rPr>
            </w:pPr>
          </w:p>
        </w:tc>
        <w:tc>
          <w:tcPr>
            <w:tcW w:w="1176" w:type="dxa"/>
            <w:vMerge w:val="restart"/>
            <w:tcBorders>
              <w:top w:val="nil"/>
              <w:left w:val="nil"/>
              <w:bottom w:val="nil"/>
              <w:right w:val="nil"/>
            </w:tcBorders>
            <w:shd w:val="clear" w:color="000000" w:fill="BDD7EE"/>
            <w:vAlign w:val="center"/>
            <w:hideMark/>
          </w:tcPr>
          <w:p w14:paraId="3D69CA1A"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 xml:space="preserve">Classe réelle              </w:t>
            </w:r>
          </w:p>
        </w:tc>
        <w:tc>
          <w:tcPr>
            <w:tcW w:w="977" w:type="dxa"/>
            <w:tcBorders>
              <w:top w:val="nil"/>
              <w:left w:val="nil"/>
              <w:bottom w:val="nil"/>
              <w:right w:val="nil"/>
            </w:tcBorders>
            <w:shd w:val="clear" w:color="000000" w:fill="BDD7EE"/>
            <w:noWrap/>
            <w:vAlign w:val="center"/>
            <w:hideMark/>
          </w:tcPr>
          <w:p w14:paraId="1E7B1214"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False</w:t>
            </w:r>
          </w:p>
        </w:tc>
        <w:tc>
          <w:tcPr>
            <w:tcW w:w="977" w:type="dxa"/>
            <w:tcBorders>
              <w:top w:val="nil"/>
              <w:left w:val="nil"/>
              <w:bottom w:val="nil"/>
              <w:right w:val="nil"/>
            </w:tcBorders>
            <w:shd w:val="clear" w:color="000000" w:fill="DDEBF7"/>
            <w:noWrap/>
            <w:vAlign w:val="center"/>
            <w:hideMark/>
          </w:tcPr>
          <w:p w14:paraId="72713971"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64,0%</w:t>
            </w:r>
          </w:p>
        </w:tc>
        <w:tc>
          <w:tcPr>
            <w:tcW w:w="979" w:type="dxa"/>
            <w:tcBorders>
              <w:top w:val="nil"/>
              <w:left w:val="nil"/>
              <w:bottom w:val="nil"/>
              <w:right w:val="nil"/>
            </w:tcBorders>
            <w:shd w:val="clear" w:color="000000" w:fill="DDEBF7"/>
            <w:noWrap/>
            <w:vAlign w:val="center"/>
            <w:hideMark/>
          </w:tcPr>
          <w:p w14:paraId="7CB59C62"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13,9%</w:t>
            </w:r>
          </w:p>
        </w:tc>
      </w:tr>
      <w:tr w:rsidR="00EA3A6E" w:rsidRPr="00EA3A6E" w14:paraId="4ED585E8" w14:textId="77777777" w:rsidTr="00EA3A6E">
        <w:trPr>
          <w:trHeight w:val="345"/>
          <w:jc w:val="center"/>
        </w:trPr>
        <w:tc>
          <w:tcPr>
            <w:tcW w:w="977" w:type="dxa"/>
            <w:vMerge/>
            <w:tcBorders>
              <w:top w:val="nil"/>
              <w:left w:val="nil"/>
              <w:bottom w:val="nil"/>
              <w:right w:val="nil"/>
            </w:tcBorders>
            <w:vAlign w:val="center"/>
            <w:hideMark/>
          </w:tcPr>
          <w:p w14:paraId="71541276" w14:textId="77777777" w:rsidR="00EA3A6E" w:rsidRPr="00EA3A6E" w:rsidRDefault="00EA3A6E" w:rsidP="00EA3A6E">
            <w:pPr>
              <w:spacing w:after="0"/>
              <w:jc w:val="left"/>
              <w:rPr>
                <w:rFonts w:ascii="Calibri" w:eastAsia="Times New Roman" w:hAnsi="Calibri" w:cs="Calibri"/>
                <w:color w:val="000000"/>
                <w:sz w:val="22"/>
                <w:szCs w:val="22"/>
                <w:lang w:eastAsia="fr-FR"/>
              </w:rPr>
            </w:pPr>
          </w:p>
        </w:tc>
        <w:tc>
          <w:tcPr>
            <w:tcW w:w="977" w:type="dxa"/>
            <w:tcBorders>
              <w:top w:val="nil"/>
              <w:left w:val="nil"/>
              <w:bottom w:val="nil"/>
              <w:right w:val="nil"/>
            </w:tcBorders>
            <w:shd w:val="clear" w:color="000000" w:fill="BDD7EE"/>
            <w:noWrap/>
            <w:vAlign w:val="center"/>
            <w:hideMark/>
          </w:tcPr>
          <w:p w14:paraId="41553373" w14:textId="77777777" w:rsidR="00EA3A6E" w:rsidRPr="00EA3A6E" w:rsidRDefault="00EA3A6E" w:rsidP="00EA3A6E">
            <w:pPr>
              <w:spacing w:after="0"/>
              <w:jc w:val="left"/>
              <w:rPr>
                <w:rFonts w:ascii="Calibri" w:eastAsia="Times New Roman" w:hAnsi="Calibri" w:cs="Calibri"/>
                <w:color w:val="000000"/>
                <w:sz w:val="22"/>
                <w:szCs w:val="22"/>
                <w:lang w:eastAsia="fr-FR"/>
              </w:rPr>
            </w:pPr>
            <w:proofErr w:type="spellStart"/>
            <w:r w:rsidRPr="00EA3A6E">
              <w:rPr>
                <w:rFonts w:ascii="Calibri" w:eastAsia="Times New Roman" w:hAnsi="Calibri" w:cs="Calibri"/>
                <w:color w:val="000000"/>
                <w:sz w:val="22"/>
                <w:szCs w:val="22"/>
                <w:lang w:eastAsia="fr-FR"/>
              </w:rPr>
              <w:t>True</w:t>
            </w:r>
            <w:proofErr w:type="spellEnd"/>
          </w:p>
        </w:tc>
        <w:tc>
          <w:tcPr>
            <w:tcW w:w="977" w:type="dxa"/>
            <w:tcBorders>
              <w:top w:val="nil"/>
              <w:left w:val="nil"/>
              <w:bottom w:val="nil"/>
              <w:right w:val="nil"/>
            </w:tcBorders>
            <w:shd w:val="clear" w:color="000000" w:fill="DDEBF7"/>
            <w:noWrap/>
            <w:vAlign w:val="center"/>
            <w:hideMark/>
          </w:tcPr>
          <w:p w14:paraId="7CA3A2E8"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9,8%</w:t>
            </w:r>
          </w:p>
        </w:tc>
        <w:tc>
          <w:tcPr>
            <w:tcW w:w="979" w:type="dxa"/>
            <w:tcBorders>
              <w:top w:val="nil"/>
              <w:left w:val="nil"/>
              <w:bottom w:val="nil"/>
              <w:right w:val="nil"/>
            </w:tcBorders>
            <w:shd w:val="clear" w:color="000000" w:fill="DDEBF7"/>
            <w:noWrap/>
            <w:vAlign w:val="center"/>
            <w:hideMark/>
          </w:tcPr>
          <w:p w14:paraId="2CADA035"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12,3%</w:t>
            </w:r>
          </w:p>
        </w:tc>
        <w:tc>
          <w:tcPr>
            <w:tcW w:w="780" w:type="dxa"/>
            <w:tcBorders>
              <w:top w:val="nil"/>
              <w:left w:val="nil"/>
              <w:bottom w:val="nil"/>
              <w:right w:val="nil"/>
            </w:tcBorders>
            <w:shd w:val="clear" w:color="auto" w:fill="auto"/>
            <w:noWrap/>
            <w:vAlign w:val="bottom"/>
            <w:hideMark/>
          </w:tcPr>
          <w:p w14:paraId="1BE7E9BF" w14:textId="77777777" w:rsidR="00EA3A6E" w:rsidRPr="00EA3A6E" w:rsidRDefault="00EA3A6E" w:rsidP="00EA3A6E">
            <w:pPr>
              <w:spacing w:after="0"/>
              <w:jc w:val="right"/>
              <w:rPr>
                <w:rFonts w:ascii="Calibri" w:eastAsia="Times New Roman" w:hAnsi="Calibri" w:cs="Calibri"/>
                <w:color w:val="000000"/>
                <w:sz w:val="22"/>
                <w:szCs w:val="22"/>
                <w:lang w:eastAsia="fr-FR"/>
              </w:rPr>
            </w:pPr>
          </w:p>
        </w:tc>
        <w:tc>
          <w:tcPr>
            <w:tcW w:w="1176" w:type="dxa"/>
            <w:vMerge/>
            <w:tcBorders>
              <w:top w:val="nil"/>
              <w:left w:val="nil"/>
              <w:bottom w:val="nil"/>
              <w:right w:val="nil"/>
            </w:tcBorders>
            <w:vAlign w:val="center"/>
            <w:hideMark/>
          </w:tcPr>
          <w:p w14:paraId="2AFF0BB8" w14:textId="77777777" w:rsidR="00EA3A6E" w:rsidRPr="00EA3A6E" w:rsidRDefault="00EA3A6E" w:rsidP="00EA3A6E">
            <w:pPr>
              <w:spacing w:after="0"/>
              <w:jc w:val="left"/>
              <w:rPr>
                <w:rFonts w:ascii="Calibri" w:eastAsia="Times New Roman" w:hAnsi="Calibri" w:cs="Calibri"/>
                <w:color w:val="000000"/>
                <w:sz w:val="22"/>
                <w:szCs w:val="22"/>
                <w:lang w:eastAsia="fr-FR"/>
              </w:rPr>
            </w:pPr>
          </w:p>
        </w:tc>
        <w:tc>
          <w:tcPr>
            <w:tcW w:w="977" w:type="dxa"/>
            <w:tcBorders>
              <w:top w:val="nil"/>
              <w:left w:val="nil"/>
              <w:bottom w:val="nil"/>
              <w:right w:val="nil"/>
            </w:tcBorders>
            <w:shd w:val="clear" w:color="000000" w:fill="BDD7EE"/>
            <w:noWrap/>
            <w:vAlign w:val="center"/>
            <w:hideMark/>
          </w:tcPr>
          <w:p w14:paraId="157168B0" w14:textId="77777777" w:rsidR="00EA3A6E" w:rsidRPr="00EA3A6E" w:rsidRDefault="00EA3A6E" w:rsidP="00EA3A6E">
            <w:pPr>
              <w:spacing w:after="0"/>
              <w:jc w:val="left"/>
              <w:rPr>
                <w:rFonts w:ascii="Calibri" w:eastAsia="Times New Roman" w:hAnsi="Calibri" w:cs="Calibri"/>
                <w:color w:val="000000"/>
                <w:sz w:val="22"/>
                <w:szCs w:val="22"/>
                <w:lang w:eastAsia="fr-FR"/>
              </w:rPr>
            </w:pPr>
            <w:proofErr w:type="spellStart"/>
            <w:r w:rsidRPr="00EA3A6E">
              <w:rPr>
                <w:rFonts w:ascii="Calibri" w:eastAsia="Times New Roman" w:hAnsi="Calibri" w:cs="Calibri"/>
                <w:color w:val="000000"/>
                <w:sz w:val="22"/>
                <w:szCs w:val="22"/>
                <w:lang w:eastAsia="fr-FR"/>
              </w:rPr>
              <w:t>True</w:t>
            </w:r>
            <w:proofErr w:type="spellEnd"/>
          </w:p>
        </w:tc>
        <w:tc>
          <w:tcPr>
            <w:tcW w:w="977" w:type="dxa"/>
            <w:tcBorders>
              <w:top w:val="nil"/>
              <w:left w:val="nil"/>
              <w:bottom w:val="nil"/>
              <w:right w:val="nil"/>
            </w:tcBorders>
            <w:shd w:val="clear" w:color="000000" w:fill="DDEBF7"/>
            <w:noWrap/>
            <w:vAlign w:val="center"/>
            <w:hideMark/>
          </w:tcPr>
          <w:p w14:paraId="3AC9EF6B"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4,1%</w:t>
            </w:r>
          </w:p>
        </w:tc>
        <w:tc>
          <w:tcPr>
            <w:tcW w:w="979" w:type="dxa"/>
            <w:tcBorders>
              <w:top w:val="nil"/>
              <w:left w:val="nil"/>
              <w:bottom w:val="nil"/>
              <w:right w:val="nil"/>
            </w:tcBorders>
            <w:shd w:val="clear" w:color="000000" w:fill="DDEBF7"/>
            <w:noWrap/>
            <w:vAlign w:val="center"/>
            <w:hideMark/>
          </w:tcPr>
          <w:p w14:paraId="6FF2C0A6"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18,0%</w:t>
            </w:r>
          </w:p>
        </w:tc>
      </w:tr>
      <w:tr w:rsidR="00EA3A6E" w:rsidRPr="00EA3A6E" w14:paraId="2882ECCB" w14:textId="77777777" w:rsidTr="00EA3A6E">
        <w:trPr>
          <w:trHeight w:val="345"/>
          <w:jc w:val="center"/>
        </w:trPr>
        <w:tc>
          <w:tcPr>
            <w:tcW w:w="977" w:type="dxa"/>
            <w:tcBorders>
              <w:top w:val="nil"/>
              <w:left w:val="nil"/>
              <w:bottom w:val="nil"/>
              <w:right w:val="nil"/>
            </w:tcBorders>
            <w:shd w:val="clear" w:color="auto" w:fill="auto"/>
            <w:noWrap/>
            <w:vAlign w:val="bottom"/>
            <w:hideMark/>
          </w:tcPr>
          <w:p w14:paraId="04600884"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auto" w:fill="auto"/>
            <w:noWrap/>
            <w:vAlign w:val="bottom"/>
            <w:hideMark/>
          </w:tcPr>
          <w:p w14:paraId="73336453" w14:textId="77777777" w:rsidR="00EA3A6E" w:rsidRPr="00EA3A6E" w:rsidRDefault="00EA3A6E" w:rsidP="00EA3A6E">
            <w:pPr>
              <w:spacing w:after="0"/>
              <w:jc w:val="left"/>
              <w:rPr>
                <w:rFonts w:eastAsia="Times New Roman" w:cs="Times New Roman"/>
                <w:sz w:val="20"/>
                <w:szCs w:val="20"/>
                <w:lang w:eastAsia="fr-FR"/>
              </w:rPr>
            </w:pPr>
          </w:p>
        </w:tc>
        <w:tc>
          <w:tcPr>
            <w:tcW w:w="2736" w:type="dxa"/>
            <w:gridSpan w:val="3"/>
            <w:tcBorders>
              <w:top w:val="nil"/>
              <w:left w:val="nil"/>
              <w:bottom w:val="nil"/>
              <w:right w:val="nil"/>
            </w:tcBorders>
            <w:shd w:val="clear" w:color="auto" w:fill="auto"/>
            <w:noWrap/>
            <w:vAlign w:val="center"/>
            <w:hideMark/>
          </w:tcPr>
          <w:p w14:paraId="159CC315"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Seuil par défaut (0,5)</w:t>
            </w:r>
          </w:p>
        </w:tc>
        <w:tc>
          <w:tcPr>
            <w:tcW w:w="1176" w:type="dxa"/>
            <w:tcBorders>
              <w:top w:val="nil"/>
              <w:left w:val="nil"/>
              <w:bottom w:val="nil"/>
              <w:right w:val="nil"/>
            </w:tcBorders>
            <w:shd w:val="clear" w:color="auto" w:fill="auto"/>
            <w:noWrap/>
            <w:vAlign w:val="bottom"/>
            <w:hideMark/>
          </w:tcPr>
          <w:p w14:paraId="39F4CAEE" w14:textId="77777777" w:rsidR="00EA3A6E" w:rsidRPr="00EA3A6E" w:rsidRDefault="00EA3A6E" w:rsidP="00EA3A6E">
            <w:pPr>
              <w:spacing w:after="0"/>
              <w:jc w:val="left"/>
              <w:rPr>
                <w:rFonts w:ascii="Calibri" w:eastAsia="Times New Roman" w:hAnsi="Calibri" w:cs="Calibri"/>
                <w:color w:val="000000"/>
                <w:sz w:val="22"/>
                <w:szCs w:val="22"/>
                <w:lang w:eastAsia="fr-FR"/>
              </w:rPr>
            </w:pPr>
          </w:p>
        </w:tc>
        <w:tc>
          <w:tcPr>
            <w:tcW w:w="977" w:type="dxa"/>
            <w:tcBorders>
              <w:top w:val="nil"/>
              <w:left w:val="nil"/>
              <w:bottom w:val="nil"/>
              <w:right w:val="nil"/>
            </w:tcBorders>
            <w:shd w:val="clear" w:color="auto" w:fill="auto"/>
            <w:noWrap/>
            <w:vAlign w:val="bottom"/>
            <w:hideMark/>
          </w:tcPr>
          <w:p w14:paraId="7F19DF2E" w14:textId="77777777" w:rsidR="00EA3A6E" w:rsidRPr="00EA3A6E" w:rsidRDefault="00EA3A6E" w:rsidP="00EA3A6E">
            <w:pPr>
              <w:spacing w:after="0"/>
              <w:jc w:val="left"/>
              <w:rPr>
                <w:rFonts w:eastAsia="Times New Roman" w:cs="Times New Roman"/>
                <w:sz w:val="20"/>
                <w:szCs w:val="20"/>
                <w:lang w:eastAsia="fr-FR"/>
              </w:rPr>
            </w:pPr>
          </w:p>
        </w:tc>
        <w:tc>
          <w:tcPr>
            <w:tcW w:w="1956" w:type="dxa"/>
            <w:gridSpan w:val="2"/>
            <w:tcBorders>
              <w:top w:val="nil"/>
              <w:left w:val="nil"/>
              <w:bottom w:val="nil"/>
              <w:right w:val="nil"/>
            </w:tcBorders>
            <w:shd w:val="clear" w:color="auto" w:fill="auto"/>
            <w:noWrap/>
            <w:vAlign w:val="center"/>
            <w:hideMark/>
          </w:tcPr>
          <w:p w14:paraId="1E93D5EF" w14:textId="77777777" w:rsidR="00EA3A6E" w:rsidRPr="00EA3A6E" w:rsidRDefault="00EA3A6E" w:rsidP="00EA3A6E">
            <w:pPr>
              <w:keepNext/>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Seuil Optimal (0,2)</w:t>
            </w:r>
          </w:p>
        </w:tc>
      </w:tr>
    </w:tbl>
    <w:p w14:paraId="1D46CF87" w14:textId="3F39251F" w:rsidR="00EA3A6E" w:rsidRPr="00EA3A6E" w:rsidRDefault="00EA3A6E" w:rsidP="00EA3A6E">
      <w:pPr>
        <w:pStyle w:val="Lgende"/>
      </w:pPr>
      <w:bookmarkStart w:id="29" w:name="_Ref152686828"/>
      <w:r>
        <w:t xml:space="preserve">Tableau </w:t>
      </w:r>
      <w:fldSimple w:instr=" SEQ Tableau \* ARABIC ">
        <w:r w:rsidR="00403D22">
          <w:rPr>
            <w:noProof/>
          </w:rPr>
          <w:t>11</w:t>
        </w:r>
      </w:fldSimple>
      <w:bookmarkEnd w:id="29"/>
      <w:r>
        <w:t> : Matrices de confusion</w:t>
      </w:r>
    </w:p>
    <w:p w14:paraId="56F6C5B8" w14:textId="3747F151" w:rsidR="00553D3B" w:rsidRDefault="00087E89" w:rsidP="000F44FC">
      <w:r>
        <w:t>Regardons le cas tout à fait extrême de la station d’Uluru</w:t>
      </w:r>
      <w:r w:rsidR="00B06905">
        <w:t>, située en plein désert</w:t>
      </w:r>
      <w:r w:rsidR="00B805ED">
        <w:t xml:space="preserve"> (zone Centre)</w:t>
      </w:r>
      <w:r>
        <w:t> :</w:t>
      </w:r>
    </w:p>
    <w:p w14:paraId="6E0D2670" w14:textId="77777777" w:rsidR="009270CB" w:rsidRDefault="006B26C8" w:rsidP="009270CB">
      <w:pPr>
        <w:keepNext/>
        <w:jc w:val="center"/>
      </w:pPr>
      <w:r>
        <w:rPr>
          <w:noProof/>
          <w:lang w:eastAsia="fr-FR"/>
        </w:rPr>
        <w:drawing>
          <wp:inline distT="0" distB="0" distL="0" distR="0" wp14:anchorId="5518986B" wp14:editId="29FAF8BB">
            <wp:extent cx="4010025" cy="3355319"/>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20653" cy="3364212"/>
                    </a:xfrm>
                    <a:prstGeom prst="rect">
                      <a:avLst/>
                    </a:prstGeom>
                  </pic:spPr>
                </pic:pic>
              </a:graphicData>
            </a:graphic>
          </wp:inline>
        </w:drawing>
      </w:r>
    </w:p>
    <w:p w14:paraId="0F9834DC" w14:textId="3067EF41" w:rsidR="00553D3B" w:rsidRDefault="009270CB" w:rsidP="009270CB">
      <w:pPr>
        <w:pStyle w:val="Lgende"/>
      </w:pPr>
      <w:r>
        <w:t xml:space="preserve">Figure </w:t>
      </w:r>
      <w:fldSimple w:instr=" SEQ Figure \* ARABIC ">
        <w:r w:rsidR="00403D22">
          <w:rPr>
            <w:noProof/>
          </w:rPr>
          <w:t>10</w:t>
        </w:r>
      </w:fldSimple>
      <w:r>
        <w:t xml:space="preserve"> : </w:t>
      </w:r>
      <w:r w:rsidR="00237B5F">
        <w:t>Courbe ROC des prédictions d’Uluru</w:t>
      </w:r>
    </w:p>
    <w:p w14:paraId="1160F2D2" w14:textId="77777777" w:rsidR="003F1AFF" w:rsidRDefault="003F1AFF" w:rsidP="000F44FC"/>
    <w:tbl>
      <w:tblPr>
        <w:tblW w:w="8581" w:type="dxa"/>
        <w:tblInd w:w="917" w:type="dxa"/>
        <w:tblCellMar>
          <w:left w:w="70" w:type="dxa"/>
          <w:right w:w="70" w:type="dxa"/>
        </w:tblCellMar>
        <w:tblLook w:val="04A0" w:firstRow="1" w:lastRow="0" w:firstColumn="1" w:lastColumn="0" w:noHBand="0" w:noVBand="1"/>
      </w:tblPr>
      <w:tblGrid>
        <w:gridCol w:w="780"/>
        <w:gridCol w:w="593"/>
        <w:gridCol w:w="1173"/>
        <w:gridCol w:w="1067"/>
        <w:gridCol w:w="1200"/>
        <w:gridCol w:w="880"/>
        <w:gridCol w:w="903"/>
        <w:gridCol w:w="992"/>
        <w:gridCol w:w="993"/>
      </w:tblGrid>
      <w:tr w:rsidR="003F1AFF" w:rsidRPr="003F1AFF" w14:paraId="6DC93ABF" w14:textId="77777777" w:rsidTr="003F1AFF">
        <w:trPr>
          <w:trHeight w:val="303"/>
        </w:trPr>
        <w:tc>
          <w:tcPr>
            <w:tcW w:w="780" w:type="dxa"/>
            <w:tcBorders>
              <w:top w:val="nil"/>
              <w:left w:val="nil"/>
              <w:bottom w:val="nil"/>
              <w:right w:val="nil"/>
            </w:tcBorders>
            <w:shd w:val="clear" w:color="auto" w:fill="auto"/>
            <w:noWrap/>
            <w:vAlign w:val="bottom"/>
            <w:hideMark/>
          </w:tcPr>
          <w:p w14:paraId="03650D95" w14:textId="77777777" w:rsidR="003F1AFF" w:rsidRPr="003F1AFF" w:rsidRDefault="003F1AFF" w:rsidP="003F1AFF">
            <w:pPr>
              <w:spacing w:after="0"/>
              <w:jc w:val="left"/>
              <w:rPr>
                <w:rFonts w:eastAsia="Times New Roman" w:cs="Times New Roman"/>
                <w:lang w:eastAsia="fr-FR"/>
              </w:rPr>
            </w:pPr>
          </w:p>
        </w:tc>
        <w:tc>
          <w:tcPr>
            <w:tcW w:w="593" w:type="dxa"/>
            <w:tcBorders>
              <w:top w:val="nil"/>
              <w:left w:val="nil"/>
              <w:bottom w:val="nil"/>
              <w:right w:val="nil"/>
            </w:tcBorders>
            <w:shd w:val="clear" w:color="auto" w:fill="auto"/>
            <w:noWrap/>
            <w:vAlign w:val="bottom"/>
            <w:hideMark/>
          </w:tcPr>
          <w:p w14:paraId="56C6B5BD" w14:textId="77777777" w:rsidR="003F1AFF" w:rsidRPr="003F1AFF" w:rsidRDefault="003F1AFF" w:rsidP="003F1AFF">
            <w:pPr>
              <w:spacing w:after="0"/>
              <w:jc w:val="left"/>
              <w:rPr>
                <w:rFonts w:eastAsia="Times New Roman" w:cs="Times New Roman"/>
                <w:sz w:val="20"/>
                <w:szCs w:val="20"/>
                <w:lang w:eastAsia="fr-FR"/>
              </w:rPr>
            </w:pPr>
          </w:p>
        </w:tc>
        <w:tc>
          <w:tcPr>
            <w:tcW w:w="2240" w:type="dxa"/>
            <w:gridSpan w:val="2"/>
            <w:tcBorders>
              <w:top w:val="nil"/>
              <w:left w:val="nil"/>
              <w:bottom w:val="nil"/>
              <w:right w:val="nil"/>
            </w:tcBorders>
            <w:shd w:val="clear" w:color="000000" w:fill="BDD7EE"/>
            <w:noWrap/>
            <w:vAlign w:val="bottom"/>
            <w:hideMark/>
          </w:tcPr>
          <w:p w14:paraId="2036FEBC"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Classe prédite</w:t>
            </w:r>
          </w:p>
        </w:tc>
        <w:tc>
          <w:tcPr>
            <w:tcW w:w="1200" w:type="dxa"/>
            <w:tcBorders>
              <w:top w:val="nil"/>
              <w:left w:val="nil"/>
              <w:bottom w:val="nil"/>
              <w:right w:val="nil"/>
            </w:tcBorders>
            <w:shd w:val="clear" w:color="auto" w:fill="auto"/>
            <w:noWrap/>
            <w:vAlign w:val="bottom"/>
            <w:hideMark/>
          </w:tcPr>
          <w:p w14:paraId="78D73B6C"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880" w:type="dxa"/>
            <w:tcBorders>
              <w:top w:val="nil"/>
              <w:left w:val="nil"/>
              <w:bottom w:val="nil"/>
              <w:right w:val="nil"/>
            </w:tcBorders>
            <w:shd w:val="clear" w:color="auto" w:fill="auto"/>
            <w:noWrap/>
            <w:vAlign w:val="bottom"/>
            <w:hideMark/>
          </w:tcPr>
          <w:p w14:paraId="740FA939"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17DBEDD0" w14:textId="77777777" w:rsidR="003F1AFF" w:rsidRPr="003F1AFF" w:rsidRDefault="003F1AFF" w:rsidP="003F1AFF">
            <w:pPr>
              <w:spacing w:after="0"/>
              <w:jc w:val="left"/>
              <w:rPr>
                <w:rFonts w:eastAsia="Times New Roman" w:cs="Times New Roman"/>
                <w:sz w:val="20"/>
                <w:szCs w:val="20"/>
                <w:lang w:eastAsia="fr-FR"/>
              </w:rPr>
            </w:pPr>
          </w:p>
        </w:tc>
        <w:tc>
          <w:tcPr>
            <w:tcW w:w="1985" w:type="dxa"/>
            <w:gridSpan w:val="2"/>
            <w:tcBorders>
              <w:top w:val="nil"/>
              <w:left w:val="nil"/>
              <w:bottom w:val="nil"/>
              <w:right w:val="nil"/>
            </w:tcBorders>
            <w:shd w:val="clear" w:color="000000" w:fill="BDD7EE"/>
            <w:noWrap/>
            <w:vAlign w:val="bottom"/>
            <w:hideMark/>
          </w:tcPr>
          <w:p w14:paraId="6B3F1303"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Classe prédite</w:t>
            </w:r>
          </w:p>
        </w:tc>
      </w:tr>
      <w:tr w:rsidR="003F1AFF" w:rsidRPr="003F1AFF" w14:paraId="271C83A2" w14:textId="77777777" w:rsidTr="003F1AFF">
        <w:trPr>
          <w:trHeight w:val="290"/>
        </w:trPr>
        <w:tc>
          <w:tcPr>
            <w:tcW w:w="780" w:type="dxa"/>
            <w:tcBorders>
              <w:top w:val="nil"/>
              <w:left w:val="nil"/>
              <w:bottom w:val="nil"/>
              <w:right w:val="nil"/>
            </w:tcBorders>
            <w:shd w:val="clear" w:color="auto" w:fill="auto"/>
            <w:noWrap/>
            <w:vAlign w:val="bottom"/>
            <w:hideMark/>
          </w:tcPr>
          <w:p w14:paraId="5BDF9783"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auto" w:fill="auto"/>
            <w:noWrap/>
            <w:vAlign w:val="bottom"/>
            <w:hideMark/>
          </w:tcPr>
          <w:p w14:paraId="2BC46C9C" w14:textId="77777777" w:rsidR="003F1AFF" w:rsidRPr="003F1AFF" w:rsidRDefault="003F1AFF" w:rsidP="003F1AFF">
            <w:pPr>
              <w:spacing w:after="0"/>
              <w:jc w:val="left"/>
              <w:rPr>
                <w:rFonts w:eastAsia="Times New Roman" w:cs="Times New Roman"/>
                <w:sz w:val="20"/>
                <w:szCs w:val="20"/>
                <w:lang w:eastAsia="fr-FR"/>
              </w:rPr>
            </w:pPr>
          </w:p>
        </w:tc>
        <w:tc>
          <w:tcPr>
            <w:tcW w:w="1173" w:type="dxa"/>
            <w:tcBorders>
              <w:top w:val="nil"/>
              <w:left w:val="nil"/>
              <w:bottom w:val="nil"/>
              <w:right w:val="nil"/>
            </w:tcBorders>
            <w:shd w:val="clear" w:color="000000" w:fill="BDD7EE"/>
            <w:noWrap/>
            <w:vAlign w:val="bottom"/>
            <w:hideMark/>
          </w:tcPr>
          <w:p w14:paraId="2987655B"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1067" w:type="dxa"/>
            <w:tcBorders>
              <w:top w:val="nil"/>
              <w:left w:val="nil"/>
              <w:bottom w:val="nil"/>
              <w:right w:val="nil"/>
            </w:tcBorders>
            <w:shd w:val="clear" w:color="000000" w:fill="BDD7EE"/>
            <w:noWrap/>
            <w:vAlign w:val="bottom"/>
            <w:hideMark/>
          </w:tcPr>
          <w:p w14:paraId="4A480EE1" w14:textId="77777777" w:rsidR="003F1AFF" w:rsidRPr="003F1AFF" w:rsidRDefault="003F1AFF" w:rsidP="003F1AFF">
            <w:pPr>
              <w:spacing w:after="0"/>
              <w:jc w:val="left"/>
              <w:rPr>
                <w:rFonts w:ascii="Calibri" w:eastAsia="Times New Roman" w:hAnsi="Calibri" w:cs="Calibri"/>
                <w:color w:val="000000"/>
                <w:sz w:val="22"/>
                <w:szCs w:val="22"/>
                <w:lang w:eastAsia="fr-FR"/>
              </w:rPr>
            </w:pPr>
            <w:proofErr w:type="spellStart"/>
            <w:r w:rsidRPr="003F1AFF">
              <w:rPr>
                <w:rFonts w:ascii="Calibri" w:eastAsia="Times New Roman" w:hAnsi="Calibri" w:cs="Calibri"/>
                <w:color w:val="000000"/>
                <w:sz w:val="22"/>
                <w:szCs w:val="22"/>
                <w:lang w:eastAsia="fr-FR"/>
              </w:rPr>
              <w:t>True</w:t>
            </w:r>
            <w:proofErr w:type="spellEnd"/>
          </w:p>
        </w:tc>
        <w:tc>
          <w:tcPr>
            <w:tcW w:w="1200" w:type="dxa"/>
            <w:tcBorders>
              <w:top w:val="nil"/>
              <w:left w:val="nil"/>
              <w:bottom w:val="nil"/>
              <w:right w:val="nil"/>
            </w:tcBorders>
            <w:shd w:val="clear" w:color="auto" w:fill="auto"/>
            <w:noWrap/>
            <w:vAlign w:val="bottom"/>
            <w:hideMark/>
          </w:tcPr>
          <w:p w14:paraId="496F97C4"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880" w:type="dxa"/>
            <w:tcBorders>
              <w:top w:val="nil"/>
              <w:left w:val="nil"/>
              <w:bottom w:val="nil"/>
              <w:right w:val="nil"/>
            </w:tcBorders>
            <w:shd w:val="clear" w:color="auto" w:fill="auto"/>
            <w:noWrap/>
            <w:vAlign w:val="bottom"/>
            <w:hideMark/>
          </w:tcPr>
          <w:p w14:paraId="591E25B9"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749A1D25" w14:textId="77777777" w:rsidR="003F1AFF" w:rsidRPr="003F1AFF" w:rsidRDefault="003F1AFF" w:rsidP="003F1AFF">
            <w:pPr>
              <w:spacing w:after="0"/>
              <w:jc w:val="left"/>
              <w:rPr>
                <w:rFonts w:eastAsia="Times New Roman" w:cs="Times New Roman"/>
                <w:sz w:val="20"/>
                <w:szCs w:val="20"/>
                <w:lang w:eastAsia="fr-FR"/>
              </w:rPr>
            </w:pPr>
          </w:p>
        </w:tc>
        <w:tc>
          <w:tcPr>
            <w:tcW w:w="992" w:type="dxa"/>
            <w:tcBorders>
              <w:top w:val="nil"/>
              <w:left w:val="nil"/>
              <w:bottom w:val="nil"/>
              <w:right w:val="nil"/>
            </w:tcBorders>
            <w:shd w:val="clear" w:color="000000" w:fill="BDD7EE"/>
            <w:noWrap/>
            <w:vAlign w:val="bottom"/>
            <w:hideMark/>
          </w:tcPr>
          <w:p w14:paraId="575D06B5"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993" w:type="dxa"/>
            <w:tcBorders>
              <w:top w:val="nil"/>
              <w:left w:val="nil"/>
              <w:bottom w:val="nil"/>
              <w:right w:val="nil"/>
            </w:tcBorders>
            <w:shd w:val="clear" w:color="000000" w:fill="BDD7EE"/>
            <w:noWrap/>
            <w:vAlign w:val="bottom"/>
            <w:hideMark/>
          </w:tcPr>
          <w:p w14:paraId="26D727BF" w14:textId="77777777" w:rsidR="003F1AFF" w:rsidRPr="003F1AFF" w:rsidRDefault="003F1AFF" w:rsidP="003F1AFF">
            <w:pPr>
              <w:spacing w:after="0"/>
              <w:jc w:val="left"/>
              <w:rPr>
                <w:rFonts w:ascii="Calibri" w:eastAsia="Times New Roman" w:hAnsi="Calibri" w:cs="Calibri"/>
                <w:color w:val="000000"/>
                <w:sz w:val="22"/>
                <w:szCs w:val="22"/>
                <w:lang w:eastAsia="fr-FR"/>
              </w:rPr>
            </w:pPr>
            <w:proofErr w:type="spellStart"/>
            <w:r w:rsidRPr="003F1AFF">
              <w:rPr>
                <w:rFonts w:ascii="Calibri" w:eastAsia="Times New Roman" w:hAnsi="Calibri" w:cs="Calibri"/>
                <w:color w:val="000000"/>
                <w:sz w:val="22"/>
                <w:szCs w:val="22"/>
                <w:lang w:eastAsia="fr-FR"/>
              </w:rPr>
              <w:t>True</w:t>
            </w:r>
            <w:proofErr w:type="spellEnd"/>
          </w:p>
        </w:tc>
      </w:tr>
      <w:tr w:rsidR="003F1AFF" w:rsidRPr="003F1AFF" w14:paraId="36F07A17" w14:textId="77777777" w:rsidTr="003F1AFF">
        <w:trPr>
          <w:trHeight w:val="290"/>
        </w:trPr>
        <w:tc>
          <w:tcPr>
            <w:tcW w:w="780" w:type="dxa"/>
            <w:vMerge w:val="restart"/>
            <w:tcBorders>
              <w:top w:val="nil"/>
              <w:left w:val="nil"/>
              <w:bottom w:val="nil"/>
              <w:right w:val="nil"/>
            </w:tcBorders>
            <w:shd w:val="clear" w:color="000000" w:fill="BDD7EE"/>
            <w:vAlign w:val="bottom"/>
            <w:hideMark/>
          </w:tcPr>
          <w:p w14:paraId="0BF2AF01"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 xml:space="preserve">Classe réelle              </w:t>
            </w:r>
          </w:p>
        </w:tc>
        <w:tc>
          <w:tcPr>
            <w:tcW w:w="593" w:type="dxa"/>
            <w:tcBorders>
              <w:top w:val="nil"/>
              <w:left w:val="nil"/>
              <w:bottom w:val="nil"/>
              <w:right w:val="nil"/>
            </w:tcBorders>
            <w:shd w:val="clear" w:color="000000" w:fill="BDD7EE"/>
            <w:noWrap/>
            <w:vAlign w:val="bottom"/>
            <w:hideMark/>
          </w:tcPr>
          <w:p w14:paraId="783061F9"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1173" w:type="dxa"/>
            <w:tcBorders>
              <w:top w:val="nil"/>
              <w:left w:val="nil"/>
              <w:bottom w:val="nil"/>
              <w:right w:val="nil"/>
            </w:tcBorders>
            <w:shd w:val="clear" w:color="000000" w:fill="DDEBF7"/>
            <w:noWrap/>
            <w:vAlign w:val="bottom"/>
            <w:hideMark/>
          </w:tcPr>
          <w:p w14:paraId="732B7887" w14:textId="574D2EB5" w:rsidR="003F1AFF" w:rsidRPr="003F1AFF" w:rsidRDefault="00746E00"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9</w:t>
            </w:r>
            <w:r w:rsidR="006B26C8">
              <w:rPr>
                <w:rFonts w:ascii="Calibri" w:eastAsia="Times New Roman" w:hAnsi="Calibri" w:cs="Calibri"/>
                <w:color w:val="000000"/>
                <w:sz w:val="22"/>
                <w:szCs w:val="22"/>
                <w:lang w:eastAsia="fr-FR"/>
              </w:rPr>
              <w:t>2,0</w:t>
            </w:r>
            <w:r>
              <w:rPr>
                <w:rFonts w:ascii="Calibri" w:eastAsia="Times New Roman" w:hAnsi="Calibri" w:cs="Calibri"/>
                <w:color w:val="000000"/>
                <w:sz w:val="22"/>
                <w:szCs w:val="22"/>
                <w:lang w:eastAsia="fr-FR"/>
              </w:rPr>
              <w:t>%</w:t>
            </w:r>
          </w:p>
        </w:tc>
        <w:tc>
          <w:tcPr>
            <w:tcW w:w="1067" w:type="dxa"/>
            <w:tcBorders>
              <w:top w:val="nil"/>
              <w:left w:val="nil"/>
              <w:bottom w:val="nil"/>
              <w:right w:val="nil"/>
            </w:tcBorders>
            <w:shd w:val="clear" w:color="000000" w:fill="DDEBF7"/>
            <w:noWrap/>
            <w:vAlign w:val="bottom"/>
            <w:hideMark/>
          </w:tcPr>
          <w:p w14:paraId="65BBC29C" w14:textId="31A20D6C"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0,3</w:t>
            </w:r>
            <w:r w:rsidR="00746E00">
              <w:rPr>
                <w:rFonts w:ascii="Calibri" w:eastAsia="Times New Roman" w:hAnsi="Calibri" w:cs="Calibri"/>
                <w:color w:val="000000"/>
                <w:sz w:val="22"/>
                <w:szCs w:val="22"/>
                <w:lang w:eastAsia="fr-FR"/>
              </w:rPr>
              <w:t>%</w:t>
            </w:r>
          </w:p>
        </w:tc>
        <w:tc>
          <w:tcPr>
            <w:tcW w:w="1200" w:type="dxa"/>
            <w:tcBorders>
              <w:top w:val="nil"/>
              <w:left w:val="nil"/>
              <w:bottom w:val="nil"/>
              <w:right w:val="nil"/>
            </w:tcBorders>
            <w:shd w:val="clear" w:color="auto" w:fill="auto"/>
            <w:noWrap/>
            <w:vAlign w:val="bottom"/>
            <w:hideMark/>
          </w:tcPr>
          <w:p w14:paraId="6F25C657" w14:textId="77777777" w:rsidR="003F1AFF" w:rsidRPr="003F1AFF" w:rsidRDefault="003F1AFF" w:rsidP="003F1AFF">
            <w:pPr>
              <w:spacing w:after="0"/>
              <w:jc w:val="right"/>
              <w:rPr>
                <w:rFonts w:ascii="Calibri" w:eastAsia="Times New Roman" w:hAnsi="Calibri" w:cs="Calibri"/>
                <w:color w:val="000000"/>
                <w:sz w:val="22"/>
                <w:szCs w:val="22"/>
                <w:lang w:eastAsia="fr-FR"/>
              </w:rPr>
            </w:pPr>
          </w:p>
        </w:tc>
        <w:tc>
          <w:tcPr>
            <w:tcW w:w="880" w:type="dxa"/>
            <w:vMerge w:val="restart"/>
            <w:tcBorders>
              <w:top w:val="nil"/>
              <w:left w:val="nil"/>
              <w:bottom w:val="nil"/>
              <w:right w:val="nil"/>
            </w:tcBorders>
            <w:shd w:val="clear" w:color="000000" w:fill="BDD7EE"/>
            <w:vAlign w:val="bottom"/>
            <w:hideMark/>
          </w:tcPr>
          <w:p w14:paraId="1736F87C"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 xml:space="preserve">Classe réelle              </w:t>
            </w:r>
          </w:p>
        </w:tc>
        <w:tc>
          <w:tcPr>
            <w:tcW w:w="903" w:type="dxa"/>
            <w:tcBorders>
              <w:top w:val="nil"/>
              <w:left w:val="nil"/>
              <w:bottom w:val="nil"/>
              <w:right w:val="nil"/>
            </w:tcBorders>
            <w:shd w:val="clear" w:color="000000" w:fill="BDD7EE"/>
            <w:noWrap/>
            <w:vAlign w:val="bottom"/>
            <w:hideMark/>
          </w:tcPr>
          <w:p w14:paraId="32E770B5"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992" w:type="dxa"/>
            <w:tcBorders>
              <w:top w:val="nil"/>
              <w:left w:val="nil"/>
              <w:bottom w:val="nil"/>
              <w:right w:val="nil"/>
            </w:tcBorders>
            <w:shd w:val="clear" w:color="000000" w:fill="DDEBF7"/>
            <w:noWrap/>
            <w:vAlign w:val="bottom"/>
            <w:hideMark/>
          </w:tcPr>
          <w:p w14:paraId="73DBAA6A" w14:textId="3486FB5E"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79,4</w:t>
            </w:r>
            <w:r w:rsidR="00746E00">
              <w:rPr>
                <w:rFonts w:ascii="Calibri" w:eastAsia="Times New Roman" w:hAnsi="Calibri" w:cs="Calibri"/>
                <w:color w:val="000000"/>
                <w:sz w:val="22"/>
                <w:szCs w:val="22"/>
                <w:lang w:eastAsia="fr-FR"/>
              </w:rPr>
              <w:t>%</w:t>
            </w:r>
          </w:p>
        </w:tc>
        <w:tc>
          <w:tcPr>
            <w:tcW w:w="993" w:type="dxa"/>
            <w:tcBorders>
              <w:top w:val="nil"/>
              <w:left w:val="nil"/>
              <w:bottom w:val="nil"/>
              <w:right w:val="nil"/>
            </w:tcBorders>
            <w:shd w:val="clear" w:color="000000" w:fill="DDEBF7"/>
            <w:noWrap/>
            <w:vAlign w:val="bottom"/>
            <w:hideMark/>
          </w:tcPr>
          <w:p w14:paraId="4D259C78" w14:textId="40B6F8E7" w:rsidR="003F1AFF" w:rsidRPr="003F1AFF" w:rsidRDefault="00746E00"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1</w:t>
            </w:r>
            <w:r w:rsidR="006B26C8">
              <w:rPr>
                <w:rFonts w:ascii="Calibri" w:eastAsia="Times New Roman" w:hAnsi="Calibri" w:cs="Calibri"/>
                <w:color w:val="000000"/>
                <w:sz w:val="22"/>
                <w:szCs w:val="22"/>
                <w:lang w:eastAsia="fr-FR"/>
              </w:rPr>
              <w:t>3</w:t>
            </w:r>
            <w:r>
              <w:rPr>
                <w:rFonts w:ascii="Calibri" w:eastAsia="Times New Roman" w:hAnsi="Calibri" w:cs="Calibri"/>
                <w:color w:val="000000"/>
                <w:sz w:val="22"/>
                <w:szCs w:val="22"/>
                <w:lang w:eastAsia="fr-FR"/>
              </w:rPr>
              <w:t>,0%</w:t>
            </w:r>
          </w:p>
        </w:tc>
      </w:tr>
      <w:tr w:rsidR="003F1AFF" w:rsidRPr="003F1AFF" w14:paraId="1E4F1CEC" w14:textId="77777777" w:rsidTr="003F1AFF">
        <w:trPr>
          <w:trHeight w:val="290"/>
        </w:trPr>
        <w:tc>
          <w:tcPr>
            <w:tcW w:w="780" w:type="dxa"/>
            <w:vMerge/>
            <w:tcBorders>
              <w:top w:val="nil"/>
              <w:left w:val="nil"/>
              <w:bottom w:val="nil"/>
              <w:right w:val="nil"/>
            </w:tcBorders>
            <w:vAlign w:val="center"/>
            <w:hideMark/>
          </w:tcPr>
          <w:p w14:paraId="42889DAC"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000000" w:fill="BDD7EE"/>
            <w:noWrap/>
            <w:vAlign w:val="bottom"/>
            <w:hideMark/>
          </w:tcPr>
          <w:p w14:paraId="0E1596BF" w14:textId="77777777" w:rsidR="003F1AFF" w:rsidRPr="003F1AFF" w:rsidRDefault="003F1AFF" w:rsidP="003F1AFF">
            <w:pPr>
              <w:spacing w:after="0"/>
              <w:jc w:val="left"/>
              <w:rPr>
                <w:rFonts w:ascii="Calibri" w:eastAsia="Times New Roman" w:hAnsi="Calibri" w:cs="Calibri"/>
                <w:color w:val="000000"/>
                <w:sz w:val="22"/>
                <w:szCs w:val="22"/>
                <w:lang w:eastAsia="fr-FR"/>
              </w:rPr>
            </w:pPr>
            <w:proofErr w:type="spellStart"/>
            <w:r w:rsidRPr="003F1AFF">
              <w:rPr>
                <w:rFonts w:ascii="Calibri" w:eastAsia="Times New Roman" w:hAnsi="Calibri" w:cs="Calibri"/>
                <w:color w:val="000000"/>
                <w:sz w:val="22"/>
                <w:szCs w:val="22"/>
                <w:lang w:eastAsia="fr-FR"/>
              </w:rPr>
              <w:t>True</w:t>
            </w:r>
            <w:proofErr w:type="spellEnd"/>
          </w:p>
        </w:tc>
        <w:tc>
          <w:tcPr>
            <w:tcW w:w="1173" w:type="dxa"/>
            <w:tcBorders>
              <w:top w:val="nil"/>
              <w:left w:val="nil"/>
              <w:bottom w:val="nil"/>
              <w:right w:val="nil"/>
            </w:tcBorders>
            <w:shd w:val="clear" w:color="000000" w:fill="DDEBF7"/>
            <w:noWrap/>
            <w:vAlign w:val="bottom"/>
            <w:hideMark/>
          </w:tcPr>
          <w:p w14:paraId="6D44C6E5" w14:textId="6CEB2F66"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6</w:t>
            </w:r>
            <w:r w:rsidR="00746E00">
              <w:rPr>
                <w:rFonts w:ascii="Calibri" w:eastAsia="Times New Roman" w:hAnsi="Calibri" w:cs="Calibri"/>
                <w:color w:val="000000"/>
                <w:sz w:val="22"/>
                <w:szCs w:val="22"/>
                <w:lang w:eastAsia="fr-FR"/>
              </w:rPr>
              <w:t>,3%</w:t>
            </w:r>
          </w:p>
        </w:tc>
        <w:tc>
          <w:tcPr>
            <w:tcW w:w="1067" w:type="dxa"/>
            <w:tcBorders>
              <w:top w:val="nil"/>
              <w:left w:val="nil"/>
              <w:bottom w:val="nil"/>
              <w:right w:val="nil"/>
            </w:tcBorders>
            <w:shd w:val="clear" w:color="000000" w:fill="DDEBF7"/>
            <w:noWrap/>
            <w:vAlign w:val="bottom"/>
            <w:hideMark/>
          </w:tcPr>
          <w:p w14:paraId="028F3129" w14:textId="3428EB03"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1,3</w:t>
            </w:r>
            <w:r w:rsidR="00746E00">
              <w:rPr>
                <w:rFonts w:ascii="Calibri" w:eastAsia="Times New Roman" w:hAnsi="Calibri" w:cs="Calibri"/>
                <w:color w:val="000000"/>
                <w:sz w:val="22"/>
                <w:szCs w:val="22"/>
                <w:lang w:eastAsia="fr-FR"/>
              </w:rPr>
              <w:t>%</w:t>
            </w:r>
          </w:p>
        </w:tc>
        <w:tc>
          <w:tcPr>
            <w:tcW w:w="1200" w:type="dxa"/>
            <w:tcBorders>
              <w:top w:val="nil"/>
              <w:left w:val="nil"/>
              <w:bottom w:val="nil"/>
              <w:right w:val="nil"/>
            </w:tcBorders>
            <w:shd w:val="clear" w:color="auto" w:fill="auto"/>
            <w:noWrap/>
            <w:vAlign w:val="bottom"/>
            <w:hideMark/>
          </w:tcPr>
          <w:p w14:paraId="4A5DB003" w14:textId="77777777" w:rsidR="003F1AFF" w:rsidRPr="003F1AFF" w:rsidRDefault="003F1AFF" w:rsidP="003F1AFF">
            <w:pPr>
              <w:spacing w:after="0"/>
              <w:jc w:val="right"/>
              <w:rPr>
                <w:rFonts w:ascii="Calibri" w:eastAsia="Times New Roman" w:hAnsi="Calibri" w:cs="Calibri"/>
                <w:color w:val="000000"/>
                <w:sz w:val="22"/>
                <w:szCs w:val="22"/>
                <w:lang w:eastAsia="fr-FR"/>
              </w:rPr>
            </w:pPr>
          </w:p>
        </w:tc>
        <w:tc>
          <w:tcPr>
            <w:tcW w:w="880" w:type="dxa"/>
            <w:vMerge/>
            <w:tcBorders>
              <w:top w:val="nil"/>
              <w:left w:val="nil"/>
              <w:bottom w:val="nil"/>
              <w:right w:val="nil"/>
            </w:tcBorders>
            <w:vAlign w:val="center"/>
            <w:hideMark/>
          </w:tcPr>
          <w:p w14:paraId="07362CD3"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903" w:type="dxa"/>
            <w:tcBorders>
              <w:top w:val="nil"/>
              <w:left w:val="nil"/>
              <w:bottom w:val="nil"/>
              <w:right w:val="nil"/>
            </w:tcBorders>
            <w:shd w:val="clear" w:color="000000" w:fill="BDD7EE"/>
            <w:noWrap/>
            <w:vAlign w:val="bottom"/>
            <w:hideMark/>
          </w:tcPr>
          <w:p w14:paraId="44625AF1" w14:textId="77777777" w:rsidR="003F1AFF" w:rsidRPr="003F1AFF" w:rsidRDefault="003F1AFF" w:rsidP="003F1AFF">
            <w:pPr>
              <w:spacing w:after="0"/>
              <w:jc w:val="left"/>
              <w:rPr>
                <w:rFonts w:ascii="Calibri" w:eastAsia="Times New Roman" w:hAnsi="Calibri" w:cs="Calibri"/>
                <w:color w:val="000000"/>
                <w:sz w:val="22"/>
                <w:szCs w:val="22"/>
                <w:lang w:eastAsia="fr-FR"/>
              </w:rPr>
            </w:pPr>
            <w:proofErr w:type="spellStart"/>
            <w:r w:rsidRPr="003F1AFF">
              <w:rPr>
                <w:rFonts w:ascii="Calibri" w:eastAsia="Times New Roman" w:hAnsi="Calibri" w:cs="Calibri"/>
                <w:color w:val="000000"/>
                <w:sz w:val="22"/>
                <w:szCs w:val="22"/>
                <w:lang w:eastAsia="fr-FR"/>
              </w:rPr>
              <w:t>True</w:t>
            </w:r>
            <w:proofErr w:type="spellEnd"/>
          </w:p>
        </w:tc>
        <w:tc>
          <w:tcPr>
            <w:tcW w:w="992" w:type="dxa"/>
            <w:tcBorders>
              <w:top w:val="nil"/>
              <w:left w:val="nil"/>
              <w:bottom w:val="nil"/>
              <w:right w:val="nil"/>
            </w:tcBorders>
            <w:shd w:val="clear" w:color="000000" w:fill="DDEBF7"/>
            <w:noWrap/>
            <w:vAlign w:val="bottom"/>
            <w:hideMark/>
          </w:tcPr>
          <w:p w14:paraId="0C47A38D" w14:textId="3DB5ABAE" w:rsidR="003F1AFF" w:rsidRPr="003F1AFF" w:rsidRDefault="00746E00"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0,</w:t>
            </w:r>
            <w:r w:rsidR="006B26C8">
              <w:rPr>
                <w:rFonts w:ascii="Calibri" w:eastAsia="Times New Roman" w:hAnsi="Calibri" w:cs="Calibri"/>
                <w:color w:val="000000"/>
                <w:sz w:val="22"/>
                <w:szCs w:val="22"/>
                <w:lang w:eastAsia="fr-FR"/>
              </w:rPr>
              <w:t>7</w:t>
            </w:r>
            <w:r>
              <w:rPr>
                <w:rFonts w:ascii="Calibri" w:eastAsia="Times New Roman" w:hAnsi="Calibri" w:cs="Calibri"/>
                <w:color w:val="000000"/>
                <w:sz w:val="22"/>
                <w:szCs w:val="22"/>
                <w:lang w:eastAsia="fr-FR"/>
              </w:rPr>
              <w:t>%</w:t>
            </w:r>
          </w:p>
        </w:tc>
        <w:tc>
          <w:tcPr>
            <w:tcW w:w="993" w:type="dxa"/>
            <w:tcBorders>
              <w:top w:val="nil"/>
              <w:left w:val="nil"/>
              <w:bottom w:val="nil"/>
              <w:right w:val="nil"/>
            </w:tcBorders>
            <w:shd w:val="clear" w:color="000000" w:fill="DDEBF7"/>
            <w:noWrap/>
            <w:vAlign w:val="bottom"/>
            <w:hideMark/>
          </w:tcPr>
          <w:p w14:paraId="3359FD17" w14:textId="57202DDD"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7,0</w:t>
            </w:r>
            <w:r w:rsidR="00746E00">
              <w:rPr>
                <w:rFonts w:ascii="Calibri" w:eastAsia="Times New Roman" w:hAnsi="Calibri" w:cs="Calibri"/>
                <w:color w:val="000000"/>
                <w:sz w:val="22"/>
                <w:szCs w:val="22"/>
                <w:lang w:eastAsia="fr-FR"/>
              </w:rPr>
              <w:t>%</w:t>
            </w:r>
          </w:p>
        </w:tc>
      </w:tr>
      <w:tr w:rsidR="003F1AFF" w:rsidRPr="003F1AFF" w14:paraId="3151EC5B" w14:textId="77777777" w:rsidTr="003F1AFF">
        <w:trPr>
          <w:trHeight w:val="290"/>
        </w:trPr>
        <w:tc>
          <w:tcPr>
            <w:tcW w:w="780" w:type="dxa"/>
            <w:tcBorders>
              <w:top w:val="nil"/>
              <w:left w:val="nil"/>
              <w:bottom w:val="nil"/>
              <w:right w:val="nil"/>
            </w:tcBorders>
            <w:shd w:val="clear" w:color="auto" w:fill="auto"/>
            <w:noWrap/>
            <w:vAlign w:val="bottom"/>
            <w:hideMark/>
          </w:tcPr>
          <w:p w14:paraId="5C153ABC" w14:textId="77777777" w:rsidR="003F1AFF" w:rsidRPr="003F1AFF" w:rsidRDefault="003F1AFF" w:rsidP="003F1AFF">
            <w:pPr>
              <w:spacing w:after="0"/>
              <w:jc w:val="righ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auto" w:fill="auto"/>
            <w:noWrap/>
            <w:vAlign w:val="bottom"/>
            <w:hideMark/>
          </w:tcPr>
          <w:p w14:paraId="357B368F" w14:textId="77777777" w:rsidR="003F1AFF" w:rsidRPr="003F1AFF" w:rsidRDefault="003F1AFF" w:rsidP="003F1AFF">
            <w:pPr>
              <w:spacing w:after="0"/>
              <w:jc w:val="left"/>
              <w:rPr>
                <w:rFonts w:eastAsia="Times New Roman" w:cs="Times New Roman"/>
                <w:sz w:val="20"/>
                <w:szCs w:val="20"/>
                <w:lang w:eastAsia="fr-FR"/>
              </w:rPr>
            </w:pPr>
          </w:p>
        </w:tc>
        <w:tc>
          <w:tcPr>
            <w:tcW w:w="1173" w:type="dxa"/>
            <w:tcBorders>
              <w:top w:val="nil"/>
              <w:left w:val="nil"/>
              <w:bottom w:val="nil"/>
              <w:right w:val="nil"/>
            </w:tcBorders>
            <w:shd w:val="clear" w:color="auto" w:fill="auto"/>
            <w:noWrap/>
            <w:vAlign w:val="bottom"/>
            <w:hideMark/>
          </w:tcPr>
          <w:p w14:paraId="52E8D3E1" w14:textId="77777777" w:rsidR="003F1AFF" w:rsidRPr="003F1AFF" w:rsidRDefault="003F1AFF" w:rsidP="003F1AFF">
            <w:pPr>
              <w:spacing w:after="0"/>
              <w:jc w:val="left"/>
              <w:rPr>
                <w:rFonts w:eastAsia="Times New Roman" w:cs="Times New Roman"/>
                <w:sz w:val="20"/>
                <w:szCs w:val="20"/>
                <w:lang w:eastAsia="fr-FR"/>
              </w:rPr>
            </w:pPr>
          </w:p>
        </w:tc>
        <w:tc>
          <w:tcPr>
            <w:tcW w:w="1067" w:type="dxa"/>
            <w:tcBorders>
              <w:top w:val="nil"/>
              <w:left w:val="nil"/>
              <w:bottom w:val="nil"/>
              <w:right w:val="nil"/>
            </w:tcBorders>
            <w:shd w:val="clear" w:color="auto" w:fill="auto"/>
            <w:noWrap/>
            <w:vAlign w:val="bottom"/>
            <w:hideMark/>
          </w:tcPr>
          <w:p w14:paraId="491546F7" w14:textId="77777777" w:rsidR="003F1AFF" w:rsidRPr="003F1AFF" w:rsidRDefault="003F1AFF" w:rsidP="003F1AFF">
            <w:pPr>
              <w:spacing w:after="0"/>
              <w:jc w:val="left"/>
              <w:rPr>
                <w:rFonts w:eastAsia="Times New Roman" w:cs="Times New Roman"/>
                <w:sz w:val="20"/>
                <w:szCs w:val="20"/>
                <w:lang w:eastAsia="fr-FR"/>
              </w:rPr>
            </w:pPr>
          </w:p>
        </w:tc>
        <w:tc>
          <w:tcPr>
            <w:tcW w:w="1200" w:type="dxa"/>
            <w:tcBorders>
              <w:top w:val="nil"/>
              <w:left w:val="nil"/>
              <w:bottom w:val="nil"/>
              <w:right w:val="nil"/>
            </w:tcBorders>
            <w:shd w:val="clear" w:color="auto" w:fill="auto"/>
            <w:noWrap/>
            <w:vAlign w:val="bottom"/>
            <w:hideMark/>
          </w:tcPr>
          <w:p w14:paraId="50503E9B" w14:textId="77777777" w:rsidR="003F1AFF" w:rsidRPr="003F1AFF" w:rsidRDefault="003F1AFF" w:rsidP="003F1AFF">
            <w:pPr>
              <w:spacing w:after="0"/>
              <w:jc w:val="left"/>
              <w:rPr>
                <w:rFonts w:eastAsia="Times New Roman" w:cs="Times New Roman"/>
                <w:sz w:val="20"/>
                <w:szCs w:val="20"/>
                <w:lang w:eastAsia="fr-FR"/>
              </w:rPr>
            </w:pPr>
          </w:p>
        </w:tc>
        <w:tc>
          <w:tcPr>
            <w:tcW w:w="880" w:type="dxa"/>
            <w:tcBorders>
              <w:top w:val="nil"/>
              <w:left w:val="nil"/>
              <w:bottom w:val="nil"/>
              <w:right w:val="nil"/>
            </w:tcBorders>
            <w:shd w:val="clear" w:color="auto" w:fill="auto"/>
            <w:noWrap/>
            <w:vAlign w:val="bottom"/>
            <w:hideMark/>
          </w:tcPr>
          <w:p w14:paraId="317EA816"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63031D6C" w14:textId="77777777" w:rsidR="003F1AFF" w:rsidRPr="003F1AFF" w:rsidRDefault="003F1AFF" w:rsidP="003F1AFF">
            <w:pPr>
              <w:spacing w:after="0"/>
              <w:jc w:val="left"/>
              <w:rPr>
                <w:rFonts w:eastAsia="Times New Roman" w:cs="Times New Roman"/>
                <w:sz w:val="20"/>
                <w:szCs w:val="20"/>
                <w:lang w:eastAsia="fr-FR"/>
              </w:rPr>
            </w:pPr>
          </w:p>
        </w:tc>
        <w:tc>
          <w:tcPr>
            <w:tcW w:w="992" w:type="dxa"/>
            <w:tcBorders>
              <w:top w:val="nil"/>
              <w:left w:val="nil"/>
              <w:bottom w:val="nil"/>
              <w:right w:val="nil"/>
            </w:tcBorders>
            <w:shd w:val="clear" w:color="auto" w:fill="auto"/>
            <w:noWrap/>
            <w:vAlign w:val="bottom"/>
            <w:hideMark/>
          </w:tcPr>
          <w:p w14:paraId="098C9260" w14:textId="77777777" w:rsidR="003F1AFF" w:rsidRPr="003F1AFF" w:rsidRDefault="003F1AFF" w:rsidP="003F1AFF">
            <w:pPr>
              <w:spacing w:after="0"/>
              <w:jc w:val="left"/>
              <w:rPr>
                <w:rFonts w:eastAsia="Times New Roman" w:cs="Times New Roman"/>
                <w:sz w:val="20"/>
                <w:szCs w:val="20"/>
                <w:lang w:eastAsia="fr-FR"/>
              </w:rPr>
            </w:pPr>
          </w:p>
        </w:tc>
        <w:tc>
          <w:tcPr>
            <w:tcW w:w="993" w:type="dxa"/>
            <w:tcBorders>
              <w:top w:val="nil"/>
              <w:left w:val="nil"/>
              <w:bottom w:val="nil"/>
              <w:right w:val="nil"/>
            </w:tcBorders>
            <w:shd w:val="clear" w:color="auto" w:fill="auto"/>
            <w:noWrap/>
            <w:vAlign w:val="bottom"/>
            <w:hideMark/>
          </w:tcPr>
          <w:p w14:paraId="70D8340E" w14:textId="77777777" w:rsidR="003F1AFF" w:rsidRPr="003F1AFF" w:rsidRDefault="003F1AFF" w:rsidP="003F1AFF">
            <w:pPr>
              <w:spacing w:after="0"/>
              <w:jc w:val="left"/>
              <w:rPr>
                <w:rFonts w:eastAsia="Times New Roman" w:cs="Times New Roman"/>
                <w:sz w:val="20"/>
                <w:szCs w:val="20"/>
                <w:lang w:eastAsia="fr-FR"/>
              </w:rPr>
            </w:pPr>
          </w:p>
        </w:tc>
      </w:tr>
      <w:tr w:rsidR="003F1AFF" w:rsidRPr="003F1AFF" w14:paraId="6E184E93" w14:textId="77777777" w:rsidTr="003F1AFF">
        <w:trPr>
          <w:trHeight w:val="290"/>
        </w:trPr>
        <w:tc>
          <w:tcPr>
            <w:tcW w:w="780" w:type="dxa"/>
            <w:tcBorders>
              <w:top w:val="nil"/>
              <w:left w:val="nil"/>
              <w:bottom w:val="nil"/>
              <w:right w:val="nil"/>
            </w:tcBorders>
            <w:shd w:val="clear" w:color="auto" w:fill="auto"/>
            <w:noWrap/>
            <w:vAlign w:val="bottom"/>
            <w:hideMark/>
          </w:tcPr>
          <w:p w14:paraId="2EE52EDC" w14:textId="77777777" w:rsidR="003F1AFF" w:rsidRPr="003F1AFF" w:rsidRDefault="003F1AFF" w:rsidP="003F1AFF">
            <w:pPr>
              <w:spacing w:after="0"/>
              <w:jc w:val="left"/>
              <w:rPr>
                <w:rFonts w:eastAsia="Times New Roman" w:cs="Times New Roman"/>
                <w:sz w:val="20"/>
                <w:szCs w:val="20"/>
                <w:lang w:eastAsia="fr-FR"/>
              </w:rPr>
            </w:pPr>
          </w:p>
        </w:tc>
        <w:tc>
          <w:tcPr>
            <w:tcW w:w="593" w:type="dxa"/>
            <w:tcBorders>
              <w:top w:val="nil"/>
              <w:left w:val="nil"/>
              <w:bottom w:val="nil"/>
              <w:right w:val="nil"/>
            </w:tcBorders>
            <w:shd w:val="clear" w:color="auto" w:fill="auto"/>
            <w:noWrap/>
            <w:vAlign w:val="bottom"/>
            <w:hideMark/>
          </w:tcPr>
          <w:p w14:paraId="2943728F" w14:textId="77777777" w:rsidR="003F1AFF" w:rsidRPr="003F1AFF" w:rsidRDefault="003F1AFF" w:rsidP="003F1AFF">
            <w:pPr>
              <w:spacing w:after="0"/>
              <w:jc w:val="left"/>
              <w:rPr>
                <w:rFonts w:eastAsia="Times New Roman" w:cs="Times New Roman"/>
                <w:sz w:val="20"/>
                <w:szCs w:val="20"/>
                <w:lang w:eastAsia="fr-FR"/>
              </w:rPr>
            </w:pPr>
          </w:p>
        </w:tc>
        <w:tc>
          <w:tcPr>
            <w:tcW w:w="2240" w:type="dxa"/>
            <w:gridSpan w:val="2"/>
            <w:tcBorders>
              <w:top w:val="nil"/>
              <w:left w:val="nil"/>
              <w:bottom w:val="nil"/>
              <w:right w:val="nil"/>
            </w:tcBorders>
            <w:shd w:val="clear" w:color="auto" w:fill="auto"/>
            <w:noWrap/>
            <w:vAlign w:val="bottom"/>
            <w:hideMark/>
          </w:tcPr>
          <w:p w14:paraId="1B8E9A1D"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Seuil par défaut (0,5)</w:t>
            </w:r>
          </w:p>
        </w:tc>
        <w:tc>
          <w:tcPr>
            <w:tcW w:w="1200" w:type="dxa"/>
            <w:tcBorders>
              <w:top w:val="nil"/>
              <w:left w:val="nil"/>
              <w:bottom w:val="nil"/>
              <w:right w:val="nil"/>
            </w:tcBorders>
            <w:shd w:val="clear" w:color="auto" w:fill="auto"/>
            <w:noWrap/>
            <w:vAlign w:val="bottom"/>
            <w:hideMark/>
          </w:tcPr>
          <w:p w14:paraId="48BB0CEC"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880" w:type="dxa"/>
            <w:tcBorders>
              <w:top w:val="nil"/>
              <w:left w:val="nil"/>
              <w:bottom w:val="nil"/>
              <w:right w:val="nil"/>
            </w:tcBorders>
            <w:shd w:val="clear" w:color="auto" w:fill="auto"/>
            <w:noWrap/>
            <w:vAlign w:val="bottom"/>
            <w:hideMark/>
          </w:tcPr>
          <w:p w14:paraId="4AEB9107"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4A278479" w14:textId="77777777" w:rsidR="003F1AFF" w:rsidRPr="003F1AFF" w:rsidRDefault="003F1AFF" w:rsidP="003F1AFF">
            <w:pPr>
              <w:spacing w:after="0"/>
              <w:jc w:val="left"/>
              <w:rPr>
                <w:rFonts w:eastAsia="Times New Roman" w:cs="Times New Roman"/>
                <w:sz w:val="20"/>
                <w:szCs w:val="20"/>
                <w:lang w:eastAsia="fr-FR"/>
              </w:rPr>
            </w:pPr>
          </w:p>
        </w:tc>
        <w:tc>
          <w:tcPr>
            <w:tcW w:w="1985" w:type="dxa"/>
            <w:gridSpan w:val="2"/>
            <w:tcBorders>
              <w:top w:val="nil"/>
              <w:left w:val="nil"/>
              <w:bottom w:val="nil"/>
              <w:right w:val="nil"/>
            </w:tcBorders>
            <w:shd w:val="clear" w:color="auto" w:fill="auto"/>
            <w:noWrap/>
            <w:vAlign w:val="bottom"/>
            <w:hideMark/>
          </w:tcPr>
          <w:p w14:paraId="6911E202" w14:textId="50D57414" w:rsidR="003F1AFF" w:rsidRPr="003F1AFF" w:rsidRDefault="003F1AFF" w:rsidP="006B26C8">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Seuil optimal (0,0</w:t>
            </w:r>
            <w:r w:rsidR="006B26C8">
              <w:rPr>
                <w:rFonts w:ascii="Calibri" w:eastAsia="Times New Roman" w:hAnsi="Calibri" w:cs="Calibri"/>
                <w:color w:val="000000"/>
                <w:sz w:val="22"/>
                <w:szCs w:val="22"/>
                <w:lang w:eastAsia="fr-FR"/>
              </w:rPr>
              <w:t>8</w:t>
            </w:r>
            <w:r w:rsidRPr="003F1AFF">
              <w:rPr>
                <w:rFonts w:ascii="Calibri" w:eastAsia="Times New Roman" w:hAnsi="Calibri" w:cs="Calibri"/>
                <w:color w:val="000000"/>
                <w:sz w:val="22"/>
                <w:szCs w:val="22"/>
                <w:lang w:eastAsia="fr-FR"/>
              </w:rPr>
              <w:t>)</w:t>
            </w:r>
          </w:p>
        </w:tc>
      </w:tr>
    </w:tbl>
    <w:p w14:paraId="357A541A" w14:textId="79764116" w:rsidR="001A2DC1" w:rsidRDefault="001A2DC1" w:rsidP="000F44FC"/>
    <w:p w14:paraId="48ABEE4A" w14:textId="30E36B6E" w:rsidR="00087E89" w:rsidRDefault="00087E89" w:rsidP="000F44FC">
      <w:r>
        <w:lastRenderedPageBreak/>
        <w:t>En passant du seuil par défaut au seuil optimal (0,0</w:t>
      </w:r>
      <w:r w:rsidR="00BA746C">
        <w:t>8</w:t>
      </w:r>
      <w:r>
        <w:t xml:space="preserve"> seulement !), nous passons de prédictions </w:t>
      </w:r>
      <w:r w:rsidR="00136103">
        <w:t xml:space="preserve">qui nous permettaient de prévoir avec une grande fiabilité lorsqu’il ne pleuvra pas à un modèle dans lequel nous arrivons à capter </w:t>
      </w:r>
      <w:r w:rsidR="00947936">
        <w:t xml:space="preserve">quasiment </w:t>
      </w:r>
      <w:r w:rsidR="00136103">
        <w:t>l’intégralité des jours où il pleuvra !</w:t>
      </w:r>
      <w:r w:rsidR="000D3EF7">
        <w:t xml:space="preserve"> Dans une zone aussi aride, nous pouvons imaginer qu’il est beaucoup plus intéressant de pouvoir anticiper les jours où il pleuvra potentiellement plutôt que d’affirmer avec certitude lorsqu’il ne pleuvra pas, mais, l</w:t>
      </w:r>
      <w:r w:rsidR="00136103">
        <w:t xml:space="preserve">à encore, sans contexte économique sur les objectifs à atteindre, il est impossible </w:t>
      </w:r>
      <w:r w:rsidR="000D3EF7">
        <w:t xml:space="preserve">de trancher </w:t>
      </w:r>
      <w:r w:rsidR="00136103">
        <w:t>sur l’approche la plus pertinente</w:t>
      </w:r>
      <w:r w:rsidR="000D3EF7">
        <w:t>. I</w:t>
      </w:r>
      <w:r w:rsidR="00136103">
        <w:t xml:space="preserve">l </w:t>
      </w:r>
      <w:r w:rsidR="000D3EF7">
        <w:t xml:space="preserve">reste </w:t>
      </w:r>
      <w:r w:rsidR="00136103">
        <w:t>très intéressant de voir que les courbes ROC nous permettent de visualiser l’impact de la modification du seuil.</w:t>
      </w:r>
    </w:p>
    <w:p w14:paraId="0295925F" w14:textId="1F588D21" w:rsidR="009270CB" w:rsidRDefault="009270CB" w:rsidP="000F44FC">
      <w:r>
        <w:t xml:space="preserve">La </w:t>
      </w:r>
      <w:r>
        <w:fldChar w:fldCharType="begin"/>
      </w:r>
      <w:r>
        <w:instrText xml:space="preserve"> REF _Ref152686998 \h </w:instrText>
      </w:r>
      <w:r>
        <w:fldChar w:fldCharType="separate"/>
      </w:r>
      <w:r w:rsidR="00403D22">
        <w:t xml:space="preserve">Figure </w:t>
      </w:r>
      <w:r w:rsidR="00403D22">
        <w:rPr>
          <w:noProof/>
        </w:rPr>
        <w:t>11</w:t>
      </w:r>
      <w:r>
        <w:fldChar w:fldCharType="end"/>
      </w:r>
      <w:r w:rsidR="00455FDA">
        <w:t xml:space="preserve"> les 6 courbes ROC des zones climatiques avec les points de seuil par défaut et de seuil optimal : nous voyons que l’impact varie considérablement selon les zones climatiques :</w:t>
      </w:r>
    </w:p>
    <w:p w14:paraId="7C4E3368" w14:textId="77777777" w:rsidR="009270CB" w:rsidRDefault="009270CB" w:rsidP="009270CB">
      <w:pPr>
        <w:keepNext/>
      </w:pPr>
      <w:r>
        <w:rPr>
          <w:noProof/>
          <w:lang w:eastAsia="fr-FR"/>
        </w:rPr>
        <w:lastRenderedPageBreak/>
        <w:drawing>
          <wp:inline distT="0" distB="0" distL="0" distR="0" wp14:anchorId="7BC35BB9" wp14:editId="2633DA22">
            <wp:extent cx="6475730" cy="8117205"/>
            <wp:effectExtent l="0" t="0" r="1270" b="0"/>
            <wp:docPr id="443172200" name="Image 2" descr="Une image contenant texte, diagramme, lign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72200" name="Image 2" descr="Une image contenant texte, diagramme, ligne, Parallèle&#10;&#10;Description générée automatiquement"/>
                    <pic:cNvPicPr/>
                  </pic:nvPicPr>
                  <pic:blipFill>
                    <a:blip r:embed="rId25"/>
                    <a:stretch>
                      <a:fillRect/>
                    </a:stretch>
                  </pic:blipFill>
                  <pic:spPr>
                    <a:xfrm>
                      <a:off x="0" y="0"/>
                      <a:ext cx="6475730" cy="8117205"/>
                    </a:xfrm>
                    <a:prstGeom prst="rect">
                      <a:avLst/>
                    </a:prstGeom>
                  </pic:spPr>
                </pic:pic>
              </a:graphicData>
            </a:graphic>
          </wp:inline>
        </w:drawing>
      </w:r>
    </w:p>
    <w:p w14:paraId="6C926C9F" w14:textId="1E4AA214" w:rsidR="00455FDA" w:rsidRDefault="009270CB" w:rsidP="009270CB">
      <w:pPr>
        <w:pStyle w:val="Lgende"/>
      </w:pPr>
      <w:bookmarkStart w:id="30" w:name="_Ref152686998"/>
      <w:r>
        <w:t xml:space="preserve">Figure </w:t>
      </w:r>
      <w:fldSimple w:instr=" SEQ Figure \* ARABIC ">
        <w:r w:rsidR="00403D22">
          <w:rPr>
            <w:noProof/>
          </w:rPr>
          <w:t>11</w:t>
        </w:r>
      </w:fldSimple>
      <w:bookmarkEnd w:id="30"/>
      <w:r>
        <w:t xml:space="preserve">: Les courbes </w:t>
      </w:r>
      <w:r w:rsidR="00237B5F">
        <w:t xml:space="preserve">ROC </w:t>
      </w:r>
      <w:r>
        <w:t>des 6 zones climatiques</w:t>
      </w:r>
    </w:p>
    <w:p w14:paraId="358B233B" w14:textId="702D92C8" w:rsidR="003B3A3C" w:rsidRDefault="003B3A3C" w:rsidP="000F44FC"/>
    <w:p w14:paraId="50894731" w14:textId="5B5545A6" w:rsidR="003D3D55" w:rsidRDefault="003D3D55" w:rsidP="003D3D55">
      <w:pPr>
        <w:pStyle w:val="Titre3"/>
      </w:pPr>
      <w:bookmarkStart w:id="31" w:name="_Toc152877705"/>
      <w:r>
        <w:lastRenderedPageBreak/>
        <w:t>Interprétabilité des modèles</w:t>
      </w:r>
      <w:bookmarkEnd w:id="31"/>
    </w:p>
    <w:p w14:paraId="7E1F7E80" w14:textId="4CEFDEEA" w:rsidR="00FC1C55" w:rsidRDefault="00FC1C55" w:rsidP="00FC1C55">
      <w:pPr>
        <w:pStyle w:val="Titre4"/>
      </w:pPr>
      <w:r>
        <w:t xml:space="preserve">Importance des </w:t>
      </w:r>
      <w:proofErr w:type="spellStart"/>
      <w:r>
        <w:t>features</w:t>
      </w:r>
      <w:proofErr w:type="spellEnd"/>
    </w:p>
    <w:p w14:paraId="1A51E32A" w14:textId="07D88F96" w:rsidR="00754C0C" w:rsidRDefault="00754C0C" w:rsidP="00754C0C">
      <w:r>
        <w:t xml:space="preserve">Sur la quasi-totalité des modèles entraînés, la variable la plus importante semble être de loin </w:t>
      </w:r>
      <w:r w:rsidRPr="003B3A3C">
        <w:rPr>
          <w:i/>
          <w:iCs/>
        </w:rPr>
        <w:t>Humidity3pm</w:t>
      </w:r>
      <w:r>
        <w:t xml:space="preserve">, indiquant le taux d’humidité à 15h00. Contre toute attente, </w:t>
      </w:r>
      <w:proofErr w:type="spellStart"/>
      <w:r w:rsidRPr="003B3A3C">
        <w:rPr>
          <w:i/>
          <w:iCs/>
        </w:rPr>
        <w:t>RainToday</w:t>
      </w:r>
      <w:proofErr w:type="spellEnd"/>
      <w:r>
        <w:t xml:space="preserve"> semble finalement peu importante dans la prédiction de chute de pluie le lendemain.</w:t>
      </w:r>
    </w:p>
    <w:p w14:paraId="1A092744" w14:textId="6E4DE0BD" w:rsidR="00754C0C" w:rsidRDefault="00754C0C" w:rsidP="00754C0C">
      <w:r>
        <w:t xml:space="preserve">Nous avons toutefois pu constater des divergences entre les modèles sur l’importance de chaque variable. Ainsi, si </w:t>
      </w:r>
      <w:proofErr w:type="spellStart"/>
      <w:r w:rsidRPr="009270CB">
        <w:rPr>
          <w:i/>
          <w:iCs/>
        </w:rPr>
        <w:t>XGBoost</w:t>
      </w:r>
      <w:proofErr w:type="spellEnd"/>
      <w:r>
        <w:t xml:space="preserve"> conserve une importance pour l’ensemble des </w:t>
      </w:r>
      <w:proofErr w:type="spellStart"/>
      <w:r>
        <w:t>features</w:t>
      </w:r>
      <w:proofErr w:type="spellEnd"/>
      <w:r>
        <w:t xml:space="preserve">, c’est loin d’être le cas des autres modèles. Les </w:t>
      </w:r>
      <w:proofErr w:type="spellStart"/>
      <w:r w:rsidRPr="009270CB">
        <w:rPr>
          <w:i/>
          <w:iCs/>
        </w:rPr>
        <w:t>RandomForest</w:t>
      </w:r>
      <w:proofErr w:type="spellEnd"/>
      <w:r>
        <w:t xml:space="preserve"> et </w:t>
      </w:r>
      <w:proofErr w:type="spellStart"/>
      <w:r w:rsidRPr="009270CB">
        <w:rPr>
          <w:i/>
          <w:iCs/>
        </w:rPr>
        <w:t>TreeClassifier</w:t>
      </w:r>
      <w:proofErr w:type="spellEnd"/>
      <w:r>
        <w:t xml:space="preserve"> écartent en particulier la plupart des </w:t>
      </w:r>
      <w:proofErr w:type="spellStart"/>
      <w:r>
        <w:t>features</w:t>
      </w:r>
      <w:proofErr w:type="spellEnd"/>
      <w:r>
        <w:t xml:space="preserve"> pour se concentrer sur quelques-unes. Il est également intéressant d’observer que le poids accordé à chaque variable dépend de la métrique </w:t>
      </w:r>
      <w:r w:rsidR="00C87DD0">
        <w:t>à optimiser</w:t>
      </w:r>
      <w:r>
        <w:t xml:space="preserve">. Le cas le plus frappant concerne les </w:t>
      </w:r>
      <w:proofErr w:type="spellStart"/>
      <w:r w:rsidRPr="009270CB">
        <w:rPr>
          <w:i/>
          <w:iCs/>
        </w:rPr>
        <w:t>RandomForest</w:t>
      </w:r>
      <w:proofErr w:type="spellEnd"/>
      <w:r>
        <w:t xml:space="preserve"> entraînés pour optimiser la précision : </w:t>
      </w:r>
      <w:r w:rsidR="000B4CC0">
        <w:t xml:space="preserve">dans un contexte de modélisation globale, </w:t>
      </w:r>
      <w:r>
        <w:t xml:space="preserve">il s’agit du seul cas où la variable la plus importante devient alors </w:t>
      </w:r>
      <w:r w:rsidRPr="00D04902">
        <w:rPr>
          <w:i/>
          <w:iCs/>
        </w:rPr>
        <w:t>Cloud3pm</w:t>
      </w:r>
      <w:r>
        <w:t>.</w:t>
      </w:r>
    </w:p>
    <w:p w14:paraId="5D61FA37" w14:textId="3BD2B04F" w:rsidR="001E1701" w:rsidRDefault="001E1701" w:rsidP="00754C0C">
      <w:r>
        <w:t xml:space="preserve">Il est intéressant de relever que </w:t>
      </w:r>
      <w:r w:rsidRPr="00D04902">
        <w:rPr>
          <w:i/>
          <w:iCs/>
        </w:rPr>
        <w:t>Humidity3pm</w:t>
      </w:r>
      <w:r>
        <w:t xml:space="preserve"> était effectivement la variable la plus corrélée avec </w:t>
      </w:r>
      <w:proofErr w:type="spellStart"/>
      <w:r w:rsidRPr="00D04902">
        <w:rPr>
          <w:i/>
          <w:iCs/>
        </w:rPr>
        <w:t>RainTomorrow</w:t>
      </w:r>
      <w:proofErr w:type="spellEnd"/>
      <w:r>
        <w:t xml:space="preserve"> 0,45, d’une façon symétrique avec </w:t>
      </w:r>
      <w:r w:rsidRPr="00D04902">
        <w:rPr>
          <w:i/>
          <w:iCs/>
        </w:rPr>
        <w:t>Sunshine</w:t>
      </w:r>
      <w:r>
        <w:t xml:space="preserve"> (-0,45). Cette dernière a pourta</w:t>
      </w:r>
      <w:r w:rsidR="00DA3E3C">
        <w:t>nt un poi</w:t>
      </w:r>
      <w:r w:rsidR="00BA746C">
        <w:t>ds</w:t>
      </w:r>
      <w:r w:rsidR="00DA3E3C">
        <w:t xml:space="preserve"> nettement inférieur</w:t>
      </w:r>
      <w:r>
        <w:t xml:space="preserve"> dans les </w:t>
      </w:r>
      <w:proofErr w:type="spellStart"/>
      <w:r>
        <w:t>features</w:t>
      </w:r>
      <w:proofErr w:type="spellEnd"/>
      <w:r>
        <w:t xml:space="preserve"> importances.</w:t>
      </w:r>
    </w:p>
    <w:p w14:paraId="1CC2971A" w14:textId="09AD14C3" w:rsidR="00B14637" w:rsidRDefault="00B14637" w:rsidP="00754C0C">
      <w:r>
        <w:t xml:space="preserve">Comme nous l’avons indiqué plus haut, nous avons testé des modélisations selon des </w:t>
      </w:r>
      <w:proofErr w:type="spellStart"/>
      <w:r>
        <w:t>feature</w:t>
      </w:r>
      <w:proofErr w:type="spellEnd"/>
      <w:r>
        <w:t xml:space="preserve"> engineering différents, afin de tester plusieurs approches. </w:t>
      </w:r>
      <w:r w:rsidR="009270CB">
        <w:t xml:space="preserve">Les </w:t>
      </w:r>
      <w:r w:rsidR="009270CB">
        <w:fldChar w:fldCharType="begin"/>
      </w:r>
      <w:r w:rsidR="009270CB">
        <w:instrText xml:space="preserve"> REF _Ref152687145 \h </w:instrText>
      </w:r>
      <w:r w:rsidR="009270CB">
        <w:fldChar w:fldCharType="separate"/>
      </w:r>
      <w:r w:rsidR="00403D22">
        <w:t xml:space="preserve">Figure </w:t>
      </w:r>
      <w:r w:rsidR="00403D22">
        <w:rPr>
          <w:noProof/>
        </w:rPr>
        <w:t>12</w:t>
      </w:r>
      <w:r w:rsidR="009270CB">
        <w:fldChar w:fldCharType="end"/>
      </w:r>
      <w:r w:rsidR="009270CB">
        <w:t xml:space="preserve"> et </w:t>
      </w:r>
      <w:r w:rsidR="009270CB">
        <w:fldChar w:fldCharType="begin"/>
      </w:r>
      <w:r w:rsidR="009270CB">
        <w:instrText xml:space="preserve"> REF _Ref152687147 \h </w:instrText>
      </w:r>
      <w:r w:rsidR="009270CB">
        <w:fldChar w:fldCharType="separate"/>
      </w:r>
      <w:r w:rsidR="00403D22">
        <w:t xml:space="preserve">Figure </w:t>
      </w:r>
      <w:r w:rsidR="00403D22">
        <w:rPr>
          <w:noProof/>
        </w:rPr>
        <w:t>13</w:t>
      </w:r>
      <w:r w:rsidR="009270CB">
        <w:fldChar w:fldCharType="end"/>
      </w:r>
      <w:r w:rsidR="009270CB">
        <w:t xml:space="preserve"> représentent</w:t>
      </w:r>
      <w:r>
        <w:t xml:space="preserve"> les </w:t>
      </w:r>
      <w:proofErr w:type="spellStart"/>
      <w:r>
        <w:t>features</w:t>
      </w:r>
      <w:proofErr w:type="spellEnd"/>
      <w:r>
        <w:t xml:space="preserve"> importances sur un modèle entraîné sur un </w:t>
      </w:r>
      <w:proofErr w:type="spellStart"/>
      <w:r>
        <w:t>dataset</w:t>
      </w:r>
      <w:proofErr w:type="spellEnd"/>
      <w:r>
        <w:t xml:space="preserve"> au sein duquel en particulier les variables de vent ont été encodées en </w:t>
      </w:r>
      <w:proofErr w:type="spellStart"/>
      <w:r>
        <w:t>OneHot</w:t>
      </w:r>
      <w:proofErr w:type="spellEnd"/>
      <w:r>
        <w:t xml:space="preserve"> et les </w:t>
      </w:r>
      <w:proofErr w:type="spellStart"/>
      <w:r>
        <w:t>features</w:t>
      </w:r>
      <w:proofErr w:type="spellEnd"/>
      <w:r>
        <w:t xml:space="preserve"> importances d’un second modèle entraîné cette fois avec des variables </w:t>
      </w:r>
      <w:r w:rsidR="00355F2E">
        <w:t xml:space="preserve">venteuses trigonométriques et l’ajout de différentes </w:t>
      </w:r>
      <w:proofErr w:type="spellStart"/>
      <w:r w:rsidR="00355F2E">
        <w:t>features</w:t>
      </w:r>
      <w:proofErr w:type="spellEnd"/>
      <w:r w:rsidR="00355F2E">
        <w:t xml:space="preserve"> (zone climatique, coordonnées, variables temporelles)</w:t>
      </w:r>
      <w:r w:rsidR="00156EF2">
        <w:t>.</w:t>
      </w:r>
    </w:p>
    <w:p w14:paraId="380038F1" w14:textId="77777777" w:rsidR="009270CB" w:rsidRDefault="00754C0C" w:rsidP="009270CB">
      <w:pPr>
        <w:keepNext/>
      </w:pPr>
      <w:r w:rsidRPr="00B1564A">
        <w:rPr>
          <w:rFonts w:cs="Times New Roman"/>
          <w:noProof/>
          <w:lang w:eastAsia="fr-FR"/>
        </w:rPr>
        <w:lastRenderedPageBreak/>
        <w:drawing>
          <wp:inline distT="0" distB="0" distL="0" distR="0" wp14:anchorId="02881574" wp14:editId="273B43FD">
            <wp:extent cx="6229350" cy="5321300"/>
            <wp:effectExtent l="0" t="0" r="0" b="0"/>
            <wp:docPr id="79" name="Image 79" descr="Une image contenant texte, capture d’écran, Parallè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descr="Une image contenant texte, capture d’écran, Parallèle, ligne&#10;&#10;Description générée automatiquement"/>
                    <pic:cNvPicPr/>
                  </pic:nvPicPr>
                  <pic:blipFill>
                    <a:blip r:embed="rId26"/>
                    <a:stretch>
                      <a:fillRect/>
                    </a:stretch>
                  </pic:blipFill>
                  <pic:spPr>
                    <a:xfrm>
                      <a:off x="0" y="0"/>
                      <a:ext cx="6249675" cy="5338662"/>
                    </a:xfrm>
                    <a:prstGeom prst="rect">
                      <a:avLst/>
                    </a:prstGeom>
                  </pic:spPr>
                </pic:pic>
              </a:graphicData>
            </a:graphic>
          </wp:inline>
        </w:drawing>
      </w:r>
    </w:p>
    <w:p w14:paraId="655F6AE5" w14:textId="10E4C7BE" w:rsidR="00D47C06" w:rsidRDefault="009270CB" w:rsidP="009270CB">
      <w:pPr>
        <w:pStyle w:val="Lgende"/>
      </w:pPr>
      <w:bookmarkStart w:id="32" w:name="_Ref152687145"/>
      <w:r>
        <w:t xml:space="preserve">Figure </w:t>
      </w:r>
      <w:fldSimple w:instr=" SEQ Figure \* ARABIC ">
        <w:r w:rsidR="00403D22">
          <w:rPr>
            <w:noProof/>
          </w:rPr>
          <w:t>12</w:t>
        </w:r>
      </w:fldSimple>
      <w:bookmarkEnd w:id="32"/>
      <w:r>
        <w:t xml:space="preserve"> : </w:t>
      </w:r>
      <w:proofErr w:type="spellStart"/>
      <w:r>
        <w:t>Features</w:t>
      </w:r>
      <w:proofErr w:type="spellEnd"/>
      <w:r>
        <w:t xml:space="preserve"> importances du modèle </w:t>
      </w:r>
      <w:proofErr w:type="spellStart"/>
      <w:r>
        <w:t>XGBoost</w:t>
      </w:r>
      <w:proofErr w:type="spellEnd"/>
      <w:r>
        <w:t xml:space="preserve"> au niveau macro</w:t>
      </w:r>
    </w:p>
    <w:p w14:paraId="338EB928" w14:textId="5B461FD4" w:rsidR="00754C0C" w:rsidRDefault="00D47C06" w:rsidP="009270CB">
      <w:pPr>
        <w:pStyle w:val="Lgende"/>
      </w:pPr>
      <w:r>
        <w:t>(</w:t>
      </w:r>
      <w:proofErr w:type="spellStart"/>
      <w:r w:rsidR="00237B5F">
        <w:t>dataset</w:t>
      </w:r>
      <w:proofErr w:type="spellEnd"/>
      <w:r w:rsidR="00237B5F">
        <w:t xml:space="preserve"> avec encodage </w:t>
      </w:r>
      <w:proofErr w:type="spellStart"/>
      <w:r w:rsidR="00237B5F">
        <w:t>OneHot</w:t>
      </w:r>
      <w:proofErr w:type="spellEnd"/>
      <w:r>
        <w:t>)</w:t>
      </w:r>
    </w:p>
    <w:p w14:paraId="416B9921" w14:textId="77777777" w:rsidR="009270CB" w:rsidRDefault="00BA746C" w:rsidP="009270CB">
      <w:pPr>
        <w:keepNext/>
        <w:jc w:val="center"/>
      </w:pPr>
      <w:r>
        <w:rPr>
          <w:noProof/>
          <w:lang w:eastAsia="fr-FR"/>
        </w:rPr>
        <w:lastRenderedPageBreak/>
        <w:drawing>
          <wp:inline distT="0" distB="0" distL="0" distR="0" wp14:anchorId="29EBE48F" wp14:editId="1129308E">
            <wp:extent cx="2529068" cy="2777924"/>
            <wp:effectExtent l="0" t="0" r="5080"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35199" cy="2784659"/>
                    </a:xfrm>
                    <a:prstGeom prst="rect">
                      <a:avLst/>
                    </a:prstGeom>
                  </pic:spPr>
                </pic:pic>
              </a:graphicData>
            </a:graphic>
          </wp:inline>
        </w:drawing>
      </w:r>
    </w:p>
    <w:p w14:paraId="102F721A" w14:textId="2313767D" w:rsidR="00D47C06" w:rsidRDefault="009270CB" w:rsidP="00237B5F">
      <w:pPr>
        <w:pStyle w:val="Lgende"/>
      </w:pPr>
      <w:bookmarkStart w:id="33" w:name="_Ref152687147"/>
      <w:r>
        <w:t xml:space="preserve">Figure </w:t>
      </w:r>
      <w:fldSimple w:instr=" SEQ Figure \* ARABIC ">
        <w:r w:rsidR="00403D22">
          <w:rPr>
            <w:noProof/>
          </w:rPr>
          <w:t>13</w:t>
        </w:r>
      </w:fldSimple>
      <w:bookmarkEnd w:id="33"/>
      <w:r>
        <w:t xml:space="preserve"> : </w:t>
      </w:r>
      <w:proofErr w:type="spellStart"/>
      <w:r w:rsidR="00237B5F">
        <w:t>Features</w:t>
      </w:r>
      <w:proofErr w:type="spellEnd"/>
      <w:r w:rsidR="00237B5F">
        <w:t xml:space="preserve"> importances du modèle </w:t>
      </w:r>
      <w:proofErr w:type="spellStart"/>
      <w:r w:rsidR="00237B5F">
        <w:t>XGBoost</w:t>
      </w:r>
      <w:proofErr w:type="spellEnd"/>
      <w:r w:rsidR="00237B5F">
        <w:t xml:space="preserve"> au niveau macro </w:t>
      </w:r>
    </w:p>
    <w:p w14:paraId="487D9E64" w14:textId="6EECB63F" w:rsidR="00B13FEC" w:rsidRDefault="00D47C06" w:rsidP="00396866">
      <w:pPr>
        <w:pStyle w:val="Lgende"/>
      </w:pPr>
      <w:r>
        <w:t>(</w:t>
      </w:r>
      <w:proofErr w:type="spellStart"/>
      <w:r w:rsidR="00237B5F">
        <w:t>dataset</w:t>
      </w:r>
      <w:proofErr w:type="spellEnd"/>
      <w:r w:rsidR="00237B5F">
        <w:t xml:space="preserve"> </w:t>
      </w:r>
      <w:r>
        <w:t xml:space="preserve">avec </w:t>
      </w:r>
      <w:proofErr w:type="spellStart"/>
      <w:r>
        <w:t>features</w:t>
      </w:r>
      <w:proofErr w:type="spellEnd"/>
      <w:r>
        <w:t xml:space="preserve"> de zones climatiques et variables venteuses converties via sin/cos)</w:t>
      </w:r>
    </w:p>
    <w:p w14:paraId="56CAD16E" w14:textId="1EA88232" w:rsidR="00F8258D" w:rsidRDefault="00156EF2" w:rsidP="00754C0C">
      <w:r>
        <w:t>Sur ce second modèle</w:t>
      </w:r>
      <w:r w:rsidR="00F8258D">
        <w:t xml:space="preserve">, </w:t>
      </w:r>
      <w:r>
        <w:t xml:space="preserve">entraîné sur toute l’Australie, </w:t>
      </w:r>
      <w:r w:rsidR="00F8258D">
        <w:t xml:space="preserve">les variables ajoutées de la longitude, la latitude et l’appartenance aux zones climatiques Intermédiaire et Sud-Est sont identifiées parmi le quart des </w:t>
      </w:r>
      <w:proofErr w:type="spellStart"/>
      <w:r w:rsidR="00F8258D">
        <w:t>features</w:t>
      </w:r>
      <w:proofErr w:type="spellEnd"/>
      <w:r w:rsidR="00F8258D">
        <w:t xml:space="preserve"> les plus significatives.</w:t>
      </w:r>
    </w:p>
    <w:p w14:paraId="68D58074" w14:textId="6941DACB" w:rsidR="00566BAD" w:rsidRDefault="00156EF2" w:rsidP="00754C0C">
      <w:r>
        <w:t>Observons</w:t>
      </w:r>
      <w:r w:rsidR="003F19BD">
        <w:t xml:space="preserve">, dans la </w:t>
      </w:r>
      <w:r w:rsidR="003F19BD">
        <w:fldChar w:fldCharType="begin"/>
      </w:r>
      <w:r w:rsidR="003F19BD">
        <w:instrText xml:space="preserve"> REF _Ref152687270 \h </w:instrText>
      </w:r>
      <w:r w:rsidR="003F19BD">
        <w:fldChar w:fldCharType="separate"/>
      </w:r>
      <w:r w:rsidR="00403D22">
        <w:t xml:space="preserve">Figure </w:t>
      </w:r>
      <w:r w:rsidR="00403D22">
        <w:rPr>
          <w:noProof/>
        </w:rPr>
        <w:t>14</w:t>
      </w:r>
      <w:r w:rsidR="003F19BD">
        <w:fldChar w:fldCharType="end"/>
      </w:r>
      <w:r w:rsidR="003F19BD">
        <w:t>,</w:t>
      </w:r>
      <w:r>
        <w:t xml:space="preserve"> maintenant les divergences sur des modèles entraînés sur chacune des zones climatiques. Pour </w:t>
      </w:r>
      <w:r w:rsidR="00566BAD">
        <w:t xml:space="preserve">toutes les zones climatiques, les variables </w:t>
      </w:r>
      <w:r w:rsidR="00566BAD" w:rsidRPr="00D04902">
        <w:rPr>
          <w:i/>
          <w:iCs/>
        </w:rPr>
        <w:t>Humidity3pm</w:t>
      </w:r>
      <w:r w:rsidR="00566BAD">
        <w:t xml:space="preserve"> et </w:t>
      </w:r>
      <w:r w:rsidR="00566BAD" w:rsidRPr="00D04902">
        <w:rPr>
          <w:i/>
          <w:iCs/>
        </w:rPr>
        <w:t>Sunshine</w:t>
      </w:r>
      <w:r w:rsidR="00566BAD">
        <w:t xml:space="preserve"> sont très importantes. </w:t>
      </w:r>
      <w:r w:rsidR="00C53F19">
        <w:t xml:space="preserve">Il y a par contre des divergences importantes sur le poids de certaines autres variables. Par exemple, si </w:t>
      </w:r>
      <w:r w:rsidR="00C53F19" w:rsidRPr="00D04902">
        <w:rPr>
          <w:i/>
          <w:iCs/>
        </w:rPr>
        <w:t>Cloud3pm</w:t>
      </w:r>
      <w:r w:rsidR="00C53F19">
        <w:t xml:space="preserve"> est la </w:t>
      </w:r>
      <w:proofErr w:type="spellStart"/>
      <w:r w:rsidR="00C53F19">
        <w:t>feature</w:t>
      </w:r>
      <w:proofErr w:type="spellEnd"/>
      <w:r w:rsidR="00C53F19">
        <w:t xml:space="preserve"> la plus importante pour la zone Centre, elle se retrouve dans le dernier tiers des variables pour la zone Sud. Nous pouvons voir que la latitude et la longitude se retrouvent généralement dans la moitié des</w:t>
      </w:r>
      <w:r w:rsidR="00C87DD0">
        <w:t xml:space="preserve"> </w:t>
      </w:r>
      <w:r w:rsidR="00C53F19">
        <w:t>variables les plus importances, avec toutefois une distinction notable pour la latitude dans la zone Nord qui est carrément mise de côté par le modèle.</w:t>
      </w:r>
      <w:r w:rsidR="00365999">
        <w:t xml:space="preserve"> L’amplitude thermique est assez peu exploitée. SaisonCos2pi est se retrouve dans le premier quart des variables pour la moitié des zones climatiques (Nord, Sud-Est, Sud). </w:t>
      </w:r>
    </w:p>
    <w:p w14:paraId="73D36BB7" w14:textId="77777777" w:rsidR="009270CB" w:rsidRDefault="009270CB" w:rsidP="009270CB">
      <w:pPr>
        <w:keepNext/>
      </w:pPr>
      <w:r>
        <w:rPr>
          <w:noProof/>
          <w:lang w:eastAsia="fr-FR"/>
        </w:rPr>
        <w:lastRenderedPageBreak/>
        <w:drawing>
          <wp:inline distT="0" distB="0" distL="0" distR="0" wp14:anchorId="2B6560C7" wp14:editId="5611F1EC">
            <wp:extent cx="6475730" cy="4796790"/>
            <wp:effectExtent l="0" t="0" r="1270" b="3810"/>
            <wp:docPr id="875113738" name="Image 3"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13738" name="Image 3" descr="Une image contenant texte, capture d’écran, diagramme, ligne&#10;&#10;Description générée automatiquement"/>
                    <pic:cNvPicPr/>
                  </pic:nvPicPr>
                  <pic:blipFill>
                    <a:blip r:embed="rId28"/>
                    <a:stretch>
                      <a:fillRect/>
                    </a:stretch>
                  </pic:blipFill>
                  <pic:spPr>
                    <a:xfrm>
                      <a:off x="0" y="0"/>
                      <a:ext cx="6475730" cy="4796790"/>
                    </a:xfrm>
                    <a:prstGeom prst="rect">
                      <a:avLst/>
                    </a:prstGeom>
                  </pic:spPr>
                </pic:pic>
              </a:graphicData>
            </a:graphic>
          </wp:inline>
        </w:drawing>
      </w:r>
    </w:p>
    <w:p w14:paraId="33CC07DB" w14:textId="5D327077" w:rsidR="00F9764D" w:rsidRDefault="009270CB" w:rsidP="009270CB">
      <w:pPr>
        <w:pStyle w:val="Lgende"/>
      </w:pPr>
      <w:bookmarkStart w:id="34" w:name="_Ref152687270"/>
      <w:r>
        <w:t xml:space="preserve">Figure </w:t>
      </w:r>
      <w:fldSimple w:instr=" SEQ Figure \* ARABIC ">
        <w:r w:rsidR="00403D22">
          <w:rPr>
            <w:noProof/>
          </w:rPr>
          <w:t>14</w:t>
        </w:r>
      </w:fldSimple>
      <w:bookmarkEnd w:id="34"/>
      <w:r>
        <w:t xml:space="preserve">: </w:t>
      </w:r>
      <w:proofErr w:type="spellStart"/>
      <w:r>
        <w:t>Features</w:t>
      </w:r>
      <w:proofErr w:type="spellEnd"/>
      <w:r>
        <w:t xml:space="preserve"> importances des 6 zones climatiques</w:t>
      </w:r>
    </w:p>
    <w:p w14:paraId="0D6805D6" w14:textId="6CD109B7" w:rsidR="00FC1C55" w:rsidRDefault="00FC1C55" w:rsidP="00FC1C55">
      <w:pPr>
        <w:pStyle w:val="Titre4"/>
      </w:pPr>
      <w:r>
        <w:t>Valeurs de Shapley</w:t>
      </w:r>
    </w:p>
    <w:p w14:paraId="3AC14B9D" w14:textId="77777777" w:rsidR="00FC1C55" w:rsidRDefault="00FC1C55" w:rsidP="00FC1C55">
      <w:r w:rsidRPr="00B50F49">
        <w:t>Pour déterminer quelles caractéristiques sont généralement les plus importantes pour les prédictions de notre modèle, nous pouvons utiliser un diagramme à barres des valeurs moyennes de SHAP pour toutes les observations. Prendre la moyenne des valeurs absolues garantit que les valeurs positives et négatives ne s’annulent pas.</w:t>
      </w:r>
    </w:p>
    <w:p w14:paraId="0F367C6C" w14:textId="18EA7B34" w:rsidR="00754C0C" w:rsidRDefault="00FC1C55" w:rsidP="00FC1C55">
      <w:r>
        <w:t xml:space="preserve">On observe dans </w:t>
      </w:r>
      <w:r w:rsidR="003F19BD">
        <w:t xml:space="preserve">la </w:t>
      </w:r>
      <w:r w:rsidR="003F19BD">
        <w:fldChar w:fldCharType="begin"/>
      </w:r>
      <w:r w:rsidR="003F19BD">
        <w:instrText xml:space="preserve"> REF _Ref152687320 \h </w:instrText>
      </w:r>
      <w:r w:rsidR="003F19BD">
        <w:fldChar w:fldCharType="separate"/>
      </w:r>
      <w:r w:rsidR="00403D22">
        <w:t xml:space="preserve">Figure </w:t>
      </w:r>
      <w:r w:rsidR="00403D22">
        <w:rPr>
          <w:noProof/>
        </w:rPr>
        <w:t>15</w:t>
      </w:r>
      <w:r w:rsidR="003F19BD">
        <w:fldChar w:fldCharType="end"/>
      </w:r>
      <w:r>
        <w:t xml:space="preserve"> que la variable avec la valeur SHAP moyenne la plus élevée est </w:t>
      </w:r>
      <w:r w:rsidRPr="00D04902">
        <w:rPr>
          <w:i/>
          <w:iCs/>
        </w:rPr>
        <w:t>Humidity3pm</w:t>
      </w:r>
      <w:r>
        <w:t>, ce qui indique qu’elle a l’impact le plus important sur les prédictions de notre modèle. Ces informations peuvent nous aider à comprendre quelles variables sont essentielles au processus décisionnel du modèle.</w:t>
      </w:r>
    </w:p>
    <w:p w14:paraId="6257E59C" w14:textId="439F681A" w:rsidR="000F44FC" w:rsidRDefault="000F44FC" w:rsidP="000F44FC"/>
    <w:p w14:paraId="62E15429" w14:textId="77777777" w:rsidR="003F19BD" w:rsidRDefault="00FC1C55" w:rsidP="003F19BD">
      <w:pPr>
        <w:keepNext/>
        <w:jc w:val="center"/>
      </w:pPr>
      <w:r>
        <w:rPr>
          <w:noProof/>
          <w:lang w:eastAsia="fr-FR"/>
        </w:rPr>
        <w:lastRenderedPageBreak/>
        <w:drawing>
          <wp:inline distT="0" distB="0" distL="0" distR="0" wp14:anchorId="41E0C48E" wp14:editId="0FD47124">
            <wp:extent cx="3260781" cy="4698609"/>
            <wp:effectExtent l="0" t="0" r="3175" b="635"/>
            <wp:docPr id="85" name="Image 6" descr="Une image contenant texte, capture d’écran, nombre, Police&#10;&#10;Description générée automatiquement">
              <a:extLst xmlns:a="http://schemas.openxmlformats.org/drawingml/2006/main">
                <a:ext uri="{FF2B5EF4-FFF2-40B4-BE49-F238E27FC236}">
                  <a16:creationId xmlns:a16="http://schemas.microsoft.com/office/drawing/2014/main" id="{EA3492DA-2DBB-8F69-893F-26F0BB5B61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6" descr="Une image contenant texte, capture d’écran, nombre, Police&#10;&#10;Description générée automatiquement">
                      <a:extLst>
                        <a:ext uri="{FF2B5EF4-FFF2-40B4-BE49-F238E27FC236}">
                          <a16:creationId xmlns:a16="http://schemas.microsoft.com/office/drawing/2014/main" id="{EA3492DA-2DBB-8F69-893F-26F0BB5B614F}"/>
                        </a:ext>
                      </a:extLst>
                    </pic:cNvPr>
                    <pic:cNvPicPr>
                      <a:picLocks noChangeAspect="1"/>
                    </pic:cNvPicPr>
                  </pic:nvPicPr>
                  <pic:blipFill>
                    <a:blip r:embed="rId29"/>
                    <a:stretch>
                      <a:fillRect/>
                    </a:stretch>
                  </pic:blipFill>
                  <pic:spPr>
                    <a:xfrm>
                      <a:off x="0" y="0"/>
                      <a:ext cx="3285515" cy="4734249"/>
                    </a:xfrm>
                    <a:prstGeom prst="rect">
                      <a:avLst/>
                    </a:prstGeom>
                  </pic:spPr>
                </pic:pic>
              </a:graphicData>
            </a:graphic>
          </wp:inline>
        </w:drawing>
      </w:r>
    </w:p>
    <w:p w14:paraId="5569785F" w14:textId="494BEFC9" w:rsidR="00FC1C55" w:rsidRDefault="003F19BD" w:rsidP="003F19BD">
      <w:pPr>
        <w:pStyle w:val="Lgende"/>
      </w:pPr>
      <w:bookmarkStart w:id="35" w:name="_Ref152687320"/>
      <w:r>
        <w:t xml:space="preserve">Figure </w:t>
      </w:r>
      <w:fldSimple w:instr=" SEQ Figure \* ARABIC ">
        <w:r w:rsidR="00403D22">
          <w:rPr>
            <w:noProof/>
          </w:rPr>
          <w:t>15</w:t>
        </w:r>
      </w:fldSimple>
      <w:bookmarkEnd w:id="35"/>
      <w:r>
        <w:t>: Valeurs de Shapley</w:t>
      </w:r>
    </w:p>
    <w:p w14:paraId="50AB41C3" w14:textId="77777777" w:rsidR="00032452" w:rsidRDefault="00032452" w:rsidP="00032452">
      <w:pPr>
        <w:pStyle w:val="Titre4"/>
      </w:pPr>
      <w:proofErr w:type="spellStart"/>
      <w:r>
        <w:t>Beeswarm</w:t>
      </w:r>
      <w:proofErr w:type="spellEnd"/>
      <w:r>
        <w:t xml:space="preserve"> Plot</w:t>
      </w:r>
    </w:p>
    <w:p w14:paraId="15159DCC" w14:textId="77777777" w:rsidR="00FC1C55" w:rsidRDefault="00FC1C55" w:rsidP="00FC1C55">
      <w:r>
        <w:t xml:space="preserve">Le graphique </w:t>
      </w:r>
      <w:proofErr w:type="spellStart"/>
      <w:r>
        <w:t>Beeswarm</w:t>
      </w:r>
      <w:proofErr w:type="spellEnd"/>
      <w:r>
        <w:t xml:space="preserve"> est une visualisation utile pour examiner toutes les valeurs SHAP pour chaque entité. L'axe Y regroupe les valeurs SHAP par caractéristique, la couleur des points indiquant la valeur de la caractéristique correspondante. En règle générale, les points les plus rouges représentent des valeurs de caractéristiques plus élevées.</w:t>
      </w:r>
    </w:p>
    <w:p w14:paraId="795346CA" w14:textId="77777777" w:rsidR="00FC1C55" w:rsidRDefault="00FC1C55" w:rsidP="00FC1C55">
      <w:r>
        <w:t xml:space="preserve">Le </w:t>
      </w:r>
      <w:proofErr w:type="spellStart"/>
      <w:r>
        <w:t>beeswarm</w:t>
      </w:r>
      <w:proofErr w:type="spellEnd"/>
      <w:r>
        <w:t xml:space="preserve"> plot peut aider à identifier les relations importantes entre les caractéristiques et les prédictions du modèle. Dans ce graphique, les caractéristiques sont classées selon leurs valeurs SHAP moyennes.</w:t>
      </w:r>
    </w:p>
    <w:p w14:paraId="0ACFAF9E" w14:textId="42744004" w:rsidR="00FC1C55" w:rsidRDefault="00FC1C55" w:rsidP="00FC1C55">
      <w:r>
        <w:t xml:space="preserve">En examinant les valeurs SHAP dans </w:t>
      </w:r>
      <w:r w:rsidR="003F19BD">
        <w:t xml:space="preserve">la </w:t>
      </w:r>
      <w:r w:rsidR="003F19BD">
        <w:fldChar w:fldCharType="begin"/>
      </w:r>
      <w:r w:rsidR="003F19BD">
        <w:instrText xml:space="preserve"> REF _Ref152687364 \h </w:instrText>
      </w:r>
      <w:r w:rsidR="003F19BD">
        <w:fldChar w:fldCharType="separate"/>
      </w:r>
      <w:r w:rsidR="00403D22">
        <w:t xml:space="preserve">Figure </w:t>
      </w:r>
      <w:r w:rsidR="00403D22">
        <w:rPr>
          <w:noProof/>
        </w:rPr>
        <w:t>16</w:t>
      </w:r>
      <w:r w:rsidR="003F19BD">
        <w:fldChar w:fldCharType="end"/>
      </w:r>
      <w:r>
        <w:t xml:space="preserve">, nous pouvons commencer à comprendre la nature des relations entre les variables et la pluie du </w:t>
      </w:r>
      <w:proofErr w:type="spellStart"/>
      <w:r>
        <w:t>lendement</w:t>
      </w:r>
      <w:proofErr w:type="spellEnd"/>
      <w:r>
        <w:t xml:space="preserve">. Par exemple, pour Humidity3pm et </w:t>
      </w:r>
      <w:proofErr w:type="spellStart"/>
      <w:r>
        <w:t>WindGustSpeed</w:t>
      </w:r>
      <w:proofErr w:type="spellEnd"/>
      <w:r>
        <w:t xml:space="preserve">, nous observons que les valeurs SHAP augmentent à mesure que la valeur de la fonctionnalité augmente. Cela suggère que des valeurs plus élevées de </w:t>
      </w:r>
      <w:r w:rsidRPr="00D04902">
        <w:rPr>
          <w:i/>
          <w:iCs/>
        </w:rPr>
        <w:t>Humidity3pm</w:t>
      </w:r>
      <w:r>
        <w:t xml:space="preserve"> et </w:t>
      </w:r>
      <w:proofErr w:type="spellStart"/>
      <w:r w:rsidRPr="00D04902">
        <w:rPr>
          <w:i/>
          <w:iCs/>
        </w:rPr>
        <w:t>WindGustSpeed</w:t>
      </w:r>
      <w:proofErr w:type="spellEnd"/>
      <w:r>
        <w:t xml:space="preserve"> contribuent à la probabilité qu’il va pleuvoir demain plus élevée.</w:t>
      </w:r>
    </w:p>
    <w:p w14:paraId="5C90FA2B" w14:textId="77777777" w:rsidR="00FC1C55" w:rsidRDefault="00FC1C55" w:rsidP="00FC1C55">
      <w:r>
        <w:t xml:space="preserve">En revanche, pour la </w:t>
      </w:r>
      <w:r w:rsidRPr="00D04902">
        <w:rPr>
          <w:i/>
          <w:iCs/>
        </w:rPr>
        <w:t>Pressure3pm</w:t>
      </w:r>
      <w:r>
        <w:t xml:space="preserve"> et la </w:t>
      </w:r>
      <w:r w:rsidRPr="00D04902">
        <w:rPr>
          <w:i/>
          <w:iCs/>
        </w:rPr>
        <w:t>Sunshine</w:t>
      </w:r>
      <w:r>
        <w:t xml:space="preserve">, nous remarquons la tendance inverse, où des valeurs de caractéristiques plus élevées conduisent à des valeurs SHAP plus faibles. Cette observation implique que des valeurs de </w:t>
      </w:r>
      <w:r w:rsidRPr="00D04902">
        <w:rPr>
          <w:i/>
          <w:iCs/>
        </w:rPr>
        <w:t>Pressure3pm</w:t>
      </w:r>
      <w:r>
        <w:t xml:space="preserve"> et de </w:t>
      </w:r>
      <w:r w:rsidRPr="00D04902">
        <w:rPr>
          <w:i/>
          <w:iCs/>
        </w:rPr>
        <w:t>Sunshine</w:t>
      </w:r>
      <w:r>
        <w:t xml:space="preserve"> plus élevées sont associées à la probabilité qu’il va pleuvoir demain plus faible.</w:t>
      </w:r>
    </w:p>
    <w:p w14:paraId="3E93B66B" w14:textId="196EAB4E" w:rsidR="00FC1C55" w:rsidRDefault="00FC1C55" w:rsidP="000F44FC"/>
    <w:p w14:paraId="025B5683" w14:textId="77777777" w:rsidR="003F19BD" w:rsidRDefault="00FC1C55" w:rsidP="003F19BD">
      <w:pPr>
        <w:keepNext/>
        <w:jc w:val="center"/>
      </w:pPr>
      <w:r>
        <w:rPr>
          <w:noProof/>
          <w:lang w:eastAsia="fr-FR"/>
        </w:rPr>
        <w:lastRenderedPageBreak/>
        <w:drawing>
          <wp:inline distT="0" distB="0" distL="0" distR="0" wp14:anchorId="3AAA9636" wp14:editId="1FF7D64E">
            <wp:extent cx="3221502" cy="3914893"/>
            <wp:effectExtent l="0" t="0" r="4445" b="0"/>
            <wp:docPr id="1" name="Image 1" descr="Une image contenant texte, capture d’écran&#10;&#10;Description générée automatiquement">
              <a:extLst xmlns:a="http://schemas.openxmlformats.org/drawingml/2006/main">
                <a:ext uri="{FF2B5EF4-FFF2-40B4-BE49-F238E27FC236}">
                  <a16:creationId xmlns:a16="http://schemas.microsoft.com/office/drawing/2014/main" id="{C40E270F-9B06-0DE5-3EB7-4E7C949B31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descr="Une image contenant texte, capture d’écran&#10;&#10;Description générée automatiquement">
                      <a:extLst>
                        <a:ext uri="{FF2B5EF4-FFF2-40B4-BE49-F238E27FC236}">
                          <a16:creationId xmlns:a16="http://schemas.microsoft.com/office/drawing/2014/main" id="{C40E270F-9B06-0DE5-3EB7-4E7C949B3188}"/>
                        </a:ext>
                      </a:extLst>
                    </pic:cNvPr>
                    <pic:cNvPicPr>
                      <a:picLocks noChangeAspect="1"/>
                    </pic:cNvPicPr>
                  </pic:nvPicPr>
                  <pic:blipFill>
                    <a:blip r:embed="rId30"/>
                    <a:stretch>
                      <a:fillRect/>
                    </a:stretch>
                  </pic:blipFill>
                  <pic:spPr>
                    <a:xfrm>
                      <a:off x="0" y="0"/>
                      <a:ext cx="3245563" cy="3944133"/>
                    </a:xfrm>
                    <a:prstGeom prst="rect">
                      <a:avLst/>
                    </a:prstGeom>
                  </pic:spPr>
                </pic:pic>
              </a:graphicData>
            </a:graphic>
          </wp:inline>
        </w:drawing>
      </w:r>
    </w:p>
    <w:p w14:paraId="45AE8D14" w14:textId="1021ADC4" w:rsidR="00FC1C55" w:rsidRDefault="003F19BD" w:rsidP="003F19BD">
      <w:pPr>
        <w:pStyle w:val="Lgende"/>
      </w:pPr>
      <w:bookmarkStart w:id="36" w:name="_Ref152687364"/>
      <w:r>
        <w:t xml:space="preserve">Figure </w:t>
      </w:r>
      <w:fldSimple w:instr=" SEQ Figure \* ARABIC ">
        <w:r w:rsidR="00403D22">
          <w:rPr>
            <w:noProof/>
          </w:rPr>
          <w:t>16</w:t>
        </w:r>
      </w:fldSimple>
      <w:bookmarkEnd w:id="36"/>
      <w:r>
        <w:t xml:space="preserve">: </w:t>
      </w:r>
      <w:proofErr w:type="spellStart"/>
      <w:r>
        <w:t>Beeswarm</w:t>
      </w:r>
      <w:proofErr w:type="spellEnd"/>
      <w:r>
        <w:t xml:space="preserve"> Plot</w:t>
      </w:r>
    </w:p>
    <w:p w14:paraId="52B649AA" w14:textId="77777777" w:rsidR="00032452" w:rsidRDefault="00032452" w:rsidP="00032452">
      <w:pPr>
        <w:pStyle w:val="Titre4"/>
      </w:pPr>
      <w:proofErr w:type="spellStart"/>
      <w:r>
        <w:t>Dependence</w:t>
      </w:r>
      <w:proofErr w:type="spellEnd"/>
      <w:r>
        <w:t xml:space="preserve"> Plots</w:t>
      </w:r>
    </w:p>
    <w:p w14:paraId="0FF4D652" w14:textId="77777777" w:rsidR="00032452" w:rsidRDefault="00032452" w:rsidP="00032452">
      <w:pPr>
        <w:rPr>
          <w:rFonts w:cs="Times New Roman"/>
        </w:rPr>
      </w:pPr>
      <w:r w:rsidRPr="00897D93">
        <w:rPr>
          <w:rFonts w:cs="Times New Roman"/>
        </w:rPr>
        <w:t>Pour mieux comprendre les relations entre les caractéristiques individuelles et leurs valeurs SHAP correspondantes, nous pouvons créer des tracés de dépendance. Un diagramme de dépendance est un nuage de points qui montre la relation entre la valeur SHAP et la valeur de caractéristique pour une seule caractéristique.</w:t>
      </w:r>
    </w:p>
    <w:p w14:paraId="45CFA88B" w14:textId="4ED49AAE" w:rsidR="003F19BD" w:rsidRDefault="00032452" w:rsidP="00032452">
      <w:pPr>
        <w:rPr>
          <w:rFonts w:cs="Times New Roman"/>
        </w:rPr>
      </w:pPr>
      <w:r w:rsidRPr="00897D93">
        <w:rPr>
          <w:rFonts w:cs="Times New Roman"/>
        </w:rPr>
        <w:t>En analysant les diagrammes de dépendance</w:t>
      </w:r>
      <w:r w:rsidR="003F19BD">
        <w:rPr>
          <w:rFonts w:cs="Times New Roman"/>
        </w:rPr>
        <w:t xml:space="preserve">, la </w:t>
      </w:r>
      <w:r w:rsidR="003F19BD">
        <w:rPr>
          <w:rFonts w:cs="Times New Roman"/>
        </w:rPr>
        <w:fldChar w:fldCharType="begin"/>
      </w:r>
      <w:r w:rsidR="003F19BD">
        <w:rPr>
          <w:rFonts w:cs="Times New Roman"/>
        </w:rPr>
        <w:instrText xml:space="preserve"> REF _Ref152687446 \h </w:instrText>
      </w:r>
      <w:r w:rsidR="003F19BD">
        <w:rPr>
          <w:rFonts w:cs="Times New Roman"/>
        </w:rPr>
      </w:r>
      <w:r w:rsidR="003F19BD">
        <w:rPr>
          <w:rFonts w:cs="Times New Roman"/>
        </w:rPr>
        <w:fldChar w:fldCharType="separate"/>
      </w:r>
      <w:r w:rsidR="00403D22">
        <w:t xml:space="preserve">Figure </w:t>
      </w:r>
      <w:r w:rsidR="00403D22">
        <w:rPr>
          <w:noProof/>
        </w:rPr>
        <w:t>17</w:t>
      </w:r>
      <w:r w:rsidR="003F19BD">
        <w:rPr>
          <w:rFonts w:cs="Times New Roman"/>
        </w:rPr>
        <w:fldChar w:fldCharType="end"/>
      </w:r>
      <w:r w:rsidRPr="00897D93">
        <w:rPr>
          <w:rFonts w:cs="Times New Roman"/>
        </w:rPr>
        <w:t xml:space="preserve">, nous pouvons confirmer les observations faites dans le </w:t>
      </w:r>
      <w:proofErr w:type="spellStart"/>
      <w:r>
        <w:rPr>
          <w:rFonts w:cs="Times New Roman"/>
        </w:rPr>
        <w:t>beeswarm</w:t>
      </w:r>
      <w:proofErr w:type="spellEnd"/>
      <w:r>
        <w:rPr>
          <w:rFonts w:cs="Times New Roman"/>
        </w:rPr>
        <w:t xml:space="preserve"> plot</w:t>
      </w:r>
      <w:r w:rsidRPr="00897D93">
        <w:rPr>
          <w:rFonts w:cs="Times New Roman"/>
        </w:rPr>
        <w:t xml:space="preserve">. Par exemple, lorsque nous créons un diagramme de dépendance pour </w:t>
      </w:r>
      <w:r w:rsidRPr="00D04902">
        <w:rPr>
          <w:rFonts w:cs="Times New Roman"/>
          <w:i/>
          <w:iCs/>
        </w:rPr>
        <w:t>Humidity3pm</w:t>
      </w:r>
      <w:r>
        <w:rPr>
          <w:rFonts w:cs="Times New Roman"/>
        </w:rPr>
        <w:t xml:space="preserve"> et </w:t>
      </w:r>
      <w:proofErr w:type="spellStart"/>
      <w:r w:rsidRPr="00D04902">
        <w:rPr>
          <w:rFonts w:cs="Times New Roman"/>
          <w:i/>
          <w:iCs/>
        </w:rPr>
        <w:t>WindGustSpeed</w:t>
      </w:r>
      <w:proofErr w:type="spellEnd"/>
      <w:r w:rsidRPr="00897D93">
        <w:rPr>
          <w:rFonts w:cs="Times New Roman"/>
        </w:rPr>
        <w:t xml:space="preserve">, nous observons une relation positive entre les valeurs </w:t>
      </w:r>
      <w:r>
        <w:rPr>
          <w:rFonts w:cs="Times New Roman"/>
        </w:rPr>
        <w:t>de ces variables</w:t>
      </w:r>
      <w:r w:rsidRPr="00897D93">
        <w:rPr>
          <w:rFonts w:cs="Times New Roman"/>
        </w:rPr>
        <w:t xml:space="preserve"> et les valeurs SHAP. En d’autres termes, des valeurs </w:t>
      </w:r>
      <w:r>
        <w:rPr>
          <w:rFonts w:cs="Times New Roman"/>
        </w:rPr>
        <w:t>de ces deux variables</w:t>
      </w:r>
      <w:r w:rsidRPr="00897D93">
        <w:rPr>
          <w:rFonts w:cs="Times New Roman"/>
        </w:rPr>
        <w:t xml:space="preserve"> plus élevées entraînent des prévisions de </w:t>
      </w:r>
      <w:r>
        <w:rPr>
          <w:rFonts w:cs="Times New Roman"/>
        </w:rPr>
        <w:t>la pluie demain</w:t>
      </w:r>
      <w:r w:rsidRPr="00897D93">
        <w:rPr>
          <w:rFonts w:cs="Times New Roman"/>
        </w:rPr>
        <w:t xml:space="preserve"> plus élevées.</w:t>
      </w:r>
    </w:p>
    <w:p w14:paraId="1C73F34C" w14:textId="77777777" w:rsidR="003F19BD" w:rsidRDefault="003F19BD" w:rsidP="003F19BD">
      <w:pPr>
        <w:keepNext/>
        <w:jc w:val="center"/>
      </w:pPr>
      <w:r>
        <w:rPr>
          <w:rFonts w:cs="Times New Roman"/>
          <w:noProof/>
          <w:lang w:eastAsia="fr-FR"/>
        </w:rPr>
        <w:lastRenderedPageBreak/>
        <w:drawing>
          <wp:inline distT="0" distB="0" distL="0" distR="0" wp14:anchorId="124A9959" wp14:editId="26AE73B8">
            <wp:extent cx="4744016" cy="4190904"/>
            <wp:effectExtent l="0" t="0" r="0" b="635"/>
            <wp:docPr id="206415184" name="Image 4" descr="Une image contenant diagramme, ligne, Tracé,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5184" name="Image 4" descr="Une image contenant diagramme, ligne, Tracé, texte&#10;&#10;Description générée automatiquement"/>
                    <pic:cNvPicPr/>
                  </pic:nvPicPr>
                  <pic:blipFill>
                    <a:blip r:embed="rId31"/>
                    <a:stretch>
                      <a:fillRect/>
                    </a:stretch>
                  </pic:blipFill>
                  <pic:spPr>
                    <a:xfrm>
                      <a:off x="0" y="0"/>
                      <a:ext cx="4765551" cy="4209928"/>
                    </a:xfrm>
                    <a:prstGeom prst="rect">
                      <a:avLst/>
                    </a:prstGeom>
                  </pic:spPr>
                </pic:pic>
              </a:graphicData>
            </a:graphic>
          </wp:inline>
        </w:drawing>
      </w:r>
    </w:p>
    <w:p w14:paraId="3ECEC30F" w14:textId="2B45A173" w:rsidR="00032452" w:rsidRPr="00897D93" w:rsidRDefault="003F19BD" w:rsidP="003F19BD">
      <w:pPr>
        <w:pStyle w:val="Lgende"/>
        <w:rPr>
          <w:rFonts w:cs="Times New Roman"/>
        </w:rPr>
      </w:pPr>
      <w:bookmarkStart w:id="37" w:name="_Ref152687446"/>
      <w:r>
        <w:t xml:space="preserve">Figure </w:t>
      </w:r>
      <w:fldSimple w:instr=" SEQ Figure \* ARABIC ">
        <w:r w:rsidR="00403D22">
          <w:rPr>
            <w:noProof/>
          </w:rPr>
          <w:t>17</w:t>
        </w:r>
      </w:fldSimple>
      <w:bookmarkEnd w:id="37"/>
      <w:r>
        <w:t xml:space="preserve">: </w:t>
      </w:r>
      <w:proofErr w:type="spellStart"/>
      <w:r>
        <w:t>Dépendences</w:t>
      </w:r>
      <w:proofErr w:type="spellEnd"/>
      <w:r>
        <w:t xml:space="preserve"> plots</w:t>
      </w:r>
    </w:p>
    <w:p w14:paraId="0B895E60" w14:textId="77777777" w:rsidR="00032452" w:rsidRDefault="00032452" w:rsidP="00032452">
      <w:pPr>
        <w:pStyle w:val="Titre4"/>
      </w:pPr>
      <w:proofErr w:type="spellStart"/>
      <w:r>
        <w:t>Waterfall</w:t>
      </w:r>
      <w:proofErr w:type="spellEnd"/>
      <w:r>
        <w:t xml:space="preserve"> Plot</w:t>
      </w:r>
    </w:p>
    <w:p w14:paraId="6815E89A" w14:textId="1B3602D7" w:rsidR="00032452" w:rsidRDefault="00032452" w:rsidP="00032452">
      <w:r w:rsidRPr="003B25CF">
        <w:t xml:space="preserve">Ce graphique nous aide à visualiser les valeurs SHAP de chaque échantillon dans nos données individuellement. </w:t>
      </w:r>
      <w:r w:rsidR="003F19BD">
        <w:t xml:space="preserve">La </w:t>
      </w:r>
      <w:r w:rsidR="003F19BD">
        <w:fldChar w:fldCharType="begin"/>
      </w:r>
      <w:r w:rsidR="003F19BD">
        <w:instrText xml:space="preserve"> REF _Ref152687531 \h </w:instrText>
      </w:r>
      <w:r w:rsidR="003F19BD">
        <w:fldChar w:fldCharType="separate"/>
      </w:r>
      <w:r w:rsidR="00403D22">
        <w:t xml:space="preserve">Figure </w:t>
      </w:r>
      <w:r w:rsidR="00403D22">
        <w:rPr>
          <w:noProof/>
        </w:rPr>
        <w:t>18</w:t>
      </w:r>
      <w:r w:rsidR="003F19BD">
        <w:fldChar w:fldCharType="end"/>
      </w:r>
      <w:r w:rsidR="003F19BD">
        <w:t xml:space="preserve"> visualise</w:t>
      </w:r>
      <w:r w:rsidRPr="003B25CF">
        <w:t xml:space="preserve"> les valeurs SHAP du premier échantillon</w:t>
      </w:r>
      <w:r>
        <w:t xml:space="preserve"> de test</w:t>
      </w:r>
      <w:r w:rsidRPr="003B25CF">
        <w:t>.</w:t>
      </w:r>
    </w:p>
    <w:p w14:paraId="7451DDD7" w14:textId="4CD890D5" w:rsidR="00032452" w:rsidRDefault="00032452" w:rsidP="00032452">
      <w:r w:rsidRPr="003B25CF">
        <w:t xml:space="preserve">En ignorant les signes, l'ampleur de la valeur SHAP pour la </w:t>
      </w:r>
      <w:r w:rsidRPr="00D04902">
        <w:rPr>
          <w:i/>
          <w:iCs/>
        </w:rPr>
        <w:t>Humidity</w:t>
      </w:r>
      <w:r w:rsidR="007C4EBF" w:rsidRPr="00D04902">
        <w:rPr>
          <w:i/>
          <w:iCs/>
        </w:rPr>
        <w:t>3pm</w:t>
      </w:r>
      <w:r w:rsidRPr="003B25CF">
        <w:t xml:space="preserve">, </w:t>
      </w:r>
      <w:r>
        <w:t>0.9</w:t>
      </w:r>
      <w:r w:rsidRPr="003B25CF">
        <w:t xml:space="preserve">, est supérieure à celle des autres </w:t>
      </w:r>
      <w:r>
        <w:t>variables</w:t>
      </w:r>
      <w:r w:rsidRPr="003B25CF">
        <w:t xml:space="preserve">. Cela impliquait que </w:t>
      </w:r>
      <w:r w:rsidRPr="00D04902">
        <w:rPr>
          <w:i/>
          <w:iCs/>
        </w:rPr>
        <w:t>Humidity3pm</w:t>
      </w:r>
      <w:r>
        <w:t xml:space="preserve"> </w:t>
      </w:r>
      <w:r w:rsidRPr="003B25CF">
        <w:t>avait l'impact le plus significatif sur cette prédiction particulière.</w:t>
      </w:r>
    </w:p>
    <w:p w14:paraId="17DCA33C" w14:textId="77777777" w:rsidR="003F19BD" w:rsidRDefault="00032452" w:rsidP="003F19BD">
      <w:pPr>
        <w:keepNext/>
        <w:jc w:val="center"/>
      </w:pPr>
      <w:r>
        <w:rPr>
          <w:noProof/>
          <w:lang w:eastAsia="fr-FR"/>
        </w:rPr>
        <w:lastRenderedPageBreak/>
        <w:drawing>
          <wp:inline distT="0" distB="0" distL="0" distR="0" wp14:anchorId="40268FB5" wp14:editId="15DED6C9">
            <wp:extent cx="3263705" cy="4691722"/>
            <wp:effectExtent l="0" t="0" r="635" b="0"/>
            <wp:docPr id="90" name="Image 90" descr="Une image contenant texte, capture d’écran, nombr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Une image contenant texte, capture d’écran, nombre, diagramme&#10;&#10;Description générée automatiquement"/>
                    <pic:cNvPicPr/>
                  </pic:nvPicPr>
                  <pic:blipFill>
                    <a:blip r:embed="rId32"/>
                    <a:stretch>
                      <a:fillRect/>
                    </a:stretch>
                  </pic:blipFill>
                  <pic:spPr>
                    <a:xfrm>
                      <a:off x="0" y="0"/>
                      <a:ext cx="3301057" cy="4745417"/>
                    </a:xfrm>
                    <a:prstGeom prst="rect">
                      <a:avLst/>
                    </a:prstGeom>
                  </pic:spPr>
                </pic:pic>
              </a:graphicData>
            </a:graphic>
          </wp:inline>
        </w:drawing>
      </w:r>
    </w:p>
    <w:p w14:paraId="7B90CB66" w14:textId="7F230216" w:rsidR="00032452" w:rsidRDefault="003F19BD" w:rsidP="003F19BD">
      <w:pPr>
        <w:pStyle w:val="Lgende"/>
      </w:pPr>
      <w:bookmarkStart w:id="38" w:name="_Ref152687531"/>
      <w:r>
        <w:t xml:space="preserve">Figure </w:t>
      </w:r>
      <w:fldSimple w:instr=" SEQ Figure \* ARABIC ">
        <w:r w:rsidR="00403D22">
          <w:rPr>
            <w:noProof/>
          </w:rPr>
          <w:t>18</w:t>
        </w:r>
      </w:fldSimple>
      <w:bookmarkEnd w:id="38"/>
      <w:r>
        <w:t xml:space="preserve">: </w:t>
      </w:r>
      <w:proofErr w:type="spellStart"/>
      <w:r>
        <w:t>Waterfall</w:t>
      </w:r>
      <w:proofErr w:type="spellEnd"/>
      <w:r>
        <w:t xml:space="preserve"> plot, exemple 1</w:t>
      </w:r>
    </w:p>
    <w:p w14:paraId="0A492E0E" w14:textId="1763DE2C" w:rsidR="00032452" w:rsidRDefault="00032452" w:rsidP="00032452">
      <w:r w:rsidRPr="008F6DDC">
        <w:t>Tout comme nous avons visualisé les valeurs SHAP du premier échantillon, nous pouvons également visualiser les valeurs SHAP du deuxième échantillon</w:t>
      </w:r>
      <w:r>
        <w:t xml:space="preserve"> de test</w:t>
      </w:r>
      <w:r w:rsidR="003F19BD">
        <w:t xml:space="preserve">, comme dans la </w:t>
      </w:r>
      <w:r w:rsidR="003F19BD">
        <w:fldChar w:fldCharType="begin"/>
      </w:r>
      <w:r w:rsidR="003F19BD">
        <w:instrText xml:space="preserve"> REF _Ref152687571 \h </w:instrText>
      </w:r>
      <w:r w:rsidR="003F19BD">
        <w:fldChar w:fldCharType="separate"/>
      </w:r>
      <w:r w:rsidR="00403D22">
        <w:t xml:space="preserve">Figure </w:t>
      </w:r>
      <w:r w:rsidR="00403D22">
        <w:rPr>
          <w:noProof/>
        </w:rPr>
        <w:t>19</w:t>
      </w:r>
      <w:r w:rsidR="003F19BD">
        <w:fldChar w:fldCharType="end"/>
      </w:r>
      <w:r w:rsidRPr="008F6DDC">
        <w:t>.</w:t>
      </w:r>
    </w:p>
    <w:p w14:paraId="47D75C7C" w14:textId="77777777" w:rsidR="003F19BD" w:rsidRDefault="00032452" w:rsidP="003F19BD">
      <w:pPr>
        <w:keepNext/>
        <w:jc w:val="center"/>
      </w:pPr>
      <w:r>
        <w:rPr>
          <w:noProof/>
          <w:lang w:eastAsia="fr-FR"/>
        </w:rPr>
        <w:lastRenderedPageBreak/>
        <w:drawing>
          <wp:inline distT="0" distB="0" distL="0" distR="0" wp14:anchorId="4089D3B6" wp14:editId="229CC1D7">
            <wp:extent cx="3207434" cy="4610831"/>
            <wp:effectExtent l="0" t="0" r="5715" b="0"/>
            <wp:docPr id="91" name="Image 91" descr="Une image contenant texte, capture d’écran, diagramm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91" descr="Une image contenant texte, capture d’écran, diagramme, nombre&#10;&#10;Description générée automatiquement"/>
                    <pic:cNvPicPr/>
                  </pic:nvPicPr>
                  <pic:blipFill>
                    <a:blip r:embed="rId33"/>
                    <a:stretch>
                      <a:fillRect/>
                    </a:stretch>
                  </pic:blipFill>
                  <pic:spPr>
                    <a:xfrm>
                      <a:off x="0" y="0"/>
                      <a:ext cx="3232515" cy="4646886"/>
                    </a:xfrm>
                    <a:prstGeom prst="rect">
                      <a:avLst/>
                    </a:prstGeom>
                  </pic:spPr>
                </pic:pic>
              </a:graphicData>
            </a:graphic>
          </wp:inline>
        </w:drawing>
      </w:r>
    </w:p>
    <w:p w14:paraId="48DD5FBC" w14:textId="36D4BE50" w:rsidR="00032452" w:rsidRDefault="003F19BD" w:rsidP="003F19BD">
      <w:pPr>
        <w:pStyle w:val="Lgende"/>
      </w:pPr>
      <w:bookmarkStart w:id="39" w:name="_Ref152687571"/>
      <w:r>
        <w:t xml:space="preserve">Figure </w:t>
      </w:r>
      <w:fldSimple w:instr=" SEQ Figure \* ARABIC ">
        <w:r w:rsidR="00403D22">
          <w:rPr>
            <w:noProof/>
          </w:rPr>
          <w:t>19</w:t>
        </w:r>
      </w:fldSimple>
      <w:bookmarkEnd w:id="39"/>
      <w:r>
        <w:t xml:space="preserve">: </w:t>
      </w:r>
      <w:proofErr w:type="spellStart"/>
      <w:r>
        <w:t>Waterfall</w:t>
      </w:r>
      <w:proofErr w:type="spellEnd"/>
      <w:r>
        <w:t xml:space="preserve"> plot, exemple 2</w:t>
      </w:r>
    </w:p>
    <w:p w14:paraId="2CFDAC42" w14:textId="77777777" w:rsidR="00032452" w:rsidRDefault="00032452" w:rsidP="00032452"/>
    <w:p w14:paraId="257A9626" w14:textId="712A674C" w:rsidR="00DD2E1D" w:rsidRDefault="00DD2E1D" w:rsidP="00DD2E1D">
      <w:pPr>
        <w:pStyle w:val="Titre2"/>
        <w:rPr>
          <w:lang w:val="en-US"/>
        </w:rPr>
      </w:pPr>
      <w:bookmarkStart w:id="40" w:name="_Toc152877706"/>
      <w:r w:rsidRPr="003167C7">
        <w:rPr>
          <w:lang w:val="en-US"/>
        </w:rPr>
        <w:t>Deep Lear</w:t>
      </w:r>
      <w:r w:rsidR="00242E83" w:rsidRPr="003167C7">
        <w:rPr>
          <w:lang w:val="en-US"/>
        </w:rPr>
        <w:t>n</w:t>
      </w:r>
      <w:r w:rsidRPr="003167C7">
        <w:rPr>
          <w:lang w:val="en-US"/>
        </w:rPr>
        <w:t>ing</w:t>
      </w:r>
      <w:r w:rsidR="003167C7" w:rsidRPr="003167C7">
        <w:rPr>
          <w:lang w:val="en-US"/>
        </w:rPr>
        <w:t xml:space="preserve"> avec </w:t>
      </w:r>
      <w:proofErr w:type="spellStart"/>
      <w:r w:rsidR="003167C7" w:rsidRPr="003167C7">
        <w:rPr>
          <w:lang w:val="en-US"/>
        </w:rPr>
        <w:t>Keras</w:t>
      </w:r>
      <w:proofErr w:type="spellEnd"/>
      <w:r w:rsidR="003167C7" w:rsidRPr="003167C7">
        <w:rPr>
          <w:lang w:val="en-US"/>
        </w:rPr>
        <w:t xml:space="preserve"> et TensorFlow</w:t>
      </w:r>
      <w:bookmarkEnd w:id="40"/>
    </w:p>
    <w:p w14:paraId="70476BCE" w14:textId="3B830579" w:rsidR="00DD2E1D" w:rsidRDefault="00DD2E1D" w:rsidP="00A9622F">
      <w:pPr>
        <w:pStyle w:val="Titre3"/>
      </w:pPr>
      <w:bookmarkStart w:id="41" w:name="_Toc152877707"/>
      <w:r>
        <w:t>DNN</w:t>
      </w:r>
      <w:bookmarkEnd w:id="41"/>
    </w:p>
    <w:p w14:paraId="1979CB48" w14:textId="49A41BB2" w:rsidR="00E33D2E" w:rsidRDefault="00E33D2E" w:rsidP="00E33D2E">
      <w:pPr>
        <w:pStyle w:val="Titre4"/>
      </w:pPr>
      <w:r>
        <w:t>Nombre de couches</w:t>
      </w:r>
      <w:r w:rsidR="00157AE6">
        <w:t xml:space="preserve"> et nombre de neurones</w:t>
      </w:r>
    </w:p>
    <w:p w14:paraId="37C754D4" w14:textId="0A4A5C99" w:rsidR="00157AE6" w:rsidRDefault="00157AE6" w:rsidP="00157AE6">
      <w:r>
        <w:t>Notre première problématique va consister à dimensionner correctement notre réseau de neurones dense, tant en nombre de couches cachées qu’en nombre de neurones par couches.</w:t>
      </w:r>
    </w:p>
    <w:p w14:paraId="61CEFDB2" w14:textId="59A96A75" w:rsidR="00157AE6" w:rsidRDefault="00157AE6" w:rsidP="00157AE6">
      <w:r>
        <w:t xml:space="preserve">Pour cela, nous allons procéder itérativement par couche. Nous allons débuter par un « réseau » sans couche cachée, constitué du seul neurone de la couche de sortie. </w:t>
      </w:r>
    </w:p>
    <w:p w14:paraId="5365ECF5" w14:textId="3F402E17" w:rsidR="00157AE6" w:rsidRDefault="00157AE6" w:rsidP="00157AE6">
      <w:r>
        <w:t>Nous allons ensuite ajouter une première couche cachée, avec un faible nombre de neurones (5), un grand (200) et un nombre intermédiaire (50). Nous avons en réalité tester beaucoup d’autres combinaisons : nous allons retenir ici les cas extrêmes pour synthétiser les résultats obtenus.</w:t>
      </w:r>
    </w:p>
    <w:p w14:paraId="0B112FA1" w14:textId="2305CC59" w:rsidR="00D260C6" w:rsidRDefault="00157AE6" w:rsidP="00157AE6">
      <w:r>
        <w:t xml:space="preserve">Nous allons ensuite ajouter une </w:t>
      </w:r>
      <w:r w:rsidR="00396866">
        <w:t>deuxième</w:t>
      </w:r>
      <w:r>
        <w:t xml:space="preserve"> couche en testant p</w:t>
      </w:r>
      <w:r w:rsidR="00FD0C86">
        <w:t>lusieurs combinaisons, puis n</w:t>
      </w:r>
      <w:r>
        <w:t>ous regarderons l’apport d’une troisième couche.</w:t>
      </w:r>
    </w:p>
    <w:p w14:paraId="7B581048" w14:textId="5C960813" w:rsidR="00D260C6" w:rsidRDefault="00D260C6" w:rsidP="00157AE6">
      <w:r>
        <w:t xml:space="preserve">Les modèles ont tous été entraînés avec un </w:t>
      </w:r>
      <w:proofErr w:type="spellStart"/>
      <w:r w:rsidRPr="00396866">
        <w:rPr>
          <w:i/>
          <w:iCs/>
        </w:rPr>
        <w:t>learning</w:t>
      </w:r>
      <w:proofErr w:type="spellEnd"/>
      <w:r w:rsidRPr="00396866">
        <w:rPr>
          <w:i/>
          <w:iCs/>
        </w:rPr>
        <w:t xml:space="preserve"> rate</w:t>
      </w:r>
      <w:r>
        <w:t xml:space="preserve"> de </w:t>
      </w:r>
      <w:r w:rsidR="00396866">
        <w:t>0.001</w:t>
      </w:r>
      <w:r w:rsidR="005709AF">
        <w:t xml:space="preserve">, un </w:t>
      </w:r>
      <w:proofErr w:type="spellStart"/>
      <w:r w:rsidR="005709AF" w:rsidRPr="00396866">
        <w:rPr>
          <w:i/>
          <w:iCs/>
        </w:rPr>
        <w:t>batch_size</w:t>
      </w:r>
      <w:proofErr w:type="spellEnd"/>
      <w:r w:rsidR="005709AF">
        <w:t xml:space="preserve"> de 512</w:t>
      </w:r>
      <w:r w:rsidR="00646A1D">
        <w:t xml:space="preserve">, des fonctions d’activation </w:t>
      </w:r>
      <w:proofErr w:type="spellStart"/>
      <w:r w:rsidR="00646A1D" w:rsidRPr="00396866">
        <w:rPr>
          <w:i/>
          <w:iCs/>
        </w:rPr>
        <w:t>tanh</w:t>
      </w:r>
      <w:proofErr w:type="spellEnd"/>
      <w:r w:rsidR="005709AF">
        <w:t xml:space="preserve"> et</w:t>
      </w:r>
      <w:r>
        <w:t xml:space="preserve"> </w:t>
      </w:r>
      <w:r w:rsidR="000A38B9">
        <w:t xml:space="preserve">sur </w:t>
      </w:r>
      <w:r>
        <w:t>300 époques.</w:t>
      </w:r>
      <w:r w:rsidR="00986DFF">
        <w:t xml:space="preserve"> Ces </w:t>
      </w:r>
      <w:r w:rsidR="00646A1D">
        <w:t>paramètres</w:t>
      </w:r>
      <w:r w:rsidR="00986DFF">
        <w:t xml:space="preserve"> seront affinés par la suite.</w:t>
      </w:r>
      <w:r w:rsidR="00F9213C">
        <w:t xml:space="preserve"> </w:t>
      </w:r>
    </w:p>
    <w:p w14:paraId="534B3A67" w14:textId="238DD557" w:rsidR="00FD0C86" w:rsidRDefault="00195871" w:rsidP="00157AE6">
      <w:r>
        <w:t xml:space="preserve">Notre fonction </w:t>
      </w:r>
      <w:proofErr w:type="spellStart"/>
      <w:r>
        <w:t>loss</w:t>
      </w:r>
      <w:proofErr w:type="spellEnd"/>
      <w:r>
        <w:t xml:space="preserve"> est une </w:t>
      </w:r>
      <w:proofErr w:type="spellStart"/>
      <w:r w:rsidRPr="00396866">
        <w:rPr>
          <w:i/>
          <w:iCs/>
        </w:rPr>
        <w:t>binary_crossentropy</w:t>
      </w:r>
      <w:proofErr w:type="spellEnd"/>
      <w:r>
        <w:t xml:space="preserve">, et notre métrique une </w:t>
      </w:r>
      <w:proofErr w:type="spellStart"/>
      <w:r w:rsidRPr="00396866">
        <w:rPr>
          <w:i/>
          <w:iCs/>
        </w:rPr>
        <w:t>binary_accuracy</w:t>
      </w:r>
      <w:proofErr w:type="spellEnd"/>
      <w:r>
        <w:t xml:space="preserve">. </w:t>
      </w:r>
      <w:r w:rsidR="00FD0C86">
        <w:t xml:space="preserve">Enfin, le neurone de la couche de sortie sera activé par une fonction </w:t>
      </w:r>
      <w:r w:rsidR="00FD0C86" w:rsidRPr="00396866">
        <w:rPr>
          <w:i/>
          <w:iCs/>
        </w:rPr>
        <w:t>sigmoïde</w:t>
      </w:r>
      <w:r w:rsidR="00FD0C86">
        <w:t>.</w:t>
      </w:r>
    </w:p>
    <w:p w14:paraId="66FF563F" w14:textId="77777777" w:rsidR="00646A1D" w:rsidRDefault="00646A1D" w:rsidP="00157AE6"/>
    <w:tbl>
      <w:tblPr>
        <w:tblW w:w="9512" w:type="dxa"/>
        <w:jc w:val="center"/>
        <w:tblCellMar>
          <w:left w:w="70" w:type="dxa"/>
          <w:right w:w="70" w:type="dxa"/>
        </w:tblCellMar>
        <w:tblLook w:val="04A0" w:firstRow="1" w:lastRow="0" w:firstColumn="1" w:lastColumn="0" w:noHBand="0" w:noVBand="1"/>
      </w:tblPr>
      <w:tblGrid>
        <w:gridCol w:w="3969"/>
        <w:gridCol w:w="1060"/>
        <w:gridCol w:w="1019"/>
        <w:gridCol w:w="1423"/>
        <w:gridCol w:w="1019"/>
        <w:gridCol w:w="1022"/>
      </w:tblGrid>
      <w:tr w:rsidR="00D06004" w:rsidRPr="00F5217E" w14:paraId="23CFBF40" w14:textId="77777777" w:rsidTr="00AE6015">
        <w:trPr>
          <w:trHeight w:val="398"/>
          <w:jc w:val="center"/>
        </w:trPr>
        <w:tc>
          <w:tcPr>
            <w:tcW w:w="9512" w:type="dxa"/>
            <w:gridSpan w:val="6"/>
            <w:tcBorders>
              <w:top w:val="nil"/>
              <w:left w:val="nil"/>
              <w:bottom w:val="single" w:sz="8" w:space="0" w:color="FFFFFF"/>
              <w:right w:val="nil"/>
            </w:tcBorders>
            <w:shd w:val="clear" w:color="000000" w:fill="A9D08E"/>
            <w:noWrap/>
            <w:vAlign w:val="center"/>
            <w:hideMark/>
          </w:tcPr>
          <w:p w14:paraId="4C3B8E52" w14:textId="47F95EB2" w:rsidR="00D06004" w:rsidRPr="00F5217E" w:rsidRDefault="00C53CF2" w:rsidP="00237B5F">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Comparaison des réseaux de neurones</w:t>
            </w:r>
          </w:p>
        </w:tc>
      </w:tr>
      <w:tr w:rsidR="00D06004" w:rsidRPr="00F5217E" w14:paraId="7B5D9FB7"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hideMark/>
          </w:tcPr>
          <w:p w14:paraId="73E8BD75" w14:textId="77777777" w:rsidR="00D06004" w:rsidRPr="00F5217E" w:rsidRDefault="00D06004"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 </w:t>
            </w:r>
          </w:p>
        </w:tc>
        <w:tc>
          <w:tcPr>
            <w:tcW w:w="1060" w:type="dxa"/>
            <w:tcBorders>
              <w:top w:val="nil"/>
              <w:left w:val="nil"/>
              <w:bottom w:val="single" w:sz="8" w:space="0" w:color="FFFFFF"/>
              <w:right w:val="single" w:sz="8" w:space="0" w:color="FFFFFF"/>
            </w:tcBorders>
            <w:shd w:val="clear" w:color="000000" w:fill="9BC2E6"/>
            <w:noWrap/>
            <w:vAlign w:val="center"/>
            <w:hideMark/>
          </w:tcPr>
          <w:p w14:paraId="42B92F15" w14:textId="77777777" w:rsidR="00D06004" w:rsidRPr="00F5217E" w:rsidRDefault="00D06004"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accuracy</w:t>
            </w:r>
            <w:proofErr w:type="spellEnd"/>
          </w:p>
        </w:tc>
        <w:tc>
          <w:tcPr>
            <w:tcW w:w="1019" w:type="dxa"/>
            <w:tcBorders>
              <w:top w:val="nil"/>
              <w:left w:val="nil"/>
              <w:bottom w:val="single" w:sz="8" w:space="0" w:color="FFFFFF"/>
              <w:right w:val="single" w:sz="8" w:space="0" w:color="FFFFFF"/>
            </w:tcBorders>
            <w:shd w:val="clear" w:color="000000" w:fill="9BC2E6"/>
            <w:noWrap/>
            <w:vAlign w:val="center"/>
            <w:hideMark/>
          </w:tcPr>
          <w:p w14:paraId="555022F4" w14:textId="77777777" w:rsidR="00D06004" w:rsidRPr="00F5217E" w:rsidRDefault="00D06004"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recall</w:t>
            </w:r>
            <w:proofErr w:type="spellEnd"/>
          </w:p>
        </w:tc>
        <w:tc>
          <w:tcPr>
            <w:tcW w:w="1423" w:type="dxa"/>
            <w:tcBorders>
              <w:top w:val="nil"/>
              <w:left w:val="nil"/>
              <w:bottom w:val="single" w:sz="8" w:space="0" w:color="FFFFFF"/>
              <w:right w:val="single" w:sz="8" w:space="0" w:color="FFFFFF"/>
            </w:tcBorders>
            <w:shd w:val="clear" w:color="000000" w:fill="9BC2E6"/>
            <w:noWrap/>
            <w:vAlign w:val="center"/>
            <w:hideMark/>
          </w:tcPr>
          <w:p w14:paraId="7E59BACF" w14:textId="77777777" w:rsidR="00D06004" w:rsidRPr="00F5217E" w:rsidRDefault="00D06004"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precision</w:t>
            </w:r>
            <w:proofErr w:type="spellEnd"/>
          </w:p>
        </w:tc>
        <w:tc>
          <w:tcPr>
            <w:tcW w:w="1019" w:type="dxa"/>
            <w:tcBorders>
              <w:top w:val="nil"/>
              <w:left w:val="nil"/>
              <w:bottom w:val="single" w:sz="8" w:space="0" w:color="FFFFFF"/>
              <w:right w:val="single" w:sz="8" w:space="0" w:color="FFFFFF"/>
            </w:tcBorders>
            <w:shd w:val="clear" w:color="000000" w:fill="9BC2E6"/>
            <w:noWrap/>
            <w:vAlign w:val="center"/>
            <w:hideMark/>
          </w:tcPr>
          <w:p w14:paraId="5360A50A" w14:textId="77777777" w:rsidR="00D06004" w:rsidRPr="00F5217E" w:rsidRDefault="00D06004"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f1</w:t>
            </w:r>
          </w:p>
        </w:tc>
        <w:tc>
          <w:tcPr>
            <w:tcW w:w="1022" w:type="dxa"/>
            <w:tcBorders>
              <w:top w:val="nil"/>
              <w:left w:val="nil"/>
              <w:bottom w:val="single" w:sz="8" w:space="0" w:color="FFFFFF"/>
              <w:right w:val="single" w:sz="8" w:space="0" w:color="FFFFFF"/>
            </w:tcBorders>
            <w:shd w:val="clear" w:color="000000" w:fill="9BC2E6"/>
            <w:noWrap/>
            <w:vAlign w:val="center"/>
            <w:hideMark/>
          </w:tcPr>
          <w:p w14:paraId="3DA844A1" w14:textId="77777777" w:rsidR="00D06004" w:rsidRPr="00F5217E" w:rsidRDefault="00D06004"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auc</w:t>
            </w:r>
            <w:proofErr w:type="spellEnd"/>
          </w:p>
        </w:tc>
      </w:tr>
      <w:tr w:rsidR="00D06004" w:rsidRPr="00F5217E" w14:paraId="1AE0F133"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hideMark/>
          </w:tcPr>
          <w:p w14:paraId="51C51768" w14:textId="2DED4A51" w:rsidR="00D06004" w:rsidRPr="00F5217E" w:rsidRDefault="00D06004" w:rsidP="00237B5F">
            <w:pPr>
              <w:spacing w:after="0"/>
              <w:jc w:val="left"/>
              <w:rPr>
                <w:rFonts w:eastAsia="Times New Roman" w:cs="Times New Roman"/>
                <w:color w:val="000000"/>
                <w:lang w:eastAsia="fr-FR"/>
              </w:rPr>
            </w:pPr>
            <w:r>
              <w:rPr>
                <w:rFonts w:eastAsia="Times New Roman" w:cs="Times New Roman"/>
                <w:color w:val="000000"/>
                <w:lang w:eastAsia="fr-FR"/>
              </w:rPr>
              <w:t>Aucune couche cachée</w:t>
            </w:r>
          </w:p>
        </w:tc>
        <w:tc>
          <w:tcPr>
            <w:tcW w:w="1060" w:type="dxa"/>
            <w:tcBorders>
              <w:top w:val="nil"/>
              <w:left w:val="nil"/>
              <w:bottom w:val="single" w:sz="8" w:space="0" w:color="FFFFFF"/>
              <w:right w:val="single" w:sz="8" w:space="0" w:color="FFFFFF"/>
            </w:tcBorders>
            <w:shd w:val="clear" w:color="000000" w:fill="DDEBF7"/>
            <w:noWrap/>
            <w:vAlign w:val="center"/>
          </w:tcPr>
          <w:p w14:paraId="111FC83A" w14:textId="0627F4E7" w:rsidR="00D06004" w:rsidRPr="00F5217E" w:rsidRDefault="00646A1D" w:rsidP="00237B5F">
            <w:pPr>
              <w:spacing w:after="0"/>
              <w:jc w:val="right"/>
              <w:rPr>
                <w:rFonts w:eastAsia="Times New Roman" w:cs="Times New Roman"/>
                <w:color w:val="000000"/>
                <w:lang w:eastAsia="fr-FR"/>
              </w:rPr>
            </w:pPr>
            <w:r>
              <w:rPr>
                <w:rFonts w:eastAsia="Times New Roman" w:cs="Times New Roman"/>
                <w:color w:val="000000"/>
                <w:lang w:eastAsia="fr-FR"/>
              </w:rPr>
              <w:t>0,8533</w:t>
            </w:r>
          </w:p>
        </w:tc>
        <w:tc>
          <w:tcPr>
            <w:tcW w:w="1019" w:type="dxa"/>
            <w:tcBorders>
              <w:top w:val="nil"/>
              <w:left w:val="nil"/>
              <w:bottom w:val="single" w:sz="8" w:space="0" w:color="FFFFFF"/>
              <w:right w:val="single" w:sz="8" w:space="0" w:color="FFFFFF"/>
            </w:tcBorders>
            <w:shd w:val="clear" w:color="000000" w:fill="DDEBF7"/>
            <w:noWrap/>
            <w:vAlign w:val="center"/>
          </w:tcPr>
          <w:p w14:paraId="0B510B93" w14:textId="2B716FFD" w:rsidR="00D06004" w:rsidRPr="00F5217E" w:rsidRDefault="00646A1D" w:rsidP="00237B5F">
            <w:pPr>
              <w:spacing w:after="0"/>
              <w:jc w:val="right"/>
              <w:rPr>
                <w:rFonts w:eastAsia="Times New Roman" w:cs="Times New Roman"/>
                <w:color w:val="000000"/>
                <w:lang w:eastAsia="fr-FR"/>
              </w:rPr>
            </w:pPr>
            <w:r>
              <w:rPr>
                <w:rFonts w:eastAsia="Times New Roman" w:cs="Times New Roman"/>
                <w:color w:val="000000"/>
                <w:lang w:eastAsia="fr-FR"/>
              </w:rPr>
              <w:t>0,5198</w:t>
            </w:r>
          </w:p>
        </w:tc>
        <w:tc>
          <w:tcPr>
            <w:tcW w:w="1423" w:type="dxa"/>
            <w:tcBorders>
              <w:top w:val="nil"/>
              <w:left w:val="nil"/>
              <w:bottom w:val="single" w:sz="8" w:space="0" w:color="FFFFFF"/>
              <w:right w:val="single" w:sz="8" w:space="0" w:color="FFFFFF"/>
            </w:tcBorders>
            <w:shd w:val="clear" w:color="000000" w:fill="DDEBF7"/>
            <w:noWrap/>
            <w:vAlign w:val="center"/>
          </w:tcPr>
          <w:p w14:paraId="3F35CA36" w14:textId="0E95170C" w:rsidR="00D06004" w:rsidRPr="00F5217E" w:rsidRDefault="00646A1D" w:rsidP="00237B5F">
            <w:pPr>
              <w:spacing w:after="0"/>
              <w:jc w:val="right"/>
              <w:rPr>
                <w:rFonts w:eastAsia="Times New Roman" w:cs="Times New Roman"/>
                <w:color w:val="000000"/>
                <w:lang w:eastAsia="fr-FR"/>
              </w:rPr>
            </w:pPr>
            <w:r>
              <w:rPr>
                <w:rFonts w:eastAsia="Times New Roman" w:cs="Times New Roman"/>
                <w:color w:val="000000"/>
                <w:lang w:eastAsia="fr-FR"/>
              </w:rPr>
              <w:t>0,7375</w:t>
            </w:r>
          </w:p>
        </w:tc>
        <w:tc>
          <w:tcPr>
            <w:tcW w:w="1019" w:type="dxa"/>
            <w:tcBorders>
              <w:top w:val="nil"/>
              <w:left w:val="nil"/>
              <w:bottom w:val="single" w:sz="8" w:space="0" w:color="FFFFFF"/>
              <w:right w:val="single" w:sz="8" w:space="0" w:color="FFFFFF"/>
            </w:tcBorders>
            <w:shd w:val="clear" w:color="000000" w:fill="DDEBF7"/>
            <w:noWrap/>
            <w:vAlign w:val="center"/>
          </w:tcPr>
          <w:p w14:paraId="0D9B6238" w14:textId="2F729D7F" w:rsidR="00D06004" w:rsidRPr="00F5217E" w:rsidRDefault="00646A1D" w:rsidP="00237B5F">
            <w:pPr>
              <w:spacing w:after="0"/>
              <w:jc w:val="right"/>
              <w:rPr>
                <w:rFonts w:eastAsia="Times New Roman" w:cs="Times New Roman"/>
                <w:color w:val="000000"/>
                <w:lang w:eastAsia="fr-FR"/>
              </w:rPr>
            </w:pPr>
            <w:r>
              <w:rPr>
                <w:rFonts w:eastAsia="Times New Roman" w:cs="Times New Roman"/>
                <w:color w:val="000000"/>
                <w:lang w:eastAsia="fr-FR"/>
              </w:rPr>
              <w:t>0,6098</w:t>
            </w:r>
          </w:p>
        </w:tc>
        <w:tc>
          <w:tcPr>
            <w:tcW w:w="1022" w:type="dxa"/>
            <w:tcBorders>
              <w:top w:val="nil"/>
              <w:left w:val="nil"/>
              <w:bottom w:val="single" w:sz="8" w:space="0" w:color="FFFFFF"/>
              <w:right w:val="single" w:sz="8" w:space="0" w:color="FFFFFF"/>
            </w:tcBorders>
            <w:shd w:val="clear" w:color="000000" w:fill="DDEBF7"/>
            <w:noWrap/>
            <w:vAlign w:val="center"/>
          </w:tcPr>
          <w:p w14:paraId="1D13C7B3" w14:textId="437855B7" w:rsidR="00D06004" w:rsidRPr="00F5217E" w:rsidRDefault="00646A1D" w:rsidP="00237B5F">
            <w:pPr>
              <w:spacing w:after="0"/>
              <w:jc w:val="right"/>
              <w:rPr>
                <w:rFonts w:eastAsia="Times New Roman" w:cs="Times New Roman"/>
                <w:color w:val="000000"/>
                <w:lang w:eastAsia="fr-FR"/>
              </w:rPr>
            </w:pPr>
            <w:r>
              <w:rPr>
                <w:rFonts w:eastAsia="Times New Roman" w:cs="Times New Roman"/>
                <w:color w:val="000000"/>
                <w:lang w:eastAsia="fr-FR"/>
              </w:rPr>
              <w:t>0,8773</w:t>
            </w:r>
          </w:p>
        </w:tc>
      </w:tr>
      <w:tr w:rsidR="00D06004" w:rsidRPr="00F5217E" w14:paraId="57D65996"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66395BBA" w14:textId="7AA389E2"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Couche cachée (CC) de 5 Neurones (n)</w:t>
            </w:r>
          </w:p>
        </w:tc>
        <w:tc>
          <w:tcPr>
            <w:tcW w:w="1060" w:type="dxa"/>
            <w:tcBorders>
              <w:top w:val="nil"/>
              <w:left w:val="nil"/>
              <w:bottom w:val="single" w:sz="8" w:space="0" w:color="FFFFFF"/>
              <w:right w:val="single" w:sz="8" w:space="0" w:color="FFFFFF"/>
            </w:tcBorders>
            <w:shd w:val="clear" w:color="000000" w:fill="DDEBF7"/>
            <w:noWrap/>
            <w:vAlign w:val="center"/>
          </w:tcPr>
          <w:p w14:paraId="4180D66C" w14:textId="60D542F4"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0,8612</w:t>
            </w:r>
          </w:p>
        </w:tc>
        <w:tc>
          <w:tcPr>
            <w:tcW w:w="1019" w:type="dxa"/>
            <w:tcBorders>
              <w:top w:val="nil"/>
              <w:left w:val="nil"/>
              <w:bottom w:val="single" w:sz="8" w:space="0" w:color="FFFFFF"/>
              <w:right w:val="single" w:sz="8" w:space="0" w:color="FFFFFF"/>
            </w:tcBorders>
            <w:shd w:val="clear" w:color="000000" w:fill="DDEBF7"/>
            <w:noWrap/>
            <w:vAlign w:val="center"/>
          </w:tcPr>
          <w:p w14:paraId="06AEBDA3" w14:textId="67713F3C"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0,5484</w:t>
            </w:r>
          </w:p>
        </w:tc>
        <w:tc>
          <w:tcPr>
            <w:tcW w:w="1423" w:type="dxa"/>
            <w:tcBorders>
              <w:top w:val="nil"/>
              <w:left w:val="nil"/>
              <w:bottom w:val="single" w:sz="8" w:space="0" w:color="FFFFFF"/>
              <w:right w:val="single" w:sz="8" w:space="0" w:color="FFFFFF"/>
            </w:tcBorders>
            <w:shd w:val="clear" w:color="000000" w:fill="DDEBF7"/>
            <w:noWrap/>
            <w:vAlign w:val="center"/>
          </w:tcPr>
          <w:p w14:paraId="78ADC5DE" w14:textId="763DD49A"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0,7554</w:t>
            </w:r>
          </w:p>
        </w:tc>
        <w:tc>
          <w:tcPr>
            <w:tcW w:w="1019" w:type="dxa"/>
            <w:tcBorders>
              <w:top w:val="nil"/>
              <w:left w:val="nil"/>
              <w:bottom w:val="single" w:sz="8" w:space="0" w:color="FFFFFF"/>
              <w:right w:val="single" w:sz="8" w:space="0" w:color="FFFFFF"/>
            </w:tcBorders>
            <w:shd w:val="clear" w:color="000000" w:fill="DDEBF7"/>
            <w:noWrap/>
            <w:vAlign w:val="center"/>
          </w:tcPr>
          <w:p w14:paraId="3D8CC392" w14:textId="6ABC6334"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0,6355</w:t>
            </w:r>
          </w:p>
        </w:tc>
        <w:tc>
          <w:tcPr>
            <w:tcW w:w="1022" w:type="dxa"/>
            <w:tcBorders>
              <w:top w:val="nil"/>
              <w:left w:val="nil"/>
              <w:bottom w:val="single" w:sz="8" w:space="0" w:color="FFFFFF"/>
              <w:right w:val="single" w:sz="8" w:space="0" w:color="FFFFFF"/>
            </w:tcBorders>
            <w:shd w:val="clear" w:color="000000" w:fill="DDEBF7"/>
            <w:noWrap/>
            <w:vAlign w:val="center"/>
          </w:tcPr>
          <w:p w14:paraId="5C377D7F" w14:textId="667D2618"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0,8925</w:t>
            </w:r>
          </w:p>
        </w:tc>
      </w:tr>
      <w:tr w:rsidR="00D06004" w:rsidRPr="00F5217E" w14:paraId="6451E1E7"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0E586C36" w14:textId="3D34C337"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200 neurones</w:t>
            </w:r>
          </w:p>
        </w:tc>
        <w:tc>
          <w:tcPr>
            <w:tcW w:w="1060" w:type="dxa"/>
            <w:tcBorders>
              <w:top w:val="nil"/>
              <w:left w:val="nil"/>
              <w:bottom w:val="single" w:sz="8" w:space="0" w:color="FFFFFF"/>
              <w:right w:val="single" w:sz="8" w:space="0" w:color="FFFFFF"/>
            </w:tcBorders>
            <w:shd w:val="clear" w:color="000000" w:fill="DDEBF7"/>
            <w:noWrap/>
            <w:vAlign w:val="center"/>
          </w:tcPr>
          <w:p w14:paraId="713C0B83" w14:textId="787F34DD"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0,8637</w:t>
            </w:r>
          </w:p>
        </w:tc>
        <w:tc>
          <w:tcPr>
            <w:tcW w:w="1019" w:type="dxa"/>
            <w:tcBorders>
              <w:top w:val="nil"/>
              <w:left w:val="nil"/>
              <w:bottom w:val="single" w:sz="8" w:space="0" w:color="FFFFFF"/>
              <w:right w:val="single" w:sz="8" w:space="0" w:color="FFFFFF"/>
            </w:tcBorders>
            <w:shd w:val="clear" w:color="000000" w:fill="DDEBF7"/>
            <w:noWrap/>
            <w:vAlign w:val="center"/>
          </w:tcPr>
          <w:p w14:paraId="27928DC3" w14:textId="4BD3B8B3"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0,5626</w:t>
            </w:r>
          </w:p>
        </w:tc>
        <w:tc>
          <w:tcPr>
            <w:tcW w:w="1423" w:type="dxa"/>
            <w:tcBorders>
              <w:top w:val="nil"/>
              <w:left w:val="nil"/>
              <w:bottom w:val="single" w:sz="8" w:space="0" w:color="FFFFFF"/>
              <w:right w:val="single" w:sz="8" w:space="0" w:color="FFFFFF"/>
            </w:tcBorders>
            <w:shd w:val="clear" w:color="000000" w:fill="DDEBF7"/>
            <w:noWrap/>
            <w:vAlign w:val="center"/>
          </w:tcPr>
          <w:p w14:paraId="3C553E58" w14:textId="1B538C13"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0,7574</w:t>
            </w:r>
          </w:p>
        </w:tc>
        <w:tc>
          <w:tcPr>
            <w:tcW w:w="1019" w:type="dxa"/>
            <w:tcBorders>
              <w:top w:val="nil"/>
              <w:left w:val="nil"/>
              <w:bottom w:val="single" w:sz="8" w:space="0" w:color="FFFFFF"/>
              <w:right w:val="single" w:sz="8" w:space="0" w:color="FFFFFF"/>
            </w:tcBorders>
            <w:shd w:val="clear" w:color="000000" w:fill="DDEBF7"/>
            <w:noWrap/>
            <w:vAlign w:val="center"/>
          </w:tcPr>
          <w:p w14:paraId="2D457AE7" w14:textId="7D0E5126"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0,6456</w:t>
            </w:r>
          </w:p>
        </w:tc>
        <w:tc>
          <w:tcPr>
            <w:tcW w:w="1022" w:type="dxa"/>
            <w:tcBorders>
              <w:top w:val="nil"/>
              <w:left w:val="nil"/>
              <w:bottom w:val="single" w:sz="8" w:space="0" w:color="FFFFFF"/>
              <w:right w:val="single" w:sz="8" w:space="0" w:color="FFFFFF"/>
            </w:tcBorders>
            <w:shd w:val="clear" w:color="000000" w:fill="DDEBF7"/>
            <w:noWrap/>
            <w:vAlign w:val="center"/>
          </w:tcPr>
          <w:p w14:paraId="5D88CDF4" w14:textId="1294ED32"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0,8982</w:t>
            </w:r>
          </w:p>
        </w:tc>
      </w:tr>
      <w:tr w:rsidR="00D06004" w:rsidRPr="00F5217E" w14:paraId="7CFEB3B3"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49A424DE" w14:textId="3F63FE4B"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50 neurones</w:t>
            </w:r>
          </w:p>
        </w:tc>
        <w:tc>
          <w:tcPr>
            <w:tcW w:w="1060" w:type="dxa"/>
            <w:tcBorders>
              <w:top w:val="nil"/>
              <w:left w:val="nil"/>
              <w:bottom w:val="single" w:sz="8" w:space="0" w:color="FFFFFF"/>
              <w:right w:val="single" w:sz="8" w:space="0" w:color="FFFFFF"/>
            </w:tcBorders>
            <w:shd w:val="clear" w:color="000000" w:fill="DDEBF7"/>
            <w:noWrap/>
            <w:vAlign w:val="center"/>
          </w:tcPr>
          <w:p w14:paraId="3927235A" w14:textId="0558D3BB" w:rsidR="00D06004" w:rsidRPr="00F5217E" w:rsidRDefault="00F33D5F" w:rsidP="00D06004">
            <w:pPr>
              <w:spacing w:after="0"/>
              <w:jc w:val="right"/>
              <w:rPr>
                <w:rFonts w:eastAsia="Times New Roman" w:cs="Times New Roman"/>
                <w:color w:val="000000"/>
                <w:lang w:eastAsia="fr-FR"/>
              </w:rPr>
            </w:pPr>
            <w:r>
              <w:rPr>
                <w:rFonts w:eastAsia="Times New Roman" w:cs="Times New Roman"/>
                <w:color w:val="000000"/>
                <w:lang w:eastAsia="fr-FR"/>
              </w:rPr>
              <w:t>0,8638</w:t>
            </w:r>
          </w:p>
        </w:tc>
        <w:tc>
          <w:tcPr>
            <w:tcW w:w="1019" w:type="dxa"/>
            <w:tcBorders>
              <w:top w:val="nil"/>
              <w:left w:val="nil"/>
              <w:bottom w:val="single" w:sz="8" w:space="0" w:color="FFFFFF"/>
              <w:right w:val="single" w:sz="8" w:space="0" w:color="FFFFFF"/>
            </w:tcBorders>
            <w:shd w:val="clear" w:color="000000" w:fill="DDEBF7"/>
            <w:noWrap/>
            <w:vAlign w:val="center"/>
          </w:tcPr>
          <w:p w14:paraId="2D841135" w14:textId="421986CB" w:rsidR="00D06004" w:rsidRPr="00F5217E" w:rsidRDefault="00F33D5F" w:rsidP="00D06004">
            <w:pPr>
              <w:spacing w:after="0"/>
              <w:jc w:val="right"/>
              <w:rPr>
                <w:rFonts w:eastAsia="Times New Roman" w:cs="Times New Roman"/>
                <w:color w:val="000000"/>
                <w:lang w:eastAsia="fr-FR"/>
              </w:rPr>
            </w:pPr>
            <w:r>
              <w:rPr>
                <w:rFonts w:eastAsia="Times New Roman" w:cs="Times New Roman"/>
                <w:color w:val="000000"/>
                <w:lang w:eastAsia="fr-FR"/>
              </w:rPr>
              <w:t>0,5798</w:t>
            </w:r>
          </w:p>
        </w:tc>
        <w:tc>
          <w:tcPr>
            <w:tcW w:w="1423" w:type="dxa"/>
            <w:tcBorders>
              <w:top w:val="nil"/>
              <w:left w:val="nil"/>
              <w:bottom w:val="single" w:sz="8" w:space="0" w:color="FFFFFF"/>
              <w:right w:val="single" w:sz="8" w:space="0" w:color="FFFFFF"/>
            </w:tcBorders>
            <w:shd w:val="clear" w:color="000000" w:fill="DDEBF7"/>
            <w:noWrap/>
            <w:vAlign w:val="center"/>
          </w:tcPr>
          <w:p w14:paraId="3E94EC1B" w14:textId="2D94D981" w:rsidR="00D06004" w:rsidRPr="00F5217E" w:rsidRDefault="00F33D5F" w:rsidP="00D06004">
            <w:pPr>
              <w:spacing w:after="0"/>
              <w:jc w:val="right"/>
              <w:rPr>
                <w:rFonts w:eastAsia="Times New Roman" w:cs="Times New Roman"/>
                <w:color w:val="000000"/>
                <w:lang w:eastAsia="fr-FR"/>
              </w:rPr>
            </w:pPr>
            <w:r>
              <w:rPr>
                <w:rFonts w:eastAsia="Times New Roman" w:cs="Times New Roman"/>
                <w:color w:val="000000"/>
                <w:lang w:eastAsia="fr-FR"/>
              </w:rPr>
              <w:t>0,7461</w:t>
            </w:r>
          </w:p>
        </w:tc>
        <w:tc>
          <w:tcPr>
            <w:tcW w:w="1019" w:type="dxa"/>
            <w:tcBorders>
              <w:top w:val="nil"/>
              <w:left w:val="nil"/>
              <w:bottom w:val="single" w:sz="8" w:space="0" w:color="FFFFFF"/>
              <w:right w:val="single" w:sz="8" w:space="0" w:color="FFFFFF"/>
            </w:tcBorders>
            <w:shd w:val="clear" w:color="000000" w:fill="DDEBF7"/>
            <w:noWrap/>
            <w:vAlign w:val="center"/>
          </w:tcPr>
          <w:p w14:paraId="72329714" w14:textId="13DBDFF6" w:rsidR="00D06004" w:rsidRPr="00F5217E" w:rsidRDefault="00F33D5F" w:rsidP="00D06004">
            <w:pPr>
              <w:spacing w:after="0"/>
              <w:jc w:val="right"/>
              <w:rPr>
                <w:rFonts w:eastAsia="Times New Roman" w:cs="Times New Roman"/>
                <w:color w:val="000000"/>
                <w:lang w:eastAsia="fr-FR"/>
              </w:rPr>
            </w:pPr>
            <w:r>
              <w:rPr>
                <w:rFonts w:eastAsia="Times New Roman" w:cs="Times New Roman"/>
                <w:color w:val="000000"/>
                <w:lang w:eastAsia="fr-FR"/>
              </w:rPr>
              <w:t>0,6525</w:t>
            </w:r>
          </w:p>
        </w:tc>
        <w:tc>
          <w:tcPr>
            <w:tcW w:w="1022" w:type="dxa"/>
            <w:tcBorders>
              <w:top w:val="nil"/>
              <w:left w:val="nil"/>
              <w:bottom w:val="single" w:sz="8" w:space="0" w:color="FFFFFF"/>
              <w:right w:val="single" w:sz="8" w:space="0" w:color="FFFFFF"/>
            </w:tcBorders>
            <w:shd w:val="clear" w:color="000000" w:fill="DDEBF7"/>
            <w:noWrap/>
            <w:vAlign w:val="center"/>
          </w:tcPr>
          <w:p w14:paraId="19DAE137" w14:textId="6E65AF11" w:rsidR="00D06004" w:rsidRPr="00F5217E" w:rsidRDefault="00F33D5F" w:rsidP="00D06004">
            <w:pPr>
              <w:spacing w:after="0"/>
              <w:jc w:val="right"/>
              <w:rPr>
                <w:rFonts w:eastAsia="Times New Roman" w:cs="Times New Roman"/>
                <w:color w:val="000000"/>
                <w:lang w:eastAsia="fr-FR"/>
              </w:rPr>
            </w:pPr>
            <w:r>
              <w:rPr>
                <w:rFonts w:eastAsia="Times New Roman" w:cs="Times New Roman"/>
                <w:color w:val="000000"/>
                <w:lang w:eastAsia="fr-FR"/>
              </w:rPr>
              <w:t>0,8986</w:t>
            </w:r>
          </w:p>
        </w:tc>
      </w:tr>
      <w:tr w:rsidR="00D06004" w:rsidRPr="00F5217E" w14:paraId="19441F2D"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08842739" w14:textId="05393B64"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200 n, CC 200 n</w:t>
            </w:r>
          </w:p>
        </w:tc>
        <w:tc>
          <w:tcPr>
            <w:tcW w:w="1060" w:type="dxa"/>
            <w:tcBorders>
              <w:top w:val="nil"/>
              <w:left w:val="nil"/>
              <w:bottom w:val="single" w:sz="8" w:space="0" w:color="FFFFFF"/>
              <w:right w:val="single" w:sz="8" w:space="0" w:color="FFFFFF"/>
            </w:tcBorders>
            <w:shd w:val="clear" w:color="000000" w:fill="DDEBF7"/>
            <w:noWrap/>
            <w:vAlign w:val="center"/>
          </w:tcPr>
          <w:p w14:paraId="50E15D45" w14:textId="3181ECA0" w:rsidR="00D06004" w:rsidRPr="00F5217E" w:rsidRDefault="006B75D6" w:rsidP="00D06004">
            <w:pPr>
              <w:spacing w:after="0"/>
              <w:jc w:val="right"/>
              <w:rPr>
                <w:rFonts w:eastAsia="Times New Roman" w:cs="Times New Roman"/>
                <w:color w:val="000000"/>
                <w:lang w:eastAsia="fr-FR"/>
              </w:rPr>
            </w:pPr>
            <w:r>
              <w:rPr>
                <w:rFonts w:eastAsia="Times New Roman" w:cs="Times New Roman"/>
                <w:color w:val="000000"/>
                <w:lang w:eastAsia="fr-FR"/>
              </w:rPr>
              <w:t>0,8561</w:t>
            </w:r>
          </w:p>
        </w:tc>
        <w:tc>
          <w:tcPr>
            <w:tcW w:w="1019" w:type="dxa"/>
            <w:tcBorders>
              <w:top w:val="nil"/>
              <w:left w:val="nil"/>
              <w:bottom w:val="single" w:sz="8" w:space="0" w:color="FFFFFF"/>
              <w:right w:val="single" w:sz="8" w:space="0" w:color="FFFFFF"/>
            </w:tcBorders>
            <w:shd w:val="clear" w:color="000000" w:fill="DDEBF7"/>
            <w:noWrap/>
            <w:vAlign w:val="center"/>
          </w:tcPr>
          <w:p w14:paraId="70C3F64E" w14:textId="6C898EF5" w:rsidR="00D06004" w:rsidRPr="00F5217E" w:rsidRDefault="006B75D6" w:rsidP="00D06004">
            <w:pPr>
              <w:spacing w:after="0"/>
              <w:jc w:val="right"/>
              <w:rPr>
                <w:rFonts w:eastAsia="Times New Roman" w:cs="Times New Roman"/>
                <w:color w:val="000000"/>
                <w:lang w:eastAsia="fr-FR"/>
              </w:rPr>
            </w:pPr>
            <w:r>
              <w:rPr>
                <w:rFonts w:eastAsia="Times New Roman" w:cs="Times New Roman"/>
                <w:color w:val="000000"/>
                <w:lang w:eastAsia="fr-FR"/>
              </w:rPr>
              <w:t>0,6257</w:t>
            </w:r>
          </w:p>
        </w:tc>
        <w:tc>
          <w:tcPr>
            <w:tcW w:w="1423" w:type="dxa"/>
            <w:tcBorders>
              <w:top w:val="nil"/>
              <w:left w:val="nil"/>
              <w:bottom w:val="single" w:sz="8" w:space="0" w:color="FFFFFF"/>
              <w:right w:val="single" w:sz="8" w:space="0" w:color="FFFFFF"/>
            </w:tcBorders>
            <w:shd w:val="clear" w:color="000000" w:fill="DDEBF7"/>
            <w:noWrap/>
            <w:vAlign w:val="center"/>
          </w:tcPr>
          <w:p w14:paraId="28CD112A" w14:textId="0FE79C36" w:rsidR="00D06004" w:rsidRPr="00F5217E" w:rsidRDefault="006B75D6" w:rsidP="00D06004">
            <w:pPr>
              <w:spacing w:after="0"/>
              <w:jc w:val="right"/>
              <w:rPr>
                <w:rFonts w:eastAsia="Times New Roman" w:cs="Times New Roman"/>
                <w:color w:val="000000"/>
                <w:lang w:eastAsia="fr-FR"/>
              </w:rPr>
            </w:pPr>
            <w:r>
              <w:rPr>
                <w:rFonts w:eastAsia="Times New Roman" w:cs="Times New Roman"/>
                <w:color w:val="000000"/>
                <w:lang w:eastAsia="fr-FR"/>
              </w:rPr>
              <w:t>0,6924</w:t>
            </w:r>
          </w:p>
        </w:tc>
        <w:tc>
          <w:tcPr>
            <w:tcW w:w="1019" w:type="dxa"/>
            <w:tcBorders>
              <w:top w:val="nil"/>
              <w:left w:val="nil"/>
              <w:bottom w:val="single" w:sz="8" w:space="0" w:color="FFFFFF"/>
              <w:right w:val="single" w:sz="8" w:space="0" w:color="FFFFFF"/>
            </w:tcBorders>
            <w:shd w:val="clear" w:color="000000" w:fill="DDEBF7"/>
            <w:noWrap/>
            <w:vAlign w:val="center"/>
          </w:tcPr>
          <w:p w14:paraId="5E18316D" w14:textId="431BC3CA" w:rsidR="00D06004" w:rsidRPr="00F5217E" w:rsidRDefault="006B75D6" w:rsidP="00D06004">
            <w:pPr>
              <w:spacing w:after="0"/>
              <w:jc w:val="right"/>
              <w:rPr>
                <w:rFonts w:eastAsia="Times New Roman" w:cs="Times New Roman"/>
                <w:color w:val="000000"/>
                <w:lang w:eastAsia="fr-FR"/>
              </w:rPr>
            </w:pPr>
            <w:r>
              <w:rPr>
                <w:rFonts w:eastAsia="Times New Roman" w:cs="Times New Roman"/>
                <w:color w:val="000000"/>
                <w:lang w:eastAsia="fr-FR"/>
              </w:rPr>
              <w:t>0,6574</w:t>
            </w:r>
          </w:p>
        </w:tc>
        <w:tc>
          <w:tcPr>
            <w:tcW w:w="1022" w:type="dxa"/>
            <w:tcBorders>
              <w:top w:val="nil"/>
              <w:left w:val="nil"/>
              <w:bottom w:val="single" w:sz="8" w:space="0" w:color="FFFFFF"/>
              <w:right w:val="single" w:sz="8" w:space="0" w:color="FFFFFF"/>
            </w:tcBorders>
            <w:shd w:val="clear" w:color="000000" w:fill="DDEBF7"/>
            <w:noWrap/>
            <w:vAlign w:val="center"/>
          </w:tcPr>
          <w:p w14:paraId="612D1323" w14:textId="333C60C2" w:rsidR="00D06004" w:rsidRPr="00F5217E" w:rsidRDefault="006B75D6" w:rsidP="00D06004">
            <w:pPr>
              <w:spacing w:after="0"/>
              <w:jc w:val="right"/>
              <w:rPr>
                <w:rFonts w:eastAsia="Times New Roman" w:cs="Times New Roman"/>
                <w:color w:val="000000"/>
                <w:lang w:eastAsia="fr-FR"/>
              </w:rPr>
            </w:pPr>
            <w:r>
              <w:rPr>
                <w:rFonts w:eastAsia="Times New Roman" w:cs="Times New Roman"/>
                <w:color w:val="000000"/>
                <w:lang w:eastAsia="fr-FR"/>
              </w:rPr>
              <w:t>0,8922</w:t>
            </w:r>
          </w:p>
        </w:tc>
      </w:tr>
      <w:tr w:rsidR="00D06004" w:rsidRPr="00F5217E" w14:paraId="0DEC56C0"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0303BB61" w14:textId="4CECFD4F"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200 n, CC 50 n</w:t>
            </w:r>
          </w:p>
        </w:tc>
        <w:tc>
          <w:tcPr>
            <w:tcW w:w="1060" w:type="dxa"/>
            <w:tcBorders>
              <w:top w:val="nil"/>
              <w:left w:val="nil"/>
              <w:bottom w:val="single" w:sz="8" w:space="0" w:color="FFFFFF"/>
              <w:right w:val="single" w:sz="8" w:space="0" w:color="FFFFFF"/>
            </w:tcBorders>
            <w:shd w:val="clear" w:color="000000" w:fill="DDEBF7"/>
            <w:noWrap/>
            <w:vAlign w:val="center"/>
          </w:tcPr>
          <w:p w14:paraId="41383142" w14:textId="3CB87CA4" w:rsidR="00D06004" w:rsidRPr="00F5217E" w:rsidRDefault="00DD5FC1" w:rsidP="00D06004">
            <w:pPr>
              <w:spacing w:after="0"/>
              <w:jc w:val="right"/>
              <w:rPr>
                <w:rFonts w:eastAsia="Times New Roman" w:cs="Times New Roman"/>
                <w:color w:val="000000"/>
                <w:lang w:eastAsia="fr-FR"/>
              </w:rPr>
            </w:pPr>
            <w:r>
              <w:rPr>
                <w:rFonts w:eastAsia="Times New Roman" w:cs="Times New Roman"/>
                <w:color w:val="000000"/>
                <w:lang w:eastAsia="fr-FR"/>
              </w:rPr>
              <w:t>0,8660</w:t>
            </w:r>
          </w:p>
        </w:tc>
        <w:tc>
          <w:tcPr>
            <w:tcW w:w="1019" w:type="dxa"/>
            <w:tcBorders>
              <w:top w:val="nil"/>
              <w:left w:val="nil"/>
              <w:bottom w:val="single" w:sz="8" w:space="0" w:color="FFFFFF"/>
              <w:right w:val="single" w:sz="8" w:space="0" w:color="FFFFFF"/>
            </w:tcBorders>
            <w:shd w:val="clear" w:color="000000" w:fill="DDEBF7"/>
            <w:noWrap/>
            <w:vAlign w:val="center"/>
          </w:tcPr>
          <w:p w14:paraId="23C69396" w14:textId="6975594D" w:rsidR="00D06004" w:rsidRPr="00F5217E" w:rsidRDefault="00DD5FC1" w:rsidP="00D06004">
            <w:pPr>
              <w:spacing w:after="0"/>
              <w:jc w:val="right"/>
              <w:rPr>
                <w:rFonts w:eastAsia="Times New Roman" w:cs="Times New Roman"/>
                <w:color w:val="000000"/>
                <w:lang w:eastAsia="fr-FR"/>
              </w:rPr>
            </w:pPr>
            <w:r>
              <w:rPr>
                <w:rFonts w:eastAsia="Times New Roman" w:cs="Times New Roman"/>
                <w:color w:val="000000"/>
                <w:lang w:eastAsia="fr-FR"/>
              </w:rPr>
              <w:t>0,5391</w:t>
            </w:r>
          </w:p>
        </w:tc>
        <w:tc>
          <w:tcPr>
            <w:tcW w:w="1423" w:type="dxa"/>
            <w:tcBorders>
              <w:top w:val="nil"/>
              <w:left w:val="nil"/>
              <w:bottom w:val="single" w:sz="8" w:space="0" w:color="FFFFFF"/>
              <w:right w:val="single" w:sz="8" w:space="0" w:color="FFFFFF"/>
            </w:tcBorders>
            <w:shd w:val="clear" w:color="000000" w:fill="DDEBF7"/>
            <w:noWrap/>
            <w:vAlign w:val="center"/>
          </w:tcPr>
          <w:p w14:paraId="1418AD79" w14:textId="3C15C1FC" w:rsidR="00D06004" w:rsidRPr="00F5217E" w:rsidRDefault="00DD5FC1" w:rsidP="00D06004">
            <w:pPr>
              <w:spacing w:after="0"/>
              <w:jc w:val="right"/>
              <w:rPr>
                <w:rFonts w:eastAsia="Times New Roman" w:cs="Times New Roman"/>
                <w:color w:val="000000"/>
                <w:lang w:eastAsia="fr-FR"/>
              </w:rPr>
            </w:pPr>
            <w:r>
              <w:rPr>
                <w:rFonts w:eastAsia="Times New Roman" w:cs="Times New Roman"/>
                <w:color w:val="000000"/>
                <w:lang w:eastAsia="fr-FR"/>
              </w:rPr>
              <w:t>0,7863</w:t>
            </w:r>
          </w:p>
        </w:tc>
        <w:tc>
          <w:tcPr>
            <w:tcW w:w="1019" w:type="dxa"/>
            <w:tcBorders>
              <w:top w:val="nil"/>
              <w:left w:val="nil"/>
              <w:bottom w:val="single" w:sz="8" w:space="0" w:color="FFFFFF"/>
              <w:right w:val="single" w:sz="8" w:space="0" w:color="FFFFFF"/>
            </w:tcBorders>
            <w:shd w:val="clear" w:color="000000" w:fill="DDEBF7"/>
            <w:noWrap/>
            <w:vAlign w:val="center"/>
          </w:tcPr>
          <w:p w14:paraId="11C3B57B" w14:textId="2F88ECEC" w:rsidR="00D06004" w:rsidRPr="00F5217E" w:rsidRDefault="00DD5FC1" w:rsidP="00D06004">
            <w:pPr>
              <w:spacing w:after="0"/>
              <w:jc w:val="right"/>
              <w:rPr>
                <w:rFonts w:eastAsia="Times New Roman" w:cs="Times New Roman"/>
                <w:color w:val="000000"/>
                <w:lang w:eastAsia="fr-FR"/>
              </w:rPr>
            </w:pPr>
            <w:r>
              <w:rPr>
                <w:rFonts w:eastAsia="Times New Roman" w:cs="Times New Roman"/>
                <w:color w:val="000000"/>
                <w:lang w:eastAsia="fr-FR"/>
              </w:rPr>
              <w:t>0,6396</w:t>
            </w:r>
          </w:p>
        </w:tc>
        <w:tc>
          <w:tcPr>
            <w:tcW w:w="1022" w:type="dxa"/>
            <w:tcBorders>
              <w:top w:val="nil"/>
              <w:left w:val="nil"/>
              <w:bottom w:val="single" w:sz="8" w:space="0" w:color="FFFFFF"/>
              <w:right w:val="single" w:sz="8" w:space="0" w:color="FFFFFF"/>
            </w:tcBorders>
            <w:shd w:val="clear" w:color="000000" w:fill="DDEBF7"/>
            <w:noWrap/>
            <w:vAlign w:val="center"/>
          </w:tcPr>
          <w:p w14:paraId="1C15DDD8" w14:textId="1F9BB5D3" w:rsidR="00D06004" w:rsidRPr="00F5217E" w:rsidRDefault="00DD5FC1" w:rsidP="00D06004">
            <w:pPr>
              <w:spacing w:after="0"/>
              <w:jc w:val="right"/>
              <w:rPr>
                <w:rFonts w:eastAsia="Times New Roman" w:cs="Times New Roman"/>
                <w:color w:val="000000"/>
                <w:lang w:eastAsia="fr-FR"/>
              </w:rPr>
            </w:pPr>
            <w:r>
              <w:rPr>
                <w:rFonts w:eastAsia="Times New Roman" w:cs="Times New Roman"/>
                <w:color w:val="000000"/>
                <w:lang w:eastAsia="fr-FR"/>
              </w:rPr>
              <w:t>0,9018</w:t>
            </w:r>
          </w:p>
        </w:tc>
      </w:tr>
      <w:tr w:rsidR="00D06004" w:rsidRPr="00F5217E" w14:paraId="3AAF097F"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3ABDBFCE" w14:textId="0749708C"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50 n, CC 200 n</w:t>
            </w:r>
          </w:p>
        </w:tc>
        <w:tc>
          <w:tcPr>
            <w:tcW w:w="1060" w:type="dxa"/>
            <w:tcBorders>
              <w:top w:val="nil"/>
              <w:left w:val="nil"/>
              <w:bottom w:val="single" w:sz="8" w:space="0" w:color="FFFFFF"/>
              <w:right w:val="single" w:sz="8" w:space="0" w:color="FFFFFF"/>
            </w:tcBorders>
            <w:shd w:val="clear" w:color="000000" w:fill="DDEBF7"/>
            <w:noWrap/>
            <w:vAlign w:val="center"/>
          </w:tcPr>
          <w:p w14:paraId="1C740A98" w14:textId="59036B85" w:rsidR="00D06004" w:rsidRPr="00F5217E" w:rsidRDefault="005E6738" w:rsidP="00D06004">
            <w:pPr>
              <w:spacing w:after="0"/>
              <w:jc w:val="right"/>
              <w:rPr>
                <w:rFonts w:eastAsia="Times New Roman" w:cs="Times New Roman"/>
                <w:color w:val="000000"/>
                <w:lang w:eastAsia="fr-FR"/>
              </w:rPr>
            </w:pPr>
            <w:r>
              <w:rPr>
                <w:rFonts w:eastAsia="Times New Roman" w:cs="Times New Roman"/>
                <w:color w:val="000000"/>
                <w:lang w:eastAsia="fr-FR"/>
              </w:rPr>
              <w:t>0,8655</w:t>
            </w:r>
          </w:p>
        </w:tc>
        <w:tc>
          <w:tcPr>
            <w:tcW w:w="1019" w:type="dxa"/>
            <w:tcBorders>
              <w:top w:val="nil"/>
              <w:left w:val="nil"/>
              <w:bottom w:val="single" w:sz="8" w:space="0" w:color="FFFFFF"/>
              <w:right w:val="single" w:sz="8" w:space="0" w:color="FFFFFF"/>
            </w:tcBorders>
            <w:shd w:val="clear" w:color="000000" w:fill="DDEBF7"/>
            <w:noWrap/>
            <w:vAlign w:val="center"/>
          </w:tcPr>
          <w:p w14:paraId="2AC72B02" w14:textId="54B9CBD2" w:rsidR="00D06004" w:rsidRPr="00F5217E" w:rsidRDefault="005E6738" w:rsidP="00D06004">
            <w:pPr>
              <w:spacing w:after="0"/>
              <w:jc w:val="right"/>
              <w:rPr>
                <w:rFonts w:eastAsia="Times New Roman" w:cs="Times New Roman"/>
                <w:color w:val="000000"/>
                <w:lang w:eastAsia="fr-FR"/>
              </w:rPr>
            </w:pPr>
            <w:r>
              <w:rPr>
                <w:rFonts w:eastAsia="Times New Roman" w:cs="Times New Roman"/>
                <w:color w:val="000000"/>
                <w:lang w:eastAsia="fr-FR"/>
              </w:rPr>
              <w:t>0,5621</w:t>
            </w:r>
          </w:p>
        </w:tc>
        <w:tc>
          <w:tcPr>
            <w:tcW w:w="1423" w:type="dxa"/>
            <w:tcBorders>
              <w:top w:val="nil"/>
              <w:left w:val="nil"/>
              <w:bottom w:val="single" w:sz="8" w:space="0" w:color="FFFFFF"/>
              <w:right w:val="single" w:sz="8" w:space="0" w:color="FFFFFF"/>
            </w:tcBorders>
            <w:shd w:val="clear" w:color="000000" w:fill="DDEBF7"/>
            <w:noWrap/>
            <w:vAlign w:val="center"/>
          </w:tcPr>
          <w:p w14:paraId="35C9B1A3" w14:textId="5CA3EE72" w:rsidR="00D06004" w:rsidRPr="00F5217E" w:rsidRDefault="005E6738" w:rsidP="00D06004">
            <w:pPr>
              <w:spacing w:after="0"/>
              <w:jc w:val="right"/>
              <w:rPr>
                <w:rFonts w:eastAsia="Times New Roman" w:cs="Times New Roman"/>
                <w:color w:val="000000"/>
                <w:lang w:eastAsia="fr-FR"/>
              </w:rPr>
            </w:pPr>
            <w:r>
              <w:rPr>
                <w:rFonts w:eastAsia="Times New Roman" w:cs="Times New Roman"/>
                <w:color w:val="000000"/>
                <w:lang w:eastAsia="fr-FR"/>
              </w:rPr>
              <w:t>0,7657</w:t>
            </w:r>
          </w:p>
        </w:tc>
        <w:tc>
          <w:tcPr>
            <w:tcW w:w="1019" w:type="dxa"/>
            <w:tcBorders>
              <w:top w:val="nil"/>
              <w:left w:val="nil"/>
              <w:bottom w:val="single" w:sz="8" w:space="0" w:color="FFFFFF"/>
              <w:right w:val="single" w:sz="8" w:space="0" w:color="FFFFFF"/>
            </w:tcBorders>
            <w:shd w:val="clear" w:color="000000" w:fill="DDEBF7"/>
            <w:noWrap/>
            <w:vAlign w:val="center"/>
          </w:tcPr>
          <w:p w14:paraId="15B07FC0" w14:textId="31CFA56A" w:rsidR="00D06004" w:rsidRPr="00F5217E" w:rsidRDefault="005E6738" w:rsidP="00D06004">
            <w:pPr>
              <w:spacing w:after="0"/>
              <w:jc w:val="right"/>
              <w:rPr>
                <w:rFonts w:eastAsia="Times New Roman" w:cs="Times New Roman"/>
                <w:color w:val="000000"/>
                <w:lang w:eastAsia="fr-FR"/>
              </w:rPr>
            </w:pPr>
            <w:r>
              <w:rPr>
                <w:rFonts w:eastAsia="Times New Roman" w:cs="Times New Roman"/>
                <w:color w:val="000000"/>
                <w:lang w:eastAsia="fr-FR"/>
              </w:rPr>
              <w:t>0,6483</w:t>
            </w:r>
          </w:p>
        </w:tc>
        <w:tc>
          <w:tcPr>
            <w:tcW w:w="1022" w:type="dxa"/>
            <w:tcBorders>
              <w:top w:val="nil"/>
              <w:left w:val="nil"/>
              <w:bottom w:val="single" w:sz="8" w:space="0" w:color="FFFFFF"/>
              <w:right w:val="single" w:sz="8" w:space="0" w:color="FFFFFF"/>
            </w:tcBorders>
            <w:shd w:val="clear" w:color="000000" w:fill="DDEBF7"/>
            <w:noWrap/>
            <w:vAlign w:val="center"/>
          </w:tcPr>
          <w:p w14:paraId="2F21B1CE" w14:textId="73B4C3E2" w:rsidR="00D06004" w:rsidRPr="00F5217E" w:rsidRDefault="005E6738" w:rsidP="005E6738">
            <w:pPr>
              <w:spacing w:after="0"/>
              <w:jc w:val="right"/>
              <w:rPr>
                <w:rFonts w:eastAsia="Times New Roman" w:cs="Times New Roman"/>
                <w:color w:val="000000"/>
                <w:lang w:eastAsia="fr-FR"/>
              </w:rPr>
            </w:pPr>
            <w:r>
              <w:rPr>
                <w:rFonts w:eastAsia="Times New Roman" w:cs="Times New Roman"/>
                <w:color w:val="000000"/>
                <w:lang w:eastAsia="fr-FR"/>
              </w:rPr>
              <w:t>0,9003</w:t>
            </w:r>
          </w:p>
        </w:tc>
      </w:tr>
      <w:tr w:rsidR="00D06004" w:rsidRPr="00F5217E" w14:paraId="18E0AA12"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6BD65E15" w14:textId="1656C002"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50 n, CC 50 n</w:t>
            </w:r>
          </w:p>
        </w:tc>
        <w:tc>
          <w:tcPr>
            <w:tcW w:w="1060" w:type="dxa"/>
            <w:tcBorders>
              <w:top w:val="nil"/>
              <w:left w:val="nil"/>
              <w:bottom w:val="single" w:sz="8" w:space="0" w:color="FFFFFF"/>
              <w:right w:val="single" w:sz="8" w:space="0" w:color="FFFFFF"/>
            </w:tcBorders>
            <w:shd w:val="clear" w:color="000000" w:fill="DDEBF7"/>
            <w:noWrap/>
            <w:vAlign w:val="center"/>
          </w:tcPr>
          <w:p w14:paraId="19E43D86" w14:textId="0023306E" w:rsidR="00D06004" w:rsidRPr="00F5217E" w:rsidRDefault="00AE6015" w:rsidP="00D06004">
            <w:pPr>
              <w:spacing w:after="0"/>
              <w:jc w:val="right"/>
              <w:rPr>
                <w:rFonts w:eastAsia="Times New Roman" w:cs="Times New Roman"/>
                <w:color w:val="000000"/>
                <w:lang w:eastAsia="fr-FR"/>
              </w:rPr>
            </w:pPr>
            <w:r>
              <w:rPr>
                <w:rFonts w:eastAsia="Times New Roman" w:cs="Times New Roman"/>
                <w:color w:val="000000"/>
                <w:lang w:eastAsia="fr-FR"/>
              </w:rPr>
              <w:t>0,</w:t>
            </w:r>
            <w:r w:rsidR="001B4448">
              <w:rPr>
                <w:rFonts w:eastAsia="Times New Roman" w:cs="Times New Roman"/>
                <w:color w:val="000000"/>
                <w:lang w:eastAsia="fr-FR"/>
              </w:rPr>
              <w:t>8656</w:t>
            </w:r>
          </w:p>
        </w:tc>
        <w:tc>
          <w:tcPr>
            <w:tcW w:w="1019" w:type="dxa"/>
            <w:tcBorders>
              <w:top w:val="nil"/>
              <w:left w:val="nil"/>
              <w:bottom w:val="single" w:sz="8" w:space="0" w:color="FFFFFF"/>
              <w:right w:val="single" w:sz="8" w:space="0" w:color="FFFFFF"/>
            </w:tcBorders>
            <w:shd w:val="clear" w:color="000000" w:fill="DDEBF7"/>
            <w:noWrap/>
            <w:vAlign w:val="center"/>
          </w:tcPr>
          <w:p w14:paraId="6418F4C0" w14:textId="2DA6E787" w:rsidR="00D06004" w:rsidRPr="00F5217E" w:rsidRDefault="001B4448" w:rsidP="00D06004">
            <w:pPr>
              <w:spacing w:after="0"/>
              <w:jc w:val="right"/>
              <w:rPr>
                <w:rFonts w:eastAsia="Times New Roman" w:cs="Times New Roman"/>
                <w:color w:val="000000"/>
                <w:lang w:eastAsia="fr-FR"/>
              </w:rPr>
            </w:pPr>
            <w:r>
              <w:rPr>
                <w:rFonts w:eastAsia="Times New Roman" w:cs="Times New Roman"/>
                <w:color w:val="000000"/>
                <w:lang w:eastAsia="fr-FR"/>
              </w:rPr>
              <w:t>0,6211</w:t>
            </w:r>
          </w:p>
        </w:tc>
        <w:tc>
          <w:tcPr>
            <w:tcW w:w="1423" w:type="dxa"/>
            <w:tcBorders>
              <w:top w:val="nil"/>
              <w:left w:val="nil"/>
              <w:bottom w:val="single" w:sz="8" w:space="0" w:color="FFFFFF"/>
              <w:right w:val="single" w:sz="8" w:space="0" w:color="FFFFFF"/>
            </w:tcBorders>
            <w:shd w:val="clear" w:color="000000" w:fill="DDEBF7"/>
            <w:noWrap/>
            <w:vAlign w:val="center"/>
          </w:tcPr>
          <w:p w14:paraId="2C7256FF" w14:textId="29A7D1FE" w:rsidR="00D06004" w:rsidRPr="00F5217E" w:rsidRDefault="001B4448" w:rsidP="00D06004">
            <w:pPr>
              <w:spacing w:after="0"/>
              <w:jc w:val="right"/>
              <w:rPr>
                <w:rFonts w:eastAsia="Times New Roman" w:cs="Times New Roman"/>
                <w:color w:val="000000"/>
                <w:lang w:eastAsia="fr-FR"/>
              </w:rPr>
            </w:pPr>
            <w:r>
              <w:rPr>
                <w:rFonts w:eastAsia="Times New Roman" w:cs="Times New Roman"/>
                <w:color w:val="000000"/>
                <w:lang w:eastAsia="fr-FR"/>
              </w:rPr>
              <w:t>0,7293</w:t>
            </w:r>
          </w:p>
        </w:tc>
        <w:tc>
          <w:tcPr>
            <w:tcW w:w="1019" w:type="dxa"/>
            <w:tcBorders>
              <w:top w:val="nil"/>
              <w:left w:val="nil"/>
              <w:bottom w:val="single" w:sz="8" w:space="0" w:color="FFFFFF"/>
              <w:right w:val="single" w:sz="8" w:space="0" w:color="FFFFFF"/>
            </w:tcBorders>
            <w:shd w:val="clear" w:color="000000" w:fill="DDEBF7"/>
            <w:noWrap/>
            <w:vAlign w:val="center"/>
          </w:tcPr>
          <w:p w14:paraId="39804808" w14:textId="2731B79E" w:rsidR="00D06004" w:rsidRPr="00F5217E" w:rsidRDefault="001B4448" w:rsidP="00D06004">
            <w:pPr>
              <w:spacing w:after="0"/>
              <w:jc w:val="right"/>
              <w:rPr>
                <w:rFonts w:eastAsia="Times New Roman" w:cs="Times New Roman"/>
                <w:color w:val="000000"/>
                <w:lang w:eastAsia="fr-FR"/>
              </w:rPr>
            </w:pPr>
            <w:r>
              <w:rPr>
                <w:rFonts w:eastAsia="Times New Roman" w:cs="Times New Roman"/>
                <w:color w:val="000000"/>
                <w:lang w:eastAsia="fr-FR"/>
              </w:rPr>
              <w:t>0,6709</w:t>
            </w:r>
          </w:p>
        </w:tc>
        <w:tc>
          <w:tcPr>
            <w:tcW w:w="1022" w:type="dxa"/>
            <w:tcBorders>
              <w:top w:val="nil"/>
              <w:left w:val="nil"/>
              <w:bottom w:val="single" w:sz="8" w:space="0" w:color="FFFFFF"/>
              <w:right w:val="single" w:sz="8" w:space="0" w:color="FFFFFF"/>
            </w:tcBorders>
            <w:shd w:val="clear" w:color="000000" w:fill="DDEBF7"/>
            <w:noWrap/>
            <w:vAlign w:val="center"/>
          </w:tcPr>
          <w:p w14:paraId="09583B1E" w14:textId="749462C1" w:rsidR="00D06004" w:rsidRPr="00F5217E" w:rsidRDefault="001B4448" w:rsidP="00D06004">
            <w:pPr>
              <w:spacing w:after="0"/>
              <w:jc w:val="right"/>
              <w:rPr>
                <w:rFonts w:eastAsia="Times New Roman" w:cs="Times New Roman"/>
                <w:color w:val="000000"/>
                <w:lang w:eastAsia="fr-FR"/>
              </w:rPr>
            </w:pPr>
            <w:r>
              <w:rPr>
                <w:rFonts w:eastAsia="Times New Roman" w:cs="Times New Roman"/>
                <w:color w:val="000000"/>
                <w:lang w:eastAsia="fr-FR"/>
              </w:rPr>
              <w:t>0,9020</w:t>
            </w:r>
          </w:p>
        </w:tc>
      </w:tr>
      <w:tr w:rsidR="00AE6015" w:rsidRPr="00F5217E" w14:paraId="12E35930"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3EAF1E47" w14:textId="48442EED" w:rsidR="00AE6015" w:rsidRDefault="00AE6015" w:rsidP="00AE6015">
            <w:pPr>
              <w:spacing w:after="0"/>
              <w:jc w:val="left"/>
              <w:rPr>
                <w:rFonts w:eastAsia="Times New Roman" w:cs="Times New Roman"/>
                <w:color w:val="000000"/>
                <w:lang w:eastAsia="fr-FR"/>
              </w:rPr>
            </w:pPr>
            <w:r>
              <w:rPr>
                <w:rFonts w:eastAsia="Times New Roman" w:cs="Times New Roman"/>
                <w:color w:val="000000"/>
                <w:lang w:eastAsia="fr-FR"/>
              </w:rPr>
              <w:t>CC 10 n, CC 10 n</w:t>
            </w:r>
          </w:p>
        </w:tc>
        <w:tc>
          <w:tcPr>
            <w:tcW w:w="1060" w:type="dxa"/>
            <w:tcBorders>
              <w:top w:val="nil"/>
              <w:left w:val="nil"/>
              <w:bottom w:val="single" w:sz="8" w:space="0" w:color="FFFFFF"/>
              <w:right w:val="single" w:sz="8" w:space="0" w:color="FFFFFF"/>
            </w:tcBorders>
            <w:shd w:val="clear" w:color="000000" w:fill="DDEBF7"/>
            <w:noWrap/>
            <w:vAlign w:val="center"/>
          </w:tcPr>
          <w:p w14:paraId="5F29510C" w14:textId="3A8ED371" w:rsidR="00AE6015" w:rsidRPr="00F5217E" w:rsidRDefault="00AE6015" w:rsidP="00AE6015">
            <w:pPr>
              <w:spacing w:after="0"/>
              <w:jc w:val="right"/>
              <w:rPr>
                <w:rFonts w:eastAsia="Times New Roman" w:cs="Times New Roman"/>
                <w:color w:val="000000"/>
                <w:lang w:eastAsia="fr-FR"/>
              </w:rPr>
            </w:pPr>
            <w:r>
              <w:rPr>
                <w:rFonts w:eastAsia="Times New Roman" w:cs="Times New Roman"/>
                <w:color w:val="000000"/>
                <w:lang w:eastAsia="fr-FR"/>
              </w:rPr>
              <w:t>0,8644</w:t>
            </w:r>
          </w:p>
        </w:tc>
        <w:tc>
          <w:tcPr>
            <w:tcW w:w="1019" w:type="dxa"/>
            <w:tcBorders>
              <w:top w:val="nil"/>
              <w:left w:val="nil"/>
              <w:bottom w:val="single" w:sz="8" w:space="0" w:color="FFFFFF"/>
              <w:right w:val="single" w:sz="8" w:space="0" w:color="FFFFFF"/>
            </w:tcBorders>
            <w:shd w:val="clear" w:color="000000" w:fill="DDEBF7"/>
            <w:noWrap/>
            <w:vAlign w:val="center"/>
          </w:tcPr>
          <w:p w14:paraId="4F172F98" w14:textId="7AAD7CA4" w:rsidR="00AE6015" w:rsidRPr="00F5217E" w:rsidRDefault="00AE6015" w:rsidP="00AE6015">
            <w:pPr>
              <w:spacing w:after="0"/>
              <w:jc w:val="right"/>
              <w:rPr>
                <w:rFonts w:eastAsia="Times New Roman" w:cs="Times New Roman"/>
                <w:color w:val="000000"/>
                <w:lang w:eastAsia="fr-FR"/>
              </w:rPr>
            </w:pPr>
            <w:r>
              <w:rPr>
                <w:rFonts w:eastAsia="Times New Roman" w:cs="Times New Roman"/>
                <w:color w:val="000000"/>
                <w:lang w:eastAsia="fr-FR"/>
              </w:rPr>
              <w:t>0,5988</w:t>
            </w:r>
          </w:p>
        </w:tc>
        <w:tc>
          <w:tcPr>
            <w:tcW w:w="1423" w:type="dxa"/>
            <w:tcBorders>
              <w:top w:val="nil"/>
              <w:left w:val="nil"/>
              <w:bottom w:val="single" w:sz="8" w:space="0" w:color="FFFFFF"/>
              <w:right w:val="single" w:sz="8" w:space="0" w:color="FFFFFF"/>
            </w:tcBorders>
            <w:shd w:val="clear" w:color="000000" w:fill="DDEBF7"/>
            <w:noWrap/>
            <w:vAlign w:val="center"/>
          </w:tcPr>
          <w:p w14:paraId="4789CC2F" w14:textId="5C9E4913" w:rsidR="00AE6015" w:rsidRPr="00F5217E" w:rsidRDefault="00AE6015" w:rsidP="00AE6015">
            <w:pPr>
              <w:spacing w:after="0"/>
              <w:jc w:val="right"/>
              <w:rPr>
                <w:rFonts w:eastAsia="Times New Roman" w:cs="Times New Roman"/>
                <w:color w:val="000000"/>
                <w:lang w:eastAsia="fr-FR"/>
              </w:rPr>
            </w:pPr>
            <w:r>
              <w:rPr>
                <w:rFonts w:eastAsia="Times New Roman" w:cs="Times New Roman"/>
                <w:color w:val="000000"/>
                <w:lang w:eastAsia="fr-FR"/>
              </w:rPr>
              <w:t>0,7370</w:t>
            </w:r>
          </w:p>
        </w:tc>
        <w:tc>
          <w:tcPr>
            <w:tcW w:w="1019" w:type="dxa"/>
            <w:tcBorders>
              <w:top w:val="nil"/>
              <w:left w:val="nil"/>
              <w:bottom w:val="single" w:sz="8" w:space="0" w:color="FFFFFF"/>
              <w:right w:val="single" w:sz="8" w:space="0" w:color="FFFFFF"/>
            </w:tcBorders>
            <w:shd w:val="clear" w:color="000000" w:fill="DDEBF7"/>
            <w:noWrap/>
            <w:vAlign w:val="center"/>
          </w:tcPr>
          <w:p w14:paraId="0C6B0B7B" w14:textId="401022CD" w:rsidR="00AE6015" w:rsidRPr="00F5217E" w:rsidRDefault="00AE6015" w:rsidP="00AE6015">
            <w:pPr>
              <w:spacing w:after="0"/>
              <w:jc w:val="right"/>
              <w:rPr>
                <w:rFonts w:eastAsia="Times New Roman" w:cs="Times New Roman"/>
                <w:color w:val="000000"/>
                <w:lang w:eastAsia="fr-FR"/>
              </w:rPr>
            </w:pPr>
            <w:r>
              <w:rPr>
                <w:rFonts w:eastAsia="Times New Roman" w:cs="Times New Roman"/>
                <w:color w:val="000000"/>
                <w:lang w:eastAsia="fr-FR"/>
              </w:rPr>
              <w:t>0,6607</w:t>
            </w:r>
          </w:p>
        </w:tc>
        <w:tc>
          <w:tcPr>
            <w:tcW w:w="1022" w:type="dxa"/>
            <w:tcBorders>
              <w:top w:val="nil"/>
              <w:left w:val="nil"/>
              <w:bottom w:val="single" w:sz="8" w:space="0" w:color="FFFFFF"/>
              <w:right w:val="single" w:sz="8" w:space="0" w:color="FFFFFF"/>
            </w:tcBorders>
            <w:shd w:val="clear" w:color="000000" w:fill="DDEBF7"/>
            <w:noWrap/>
            <w:vAlign w:val="center"/>
          </w:tcPr>
          <w:p w14:paraId="01A43073" w14:textId="1A22F920" w:rsidR="00AE6015" w:rsidRPr="00F5217E" w:rsidRDefault="00AE6015" w:rsidP="00AE6015">
            <w:pPr>
              <w:spacing w:after="0"/>
              <w:jc w:val="right"/>
              <w:rPr>
                <w:rFonts w:eastAsia="Times New Roman" w:cs="Times New Roman"/>
                <w:color w:val="000000"/>
                <w:lang w:eastAsia="fr-FR"/>
              </w:rPr>
            </w:pPr>
            <w:r>
              <w:rPr>
                <w:rFonts w:eastAsia="Times New Roman" w:cs="Times New Roman"/>
                <w:color w:val="000000"/>
                <w:lang w:eastAsia="fr-FR"/>
              </w:rPr>
              <w:t>0,8976</w:t>
            </w:r>
          </w:p>
        </w:tc>
      </w:tr>
      <w:tr w:rsidR="00AE6015" w:rsidRPr="00F5217E" w14:paraId="7080CE6D"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06B02EE1" w14:textId="2E13CFFB" w:rsidR="00AE6015" w:rsidRDefault="00AE6015" w:rsidP="00AE6015">
            <w:pPr>
              <w:spacing w:after="0"/>
              <w:jc w:val="left"/>
              <w:rPr>
                <w:rFonts w:eastAsia="Times New Roman" w:cs="Times New Roman"/>
                <w:color w:val="000000"/>
                <w:lang w:eastAsia="fr-FR"/>
              </w:rPr>
            </w:pPr>
            <w:r>
              <w:rPr>
                <w:rFonts w:eastAsia="Times New Roman" w:cs="Times New Roman"/>
                <w:color w:val="000000"/>
                <w:lang w:eastAsia="fr-FR"/>
              </w:rPr>
              <w:t>CC 50 n, CC 50 n, CC 50 n</w:t>
            </w:r>
          </w:p>
        </w:tc>
        <w:tc>
          <w:tcPr>
            <w:tcW w:w="1060" w:type="dxa"/>
            <w:tcBorders>
              <w:top w:val="nil"/>
              <w:left w:val="nil"/>
              <w:bottom w:val="single" w:sz="8" w:space="0" w:color="FFFFFF"/>
              <w:right w:val="single" w:sz="8" w:space="0" w:color="FFFFFF"/>
            </w:tcBorders>
            <w:shd w:val="clear" w:color="000000" w:fill="DDEBF7"/>
            <w:noWrap/>
            <w:vAlign w:val="center"/>
          </w:tcPr>
          <w:p w14:paraId="30031DD8" w14:textId="1E24F373"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0,8598</w:t>
            </w:r>
          </w:p>
        </w:tc>
        <w:tc>
          <w:tcPr>
            <w:tcW w:w="1019" w:type="dxa"/>
            <w:tcBorders>
              <w:top w:val="nil"/>
              <w:left w:val="nil"/>
              <w:bottom w:val="single" w:sz="8" w:space="0" w:color="FFFFFF"/>
              <w:right w:val="single" w:sz="8" w:space="0" w:color="FFFFFF"/>
            </w:tcBorders>
            <w:shd w:val="clear" w:color="000000" w:fill="DDEBF7"/>
            <w:noWrap/>
            <w:vAlign w:val="center"/>
          </w:tcPr>
          <w:p w14:paraId="029CB27A" w14:textId="0240234A"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0,5772</w:t>
            </w:r>
          </w:p>
        </w:tc>
        <w:tc>
          <w:tcPr>
            <w:tcW w:w="1423" w:type="dxa"/>
            <w:tcBorders>
              <w:top w:val="nil"/>
              <w:left w:val="nil"/>
              <w:bottom w:val="single" w:sz="8" w:space="0" w:color="FFFFFF"/>
              <w:right w:val="single" w:sz="8" w:space="0" w:color="FFFFFF"/>
            </w:tcBorders>
            <w:shd w:val="clear" w:color="000000" w:fill="DDEBF7"/>
            <w:noWrap/>
            <w:vAlign w:val="center"/>
          </w:tcPr>
          <w:p w14:paraId="50779EFA" w14:textId="09D0B6ED"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0,7305</w:t>
            </w:r>
          </w:p>
        </w:tc>
        <w:tc>
          <w:tcPr>
            <w:tcW w:w="1019" w:type="dxa"/>
            <w:tcBorders>
              <w:top w:val="nil"/>
              <w:left w:val="nil"/>
              <w:bottom w:val="single" w:sz="8" w:space="0" w:color="FFFFFF"/>
              <w:right w:val="single" w:sz="8" w:space="0" w:color="FFFFFF"/>
            </w:tcBorders>
            <w:shd w:val="clear" w:color="000000" w:fill="DDEBF7"/>
            <w:noWrap/>
            <w:vAlign w:val="center"/>
          </w:tcPr>
          <w:p w14:paraId="181AC08E" w14:textId="6E2CEDB7"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0,6449</w:t>
            </w:r>
          </w:p>
        </w:tc>
        <w:tc>
          <w:tcPr>
            <w:tcW w:w="1022" w:type="dxa"/>
            <w:tcBorders>
              <w:top w:val="nil"/>
              <w:left w:val="nil"/>
              <w:bottom w:val="single" w:sz="8" w:space="0" w:color="FFFFFF"/>
              <w:right w:val="single" w:sz="8" w:space="0" w:color="FFFFFF"/>
            </w:tcBorders>
            <w:shd w:val="clear" w:color="000000" w:fill="DDEBF7"/>
            <w:noWrap/>
            <w:vAlign w:val="center"/>
          </w:tcPr>
          <w:p w14:paraId="5559C8FF" w14:textId="2D2BD2E2"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0,8939</w:t>
            </w:r>
          </w:p>
        </w:tc>
      </w:tr>
      <w:tr w:rsidR="00AE6015" w:rsidRPr="00F5217E" w14:paraId="62969B01"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3F8B606E" w14:textId="345B8472" w:rsidR="00AE6015" w:rsidRDefault="00AE6015" w:rsidP="00AE6015">
            <w:pPr>
              <w:spacing w:after="0"/>
              <w:jc w:val="left"/>
              <w:rPr>
                <w:rFonts w:eastAsia="Times New Roman" w:cs="Times New Roman"/>
                <w:color w:val="000000"/>
                <w:lang w:eastAsia="fr-FR"/>
              </w:rPr>
            </w:pPr>
            <w:r>
              <w:rPr>
                <w:rFonts w:eastAsia="Times New Roman" w:cs="Times New Roman"/>
                <w:color w:val="000000"/>
                <w:lang w:eastAsia="fr-FR"/>
              </w:rPr>
              <w:t>CC 50 n, CC 50 n, CC 5 n</w:t>
            </w:r>
          </w:p>
        </w:tc>
        <w:tc>
          <w:tcPr>
            <w:tcW w:w="1060" w:type="dxa"/>
            <w:tcBorders>
              <w:top w:val="nil"/>
              <w:left w:val="nil"/>
              <w:bottom w:val="single" w:sz="8" w:space="0" w:color="FFFFFF"/>
              <w:right w:val="single" w:sz="8" w:space="0" w:color="FFFFFF"/>
            </w:tcBorders>
            <w:shd w:val="clear" w:color="000000" w:fill="DDEBF7"/>
            <w:noWrap/>
            <w:vAlign w:val="center"/>
          </w:tcPr>
          <w:p w14:paraId="60FF41A3" w14:textId="18088BAE"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0,8637</w:t>
            </w:r>
          </w:p>
        </w:tc>
        <w:tc>
          <w:tcPr>
            <w:tcW w:w="1019" w:type="dxa"/>
            <w:tcBorders>
              <w:top w:val="nil"/>
              <w:left w:val="nil"/>
              <w:bottom w:val="single" w:sz="8" w:space="0" w:color="FFFFFF"/>
              <w:right w:val="single" w:sz="8" w:space="0" w:color="FFFFFF"/>
            </w:tcBorders>
            <w:shd w:val="clear" w:color="000000" w:fill="DDEBF7"/>
            <w:noWrap/>
            <w:vAlign w:val="center"/>
          </w:tcPr>
          <w:p w14:paraId="3B85F6B6" w14:textId="56EC4FE6"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0,5922</w:t>
            </w:r>
          </w:p>
        </w:tc>
        <w:tc>
          <w:tcPr>
            <w:tcW w:w="1423" w:type="dxa"/>
            <w:tcBorders>
              <w:top w:val="nil"/>
              <w:left w:val="nil"/>
              <w:bottom w:val="single" w:sz="8" w:space="0" w:color="FFFFFF"/>
              <w:right w:val="single" w:sz="8" w:space="0" w:color="FFFFFF"/>
            </w:tcBorders>
            <w:shd w:val="clear" w:color="000000" w:fill="DDEBF7"/>
            <w:noWrap/>
            <w:vAlign w:val="center"/>
          </w:tcPr>
          <w:p w14:paraId="1D567E8F" w14:textId="1C79CEFA"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0,7381</w:t>
            </w:r>
          </w:p>
        </w:tc>
        <w:tc>
          <w:tcPr>
            <w:tcW w:w="1019" w:type="dxa"/>
            <w:tcBorders>
              <w:top w:val="nil"/>
              <w:left w:val="nil"/>
              <w:bottom w:val="single" w:sz="8" w:space="0" w:color="FFFFFF"/>
              <w:right w:val="single" w:sz="8" w:space="0" w:color="FFFFFF"/>
            </w:tcBorders>
            <w:shd w:val="clear" w:color="000000" w:fill="DDEBF7"/>
            <w:noWrap/>
            <w:vAlign w:val="center"/>
          </w:tcPr>
          <w:p w14:paraId="1A41F0A5" w14:textId="0E641600"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0,6571</w:t>
            </w:r>
          </w:p>
        </w:tc>
        <w:tc>
          <w:tcPr>
            <w:tcW w:w="1022" w:type="dxa"/>
            <w:tcBorders>
              <w:top w:val="nil"/>
              <w:left w:val="nil"/>
              <w:bottom w:val="single" w:sz="8" w:space="0" w:color="FFFFFF"/>
              <w:right w:val="single" w:sz="8" w:space="0" w:color="FFFFFF"/>
            </w:tcBorders>
            <w:shd w:val="clear" w:color="000000" w:fill="DDEBF7"/>
            <w:noWrap/>
            <w:vAlign w:val="center"/>
          </w:tcPr>
          <w:p w14:paraId="6EB9A25C" w14:textId="2B5B6C3E" w:rsidR="00AE6015" w:rsidRPr="00F5217E" w:rsidRDefault="001B4448" w:rsidP="00396866">
            <w:pPr>
              <w:keepNext/>
              <w:spacing w:after="0"/>
              <w:jc w:val="right"/>
              <w:rPr>
                <w:rFonts w:eastAsia="Times New Roman" w:cs="Times New Roman"/>
                <w:color w:val="000000"/>
                <w:lang w:eastAsia="fr-FR"/>
              </w:rPr>
            </w:pPr>
            <w:r>
              <w:rPr>
                <w:rFonts w:eastAsia="Times New Roman" w:cs="Times New Roman"/>
                <w:color w:val="000000"/>
                <w:lang w:eastAsia="fr-FR"/>
              </w:rPr>
              <w:t>0,9011</w:t>
            </w:r>
          </w:p>
        </w:tc>
      </w:tr>
    </w:tbl>
    <w:p w14:paraId="23AE1F2B" w14:textId="0C06C63E" w:rsidR="00157AE6" w:rsidRDefault="00396866" w:rsidP="00396866">
      <w:pPr>
        <w:pStyle w:val="Lgende"/>
      </w:pPr>
      <w:r>
        <w:t xml:space="preserve">Tableau </w:t>
      </w:r>
      <w:fldSimple w:instr=" SEQ Tableau \* ARABIC ">
        <w:r w:rsidR="00403D22">
          <w:rPr>
            <w:noProof/>
          </w:rPr>
          <w:t>12</w:t>
        </w:r>
      </w:fldSimple>
      <w:r>
        <w:t> : Les scores des différents modèles de réseau de neurones</w:t>
      </w:r>
    </w:p>
    <w:p w14:paraId="74323755" w14:textId="5000BE5F" w:rsidR="009B0018" w:rsidRDefault="00C41EAF" w:rsidP="00F140FE">
      <w:r>
        <w:t>Toutes ces métriques sont souvent très proches. Malgré des réseaux très différents, allant d’un perceptron à un réseau dense de 3 couches de 50 neurones par couche, les performances ne se distinguent parfois que par la troisième décimale de la métrique observée.</w:t>
      </w:r>
      <w:r w:rsidR="009B0018">
        <w:t xml:space="preserve"> Il semble de prime abord difficile de trancher sur une topologie de réseaux en se basa</w:t>
      </w:r>
      <w:r w:rsidR="00F140FE">
        <w:t>nt uniquement sur ces métriques. Et pour cause : le comportement de ces différents réseaux évolue différemment tout au long de ces 300 époques. Certains d’entre eux divergent même après quelques dizaines d’époques seulement, indiquant qu’il faudrait stopper l’</w:t>
      </w:r>
      <w:r w:rsidR="00EC0379">
        <w:t>apprentissage</w:t>
      </w:r>
      <w:r w:rsidR="00F140FE">
        <w:t xml:space="preserve"> et ne justement surtout pas le laisser perdurer sur 300 époques. </w:t>
      </w:r>
      <w:r w:rsidR="009B0018">
        <w:t>En particulier, de façon systématique, un trop grand nombre de neurones entraîne rapidement un accroissement de la fonction de perte en validation, voire une baisse de l’</w:t>
      </w:r>
      <w:proofErr w:type="spellStart"/>
      <w:r w:rsidR="009B0018">
        <w:t>accuracy</w:t>
      </w:r>
      <w:proofErr w:type="spellEnd"/>
      <w:r w:rsidR="009B0018">
        <w:t xml:space="preserve"> sur l’échantillon de validation. Il en va de même lorsque nous introduisons la troisième couche.</w:t>
      </w:r>
      <w:r w:rsidR="00A774CA">
        <w:t xml:space="preserve"> Les réseaux à une seule couche cachée ne semblent pas souffrir de ces défauts, mais apprennent moins bien que ceux possédant une seconde couche cachée.</w:t>
      </w:r>
    </w:p>
    <w:p w14:paraId="28D21155" w14:textId="1B02995D" w:rsidR="00EC0379" w:rsidRDefault="00EC0379" w:rsidP="00F140FE">
      <w:r>
        <w:t xml:space="preserve">La conclusion de l’observation de ces courbes d’apprentissage ne nous permet donc que d’écarter timidement certains modèles. En effet, les courbes nous montrent surtout que la présence d’un grand nombre de neurones </w:t>
      </w:r>
      <w:r w:rsidR="00056E1A">
        <w:t>ou</w:t>
      </w:r>
      <w:r>
        <w:t xml:space="preserve"> celle d’une troisième couche cachée rend le réseau beaucoup plus sensible au surapprentissage, et nous poussera donc à redoubler de vigilance sur le nombre d’époques pour ce type de réseau. </w:t>
      </w:r>
      <w:r w:rsidR="00056E1A">
        <w:t>On peut voir sur la courbe d’</w:t>
      </w:r>
      <w:proofErr w:type="spellStart"/>
      <w:r w:rsidR="00056E1A">
        <w:t>accuracy</w:t>
      </w:r>
      <w:proofErr w:type="spellEnd"/>
      <w:r w:rsidR="00056E1A">
        <w:t xml:space="preserve"> du réseau (200,200) (</w:t>
      </w:r>
      <w:r w:rsidR="00056E1A">
        <w:fldChar w:fldCharType="begin"/>
      </w:r>
      <w:r w:rsidR="00056E1A">
        <w:instrText xml:space="preserve"> REF _Ref152873435 \h </w:instrText>
      </w:r>
      <w:r w:rsidR="00056E1A">
        <w:fldChar w:fldCharType="separate"/>
      </w:r>
      <w:r w:rsidR="00403D22">
        <w:t xml:space="preserve">Figure </w:t>
      </w:r>
      <w:r w:rsidR="00403D22">
        <w:rPr>
          <w:noProof/>
        </w:rPr>
        <w:t>21</w:t>
      </w:r>
      <w:r w:rsidR="00403D22">
        <w:t> : Evolution de la fonction de perte pour (200,200) – l’apprentissage diverge au-delà de l’époque 60</w:t>
      </w:r>
      <w:r w:rsidR="00056E1A">
        <w:fldChar w:fldCharType="end"/>
      </w:r>
      <w:r w:rsidR="00056E1A">
        <w:t xml:space="preserve"> ) que l’</w:t>
      </w:r>
      <w:proofErr w:type="spellStart"/>
      <w:r w:rsidR="00056E1A">
        <w:t>accuracy</w:t>
      </w:r>
      <w:proofErr w:type="spellEnd"/>
      <w:r w:rsidR="00056E1A">
        <w:t xml:space="preserve"> maximale atteinte lors de l’apprentissage </w:t>
      </w:r>
      <w:r w:rsidR="006B467D">
        <w:t xml:space="preserve">vers l’époque 60 </w:t>
      </w:r>
      <w:r w:rsidR="00056E1A">
        <w:t xml:space="preserve">est </w:t>
      </w:r>
      <w:r w:rsidR="006B467D">
        <w:t xml:space="preserve">très légèrement plus </w:t>
      </w:r>
      <w:r w:rsidR="00056E1A">
        <w:t>faible que celle du réseau (50,50). On pourrait donc privilégier ce dernier. Toutefois, étant donné qu’aucun hyperparamètre n’a été encore optimisé à ce stade, il est prématuré de tirer des conclusions définitives sur le réseau optimal.</w:t>
      </w:r>
    </w:p>
    <w:p w14:paraId="2A5206D4" w14:textId="43C3BD02" w:rsidR="00A774CA" w:rsidRDefault="006B467D" w:rsidP="006B467D">
      <w:r>
        <w:t xml:space="preserve">Pour la suite, nous faisons le choix de conserver </w:t>
      </w:r>
      <w:r w:rsidR="00A774CA">
        <w:t>un réseau de deux couches cachées de 50 neurones chacune</w:t>
      </w:r>
      <w:r>
        <w:t xml:space="preserve"> car ce modèle offre des performances intéressantes</w:t>
      </w:r>
      <w:r w:rsidR="00247D4E">
        <w:t xml:space="preserve"> tout en étant </w:t>
      </w:r>
      <w:r>
        <w:t>assez stable et moins sensible au surapprentissage que des réseaux plus complexes.</w:t>
      </w:r>
      <w:r w:rsidR="00DD68DB">
        <w:t xml:space="preserve"> De plus, nous avons également réalisé les travaux de recherche de paramètres optimaux décrits ci-après sur des réseaux plus complexe</w:t>
      </w:r>
      <w:r w:rsidR="00402CBF">
        <w:t>s</w:t>
      </w:r>
      <w:r w:rsidR="00DD68DB">
        <w:t xml:space="preserve"> sans obtenir </w:t>
      </w:r>
      <w:r w:rsidR="00DD68DB" w:rsidRPr="00DD68DB">
        <w:rPr>
          <w:i/>
        </w:rPr>
        <w:t>in fine</w:t>
      </w:r>
      <w:r w:rsidR="00DD68DB">
        <w:t xml:space="preserve"> de meilleures performances</w:t>
      </w:r>
      <w:r w:rsidR="00402CBF">
        <w:t xml:space="preserve"> y compris avec des entraînement sur plusieurs milliers d’époques</w:t>
      </w:r>
      <w:r w:rsidR="00DD68DB">
        <w:t>.</w:t>
      </w:r>
    </w:p>
    <w:p w14:paraId="129B5CC2" w14:textId="77777777" w:rsidR="001775A6" w:rsidRDefault="00DD5FC1" w:rsidP="001775A6">
      <w:pPr>
        <w:keepNext/>
        <w:jc w:val="center"/>
      </w:pPr>
      <w:r>
        <w:rPr>
          <w:noProof/>
          <w:lang w:eastAsia="fr-FR"/>
        </w:rPr>
        <w:lastRenderedPageBreak/>
        <w:drawing>
          <wp:inline distT="0" distB="0" distL="0" distR="0" wp14:anchorId="3C6FD267" wp14:editId="1A276DEA">
            <wp:extent cx="5111319" cy="23241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46542" cy="2340116"/>
                    </a:xfrm>
                    <a:prstGeom prst="rect">
                      <a:avLst/>
                    </a:prstGeom>
                  </pic:spPr>
                </pic:pic>
              </a:graphicData>
            </a:graphic>
          </wp:inline>
        </w:drawing>
      </w:r>
    </w:p>
    <w:p w14:paraId="6EE91EBF" w14:textId="2D991CCD" w:rsidR="00DD5FC1" w:rsidRDefault="001775A6" w:rsidP="001775A6">
      <w:pPr>
        <w:pStyle w:val="Lgende"/>
      </w:pPr>
      <w:r>
        <w:t xml:space="preserve">Figure </w:t>
      </w:r>
      <w:fldSimple w:instr=" SEQ Figure \* ARABIC ">
        <w:r w:rsidR="00403D22">
          <w:rPr>
            <w:noProof/>
          </w:rPr>
          <w:t>20</w:t>
        </w:r>
      </w:fldSimple>
      <w:r>
        <w:t xml:space="preserve"> : </w:t>
      </w:r>
      <w:r w:rsidR="00DD5FC1">
        <w:t xml:space="preserve">Evolution de la </w:t>
      </w:r>
      <w:r w:rsidR="005E6738">
        <w:t xml:space="preserve">fonction de </w:t>
      </w:r>
      <w:r w:rsidR="00DD5FC1">
        <w:t>p</w:t>
      </w:r>
      <w:r w:rsidR="005E6738">
        <w:t>e</w:t>
      </w:r>
      <w:r w:rsidR="00DD5FC1">
        <w:t>rte pour (50)</w:t>
      </w:r>
      <w:r w:rsidR="001B4448">
        <w:t xml:space="preserve"> – bon apprentissage</w:t>
      </w:r>
    </w:p>
    <w:p w14:paraId="72760764" w14:textId="0A547030" w:rsidR="001775A6" w:rsidRDefault="001775A6" w:rsidP="001775A6">
      <w:pPr>
        <w:keepNext/>
        <w:jc w:val="center"/>
      </w:pPr>
    </w:p>
    <w:p w14:paraId="271D1AAE" w14:textId="0032B282" w:rsidR="00F140FE" w:rsidRDefault="00F140FE" w:rsidP="001775A6">
      <w:pPr>
        <w:keepNext/>
        <w:jc w:val="center"/>
      </w:pPr>
      <w:r>
        <w:rPr>
          <w:noProof/>
          <w:lang w:eastAsia="fr-FR"/>
        </w:rPr>
        <w:drawing>
          <wp:inline distT="0" distB="0" distL="0" distR="0" wp14:anchorId="33F6CAD7" wp14:editId="3FA9F3C3">
            <wp:extent cx="5092505" cy="2315547"/>
            <wp:effectExtent l="0" t="0" r="0" b="889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07975" cy="2322581"/>
                    </a:xfrm>
                    <a:prstGeom prst="rect">
                      <a:avLst/>
                    </a:prstGeom>
                  </pic:spPr>
                </pic:pic>
              </a:graphicData>
            </a:graphic>
          </wp:inline>
        </w:drawing>
      </w:r>
    </w:p>
    <w:p w14:paraId="18A26366" w14:textId="4CAF9B6A" w:rsidR="00F140FE" w:rsidRDefault="00EC0379" w:rsidP="001775A6">
      <w:pPr>
        <w:keepNext/>
        <w:jc w:val="center"/>
      </w:pPr>
      <w:r>
        <w:rPr>
          <w:noProof/>
          <w:lang w:eastAsia="fr-FR"/>
        </w:rPr>
        <w:drawing>
          <wp:inline distT="0" distB="0" distL="0" distR="0" wp14:anchorId="07EA0EF2" wp14:editId="087E9B41">
            <wp:extent cx="5162843" cy="2332848"/>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97313" cy="2348423"/>
                    </a:xfrm>
                    <a:prstGeom prst="rect">
                      <a:avLst/>
                    </a:prstGeom>
                  </pic:spPr>
                </pic:pic>
              </a:graphicData>
            </a:graphic>
          </wp:inline>
        </w:drawing>
      </w:r>
    </w:p>
    <w:p w14:paraId="7F334AB2" w14:textId="7307E2FD" w:rsidR="00DD5FC1" w:rsidRDefault="001775A6" w:rsidP="001775A6">
      <w:pPr>
        <w:pStyle w:val="Lgende"/>
      </w:pPr>
      <w:bookmarkStart w:id="42" w:name="_Ref152873435"/>
      <w:r>
        <w:t xml:space="preserve">Figure </w:t>
      </w:r>
      <w:fldSimple w:instr=" SEQ Figure \* ARABIC ">
        <w:r w:rsidR="00403D22">
          <w:rPr>
            <w:noProof/>
          </w:rPr>
          <w:t>21</w:t>
        </w:r>
      </w:fldSimple>
      <w:r>
        <w:t xml:space="preserve"> : </w:t>
      </w:r>
      <w:r w:rsidR="00DD5FC1">
        <w:t>Evolution de la fonction de perte pour (200,200)</w:t>
      </w:r>
      <w:r w:rsidR="001B4448">
        <w:t xml:space="preserve"> – l’apprentissage </w:t>
      </w:r>
      <w:r w:rsidR="00D47C06">
        <w:t xml:space="preserve">diverge au-delà de l’époque </w:t>
      </w:r>
      <w:r w:rsidR="00F140FE">
        <w:t>60</w:t>
      </w:r>
      <w:bookmarkEnd w:id="42"/>
    </w:p>
    <w:p w14:paraId="3C91C5CC" w14:textId="77A37E6E" w:rsidR="00B73412" w:rsidRDefault="00B73412" w:rsidP="005E6738">
      <w:pPr>
        <w:jc w:val="center"/>
      </w:pPr>
    </w:p>
    <w:p w14:paraId="600C70B6" w14:textId="77777777" w:rsidR="001775A6" w:rsidRDefault="001B4448" w:rsidP="001775A6">
      <w:pPr>
        <w:keepNext/>
        <w:jc w:val="center"/>
      </w:pPr>
      <w:r>
        <w:rPr>
          <w:noProof/>
          <w:lang w:eastAsia="fr-FR"/>
        </w:rPr>
        <w:lastRenderedPageBreak/>
        <w:drawing>
          <wp:inline distT="0" distB="0" distL="0" distR="0" wp14:anchorId="00C91D15" wp14:editId="27C17E8B">
            <wp:extent cx="5219700" cy="2358539"/>
            <wp:effectExtent l="0" t="0" r="0" b="381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34071" cy="2365032"/>
                    </a:xfrm>
                    <a:prstGeom prst="rect">
                      <a:avLst/>
                    </a:prstGeom>
                  </pic:spPr>
                </pic:pic>
              </a:graphicData>
            </a:graphic>
          </wp:inline>
        </w:drawing>
      </w:r>
    </w:p>
    <w:p w14:paraId="53A17C23" w14:textId="22AA0022" w:rsidR="00B73412" w:rsidRDefault="001775A6" w:rsidP="001775A6">
      <w:pPr>
        <w:pStyle w:val="Lgende"/>
      </w:pPr>
      <w:r>
        <w:t xml:space="preserve">Figure </w:t>
      </w:r>
      <w:fldSimple w:instr=" SEQ Figure \* ARABIC ">
        <w:r w:rsidR="00403D22">
          <w:rPr>
            <w:noProof/>
          </w:rPr>
          <w:t>22</w:t>
        </w:r>
      </w:fldSimple>
      <w:r>
        <w:t xml:space="preserve"> : </w:t>
      </w:r>
      <w:r w:rsidR="00B73412">
        <w:t>Evolution de l’</w:t>
      </w:r>
      <w:proofErr w:type="spellStart"/>
      <w:r w:rsidR="00B73412">
        <w:t>accuracy</w:t>
      </w:r>
      <w:proofErr w:type="spellEnd"/>
      <w:r w:rsidR="00B73412">
        <w:t xml:space="preserve"> pour (</w:t>
      </w:r>
      <w:r w:rsidR="001B4448">
        <w:t>50,50</w:t>
      </w:r>
      <w:r w:rsidR="00B73412">
        <w:t>)</w:t>
      </w:r>
      <w:r w:rsidR="001B4448">
        <w:t xml:space="preserve"> – </w:t>
      </w:r>
      <w:proofErr w:type="spellStart"/>
      <w:r w:rsidR="001B4448">
        <w:t>overfitting</w:t>
      </w:r>
      <w:proofErr w:type="spellEnd"/>
      <w:r w:rsidR="001B4448">
        <w:t xml:space="preserve"> croissant à partir de l’époque 150</w:t>
      </w:r>
    </w:p>
    <w:p w14:paraId="4DEFE7B6" w14:textId="77777777" w:rsidR="001775A6" w:rsidRDefault="001B4448" w:rsidP="001775A6">
      <w:pPr>
        <w:keepNext/>
        <w:jc w:val="center"/>
      </w:pPr>
      <w:r>
        <w:rPr>
          <w:noProof/>
          <w:lang w:eastAsia="fr-FR"/>
        </w:rPr>
        <w:drawing>
          <wp:inline distT="0" distB="0" distL="0" distR="0" wp14:anchorId="6DCD21FA" wp14:editId="3DD2B000">
            <wp:extent cx="5263515" cy="2378338"/>
            <wp:effectExtent l="0" t="0" r="0" b="31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84230" cy="2387698"/>
                    </a:xfrm>
                    <a:prstGeom prst="rect">
                      <a:avLst/>
                    </a:prstGeom>
                  </pic:spPr>
                </pic:pic>
              </a:graphicData>
            </a:graphic>
          </wp:inline>
        </w:drawing>
      </w:r>
    </w:p>
    <w:p w14:paraId="05F57BF8" w14:textId="284C516F" w:rsidR="00B73412" w:rsidRDefault="001775A6" w:rsidP="001775A6">
      <w:pPr>
        <w:pStyle w:val="Lgende"/>
      </w:pPr>
      <w:r>
        <w:t xml:space="preserve">Figure </w:t>
      </w:r>
      <w:fldSimple w:instr=" SEQ Figure \* ARABIC ">
        <w:r w:rsidR="00403D22">
          <w:rPr>
            <w:noProof/>
          </w:rPr>
          <w:t>23</w:t>
        </w:r>
      </w:fldSimple>
      <w:r>
        <w:t xml:space="preserve"> : </w:t>
      </w:r>
      <w:r w:rsidR="00B73412">
        <w:t>Evolution de l’</w:t>
      </w:r>
      <w:proofErr w:type="spellStart"/>
      <w:r w:rsidR="00B73412">
        <w:t>accuracy</w:t>
      </w:r>
      <w:proofErr w:type="spellEnd"/>
      <w:r w:rsidR="00B73412">
        <w:t xml:space="preserve"> pour (</w:t>
      </w:r>
      <w:r w:rsidR="001B4448">
        <w:t>50,50,50</w:t>
      </w:r>
      <w:r w:rsidR="00B73412">
        <w:t>)</w:t>
      </w:r>
      <w:r w:rsidR="001B4448">
        <w:t xml:space="preserve"> – </w:t>
      </w:r>
      <w:proofErr w:type="spellStart"/>
      <w:r w:rsidR="001B4448">
        <w:t>overfitting</w:t>
      </w:r>
      <w:proofErr w:type="spellEnd"/>
      <w:r w:rsidR="001B4448">
        <w:t xml:space="preserve"> entraînant une dégradation de la validation dès l’époque 110</w:t>
      </w:r>
    </w:p>
    <w:p w14:paraId="2AAF3B4C" w14:textId="4D874AC2" w:rsidR="00E33D2E" w:rsidRDefault="00EB7ACD" w:rsidP="00E33D2E">
      <w:pPr>
        <w:pStyle w:val="Titre4"/>
      </w:pPr>
      <w:r>
        <w:t>Learning Rate</w:t>
      </w:r>
    </w:p>
    <w:p w14:paraId="2A39964B" w14:textId="4040D33B" w:rsidR="00465626" w:rsidRDefault="00465626" w:rsidP="00465626">
      <w:r>
        <w:t>Le taux d’apprentissage de</w:t>
      </w:r>
      <w:r w:rsidR="006E64DB">
        <w:t xml:space="preserve"> 10</w:t>
      </w:r>
      <w:r w:rsidR="006E64DB">
        <w:rPr>
          <w:vertAlign w:val="superscript"/>
        </w:rPr>
        <w:t>-3</w:t>
      </w:r>
      <w:r>
        <w:t xml:space="preserve"> utilisé ci-dessus n’est pas assez fin : nous voyons des sauts assez brusques d’une époque à l’autre. L’apprentissage avec un taux plus faible (</w:t>
      </w:r>
      <w:r w:rsidR="006E64DB">
        <w:t>10</w:t>
      </w:r>
      <w:r w:rsidR="006E64DB">
        <w:rPr>
          <w:vertAlign w:val="superscript"/>
        </w:rPr>
        <w:t>-4</w:t>
      </w:r>
      <w:r>
        <w:t>) ne présente plus ces défauts. En revanche, nous voyons qu’il faudrait davantage d’époques pour que le modèle converge.</w:t>
      </w:r>
      <w:r w:rsidR="000C00FC">
        <w:t xml:space="preserve"> Un taux de </w:t>
      </w:r>
      <w:r w:rsidR="006E64DB">
        <w:t>10</w:t>
      </w:r>
      <w:r w:rsidR="006E64DB">
        <w:rPr>
          <w:vertAlign w:val="superscript"/>
        </w:rPr>
        <w:t>-5</w:t>
      </w:r>
      <w:r w:rsidR="006E64DB">
        <w:t xml:space="preserve"> </w:t>
      </w:r>
      <w:r w:rsidR="000C00FC">
        <w:t>ne permet pas même d’atteindre la limite de 0,850 à l’issue des 300 époques.</w:t>
      </w:r>
    </w:p>
    <w:p w14:paraId="564CB8E7" w14:textId="77777777" w:rsidR="00465626" w:rsidRDefault="00465626" w:rsidP="00DD5FC1"/>
    <w:p w14:paraId="03939614" w14:textId="391D6444" w:rsidR="001775A6" w:rsidRDefault="007A672C" w:rsidP="001775A6">
      <w:pPr>
        <w:keepNext/>
        <w:jc w:val="center"/>
      </w:pPr>
      <w:r w:rsidRPr="007A672C">
        <w:rPr>
          <w:noProof/>
          <w:lang w:eastAsia="fr-FR"/>
        </w:rPr>
        <w:lastRenderedPageBreak/>
        <w:t xml:space="preserve"> </w:t>
      </w:r>
      <w:r>
        <w:rPr>
          <w:noProof/>
          <w:lang w:eastAsia="fr-FR"/>
        </w:rPr>
        <w:drawing>
          <wp:inline distT="0" distB="0" distL="0" distR="0" wp14:anchorId="7648A266" wp14:editId="63909648">
            <wp:extent cx="5120640" cy="2328340"/>
            <wp:effectExtent l="0" t="0" r="381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42388" cy="2338229"/>
                    </a:xfrm>
                    <a:prstGeom prst="rect">
                      <a:avLst/>
                    </a:prstGeom>
                  </pic:spPr>
                </pic:pic>
              </a:graphicData>
            </a:graphic>
          </wp:inline>
        </w:drawing>
      </w:r>
    </w:p>
    <w:p w14:paraId="7C6B7941" w14:textId="2534D554" w:rsidR="009B0018" w:rsidRDefault="001775A6" w:rsidP="001775A6">
      <w:pPr>
        <w:pStyle w:val="Lgende"/>
      </w:pPr>
      <w:bookmarkStart w:id="43" w:name="_Ref152876159"/>
      <w:r>
        <w:t xml:space="preserve">Figure </w:t>
      </w:r>
      <w:fldSimple w:instr=" SEQ Figure \* ARABIC ">
        <w:r w:rsidR="00403D22">
          <w:rPr>
            <w:noProof/>
          </w:rPr>
          <w:t>24</w:t>
        </w:r>
      </w:fldSimple>
      <w:r>
        <w:t xml:space="preserve"> : </w:t>
      </w:r>
      <w:r w:rsidR="009B0018">
        <w:t>Learning Rate de 10^-4</w:t>
      </w:r>
      <w:bookmarkEnd w:id="43"/>
    </w:p>
    <w:p w14:paraId="2BFD9697" w14:textId="7FA42C69" w:rsidR="00E33D2E" w:rsidRDefault="009A43E9" w:rsidP="0022437F">
      <w:r>
        <w:t xml:space="preserve">Nous allons ajouter une callback via </w:t>
      </w:r>
      <w:proofErr w:type="spellStart"/>
      <w:r>
        <w:t>LearningRateScheduler</w:t>
      </w:r>
      <w:proofErr w:type="spellEnd"/>
      <w:r>
        <w:t xml:space="preserve"> qui adaptera le </w:t>
      </w:r>
      <w:proofErr w:type="spellStart"/>
      <w:r>
        <w:t>learning</w:t>
      </w:r>
      <w:proofErr w:type="spellEnd"/>
      <w:r>
        <w:t xml:space="preserve"> rate en fonction de l’époque. Nous allons débuter par un </w:t>
      </w:r>
      <w:proofErr w:type="spellStart"/>
      <w:r>
        <w:t>learning</w:t>
      </w:r>
      <w:proofErr w:type="spellEnd"/>
      <w:r>
        <w:t xml:space="preserve"> rate de </w:t>
      </w:r>
      <w:r w:rsidR="006E64DB">
        <w:t>10</w:t>
      </w:r>
      <w:r w:rsidR="006E64DB">
        <w:rPr>
          <w:vertAlign w:val="superscript"/>
        </w:rPr>
        <w:t>-3</w:t>
      </w:r>
      <w:r>
        <w:t xml:space="preserve"> pendant les 30 premières époques afin d’atteindre rapidement une </w:t>
      </w:r>
      <w:proofErr w:type="spellStart"/>
      <w:r>
        <w:t>accuracy</w:t>
      </w:r>
      <w:proofErr w:type="spellEnd"/>
      <w:r>
        <w:t xml:space="preserve"> de 0,86. Ensuite, nous allons passer sur une </w:t>
      </w:r>
      <w:proofErr w:type="spellStart"/>
      <w:r>
        <w:t>accuracy</w:t>
      </w:r>
      <w:proofErr w:type="spellEnd"/>
      <w:r>
        <w:t xml:space="preserve"> de</w:t>
      </w:r>
      <w:r w:rsidR="006E64DB">
        <w:t xml:space="preserve"> 10</w:t>
      </w:r>
      <w:r w:rsidR="006E64DB">
        <w:rPr>
          <w:vertAlign w:val="superscript"/>
        </w:rPr>
        <w:t>-4</w:t>
      </w:r>
      <w:r>
        <w:t xml:space="preserve"> </w:t>
      </w:r>
      <w:ins w:id="44" w:author="Sophie" w:date="2023-12-07T21:15:00Z">
        <w:r w:rsidR="007E2728">
          <w:t>(</w:t>
        </w:r>
        <w:r w:rsidR="007E2728">
          <w:fldChar w:fldCharType="begin"/>
        </w:r>
        <w:r w:rsidR="007E2728">
          <w:instrText xml:space="preserve"> REF _Ref152876159 \h </w:instrText>
        </w:r>
      </w:ins>
      <w:r w:rsidR="007E2728">
        <w:fldChar w:fldCharType="separate"/>
      </w:r>
      <w:r w:rsidR="00403D22">
        <w:t xml:space="preserve">Figure </w:t>
      </w:r>
      <w:r w:rsidR="00403D22">
        <w:rPr>
          <w:noProof/>
        </w:rPr>
        <w:t>24</w:t>
      </w:r>
      <w:r w:rsidR="00403D22">
        <w:t> : Learning Rate de 10^-4</w:t>
      </w:r>
      <w:ins w:id="45" w:author="Sophie" w:date="2023-12-07T21:15:00Z">
        <w:r w:rsidR="007E2728">
          <w:fldChar w:fldCharType="end"/>
        </w:r>
        <w:r w:rsidR="007E2728">
          <w:t>)</w:t>
        </w:r>
      </w:ins>
      <w:ins w:id="46" w:author="Sophie" w:date="2023-12-07T21:38:00Z">
        <w:r w:rsidR="003A4CB2">
          <w:t xml:space="preserve"> </w:t>
        </w:r>
      </w:ins>
      <w:r>
        <w:t xml:space="preserve">pour poursuivre l’apprentissage de façon plus </w:t>
      </w:r>
      <w:r w:rsidR="008339AC">
        <w:t>précise</w:t>
      </w:r>
      <w:r w:rsidR="009431AA">
        <w:t xml:space="preserve"> jusqu’à l’époque 200, au-delà de laquelle nous passons à</w:t>
      </w:r>
      <w:r w:rsidR="006E64DB">
        <w:t xml:space="preserve"> 10</w:t>
      </w:r>
      <w:r w:rsidR="006E64DB">
        <w:rPr>
          <w:vertAlign w:val="superscript"/>
        </w:rPr>
        <w:t>-5</w:t>
      </w:r>
      <w:r w:rsidR="009431AA">
        <w:t>.</w:t>
      </w:r>
      <w:r>
        <w:t xml:space="preserve"> Enfin, nous finaliserons sur les 50 dernières époques sur un </w:t>
      </w:r>
      <w:proofErr w:type="spellStart"/>
      <w:r>
        <w:t>learning</w:t>
      </w:r>
      <w:proofErr w:type="spellEnd"/>
      <w:r>
        <w:t xml:space="preserve"> rate de </w:t>
      </w:r>
      <w:r w:rsidR="006E64DB">
        <w:t>10</w:t>
      </w:r>
      <w:r w:rsidR="006E64DB">
        <w:rPr>
          <w:vertAlign w:val="superscript"/>
        </w:rPr>
        <w:t>-6</w:t>
      </w:r>
      <w:r>
        <w:t xml:space="preserve"> seulement.</w:t>
      </w:r>
      <w:r w:rsidR="008339AC">
        <w:t xml:space="preserve"> La courbe d’apprentissage ainsi obtenue converge de façon harmonieuse</w:t>
      </w:r>
      <w:ins w:id="47" w:author="Sophie" w:date="2023-12-07T21:38:00Z">
        <w:r w:rsidR="003A4CB2">
          <w:t xml:space="preserve"> (</w:t>
        </w:r>
        <w:r w:rsidR="003A4CB2">
          <w:fldChar w:fldCharType="begin"/>
        </w:r>
        <w:r w:rsidR="003A4CB2">
          <w:instrText xml:space="preserve"> REF _Ref152877538 \h </w:instrText>
        </w:r>
      </w:ins>
      <w:r w:rsidR="003A4CB2">
        <w:fldChar w:fldCharType="separate"/>
      </w:r>
      <w:r w:rsidR="00403D22" w:rsidRPr="00403D22">
        <w:t xml:space="preserve">Figure </w:t>
      </w:r>
      <w:r w:rsidR="00403D22" w:rsidRPr="00403D22">
        <w:rPr>
          <w:noProof/>
        </w:rPr>
        <w:t>25</w:t>
      </w:r>
      <w:r w:rsidR="00403D22" w:rsidRPr="00403D22">
        <w:t> : Learning rate dynamique avec callback</w:t>
      </w:r>
      <w:ins w:id="48" w:author="Sophie" w:date="2023-12-07T21:38:00Z">
        <w:r w:rsidR="003A4CB2">
          <w:fldChar w:fldCharType="end"/>
        </w:r>
        <w:r w:rsidR="003A4CB2">
          <w:t>)</w:t>
        </w:r>
      </w:ins>
      <w:r w:rsidR="008339AC">
        <w:t>. A dire vrai, il serait même possible d’arrêter l’apprentissage dès l’époque 200.</w:t>
      </w:r>
    </w:p>
    <w:p w14:paraId="667745AE" w14:textId="77777777" w:rsidR="0002264D" w:rsidRDefault="00F42248" w:rsidP="0002264D">
      <w:pPr>
        <w:keepNext/>
        <w:jc w:val="center"/>
      </w:pPr>
      <w:r>
        <w:rPr>
          <w:noProof/>
          <w:lang w:eastAsia="fr-FR"/>
        </w:rPr>
        <w:drawing>
          <wp:inline distT="0" distB="0" distL="0" distR="0" wp14:anchorId="21672AF1" wp14:editId="4CF3E4B4">
            <wp:extent cx="5141742" cy="2323313"/>
            <wp:effectExtent l="0" t="0" r="1905" b="127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88023" cy="2344225"/>
                    </a:xfrm>
                    <a:prstGeom prst="rect">
                      <a:avLst/>
                    </a:prstGeom>
                  </pic:spPr>
                </pic:pic>
              </a:graphicData>
            </a:graphic>
          </wp:inline>
        </w:drawing>
      </w:r>
    </w:p>
    <w:p w14:paraId="2A638772" w14:textId="0AC4C641" w:rsidR="009A43E9" w:rsidRDefault="0002264D" w:rsidP="0002264D">
      <w:pPr>
        <w:pStyle w:val="Lgende"/>
        <w:rPr>
          <w:lang w:val="en-US"/>
        </w:rPr>
      </w:pPr>
      <w:bookmarkStart w:id="49" w:name="_Ref152877538"/>
      <w:r w:rsidRPr="00C03EBF">
        <w:rPr>
          <w:lang w:val="en-US"/>
        </w:rPr>
        <w:t xml:space="preserve">Figure </w:t>
      </w:r>
      <w:r>
        <w:fldChar w:fldCharType="begin"/>
      </w:r>
      <w:r w:rsidRPr="00C03EBF">
        <w:rPr>
          <w:lang w:val="en-US"/>
        </w:rPr>
        <w:instrText xml:space="preserve"> SEQ Figure \* ARABIC </w:instrText>
      </w:r>
      <w:r>
        <w:fldChar w:fldCharType="separate"/>
      </w:r>
      <w:r w:rsidR="00403D22">
        <w:rPr>
          <w:noProof/>
          <w:lang w:val="en-US"/>
        </w:rPr>
        <w:t>25</w:t>
      </w:r>
      <w:r>
        <w:rPr>
          <w:noProof/>
        </w:rPr>
        <w:fldChar w:fldCharType="end"/>
      </w:r>
      <w:r w:rsidRPr="00C03EBF">
        <w:rPr>
          <w:lang w:val="en-US"/>
        </w:rPr>
        <w:t xml:space="preserve"> : </w:t>
      </w:r>
      <w:r w:rsidR="009A43E9" w:rsidRPr="009A43E9">
        <w:rPr>
          <w:lang w:val="en-US"/>
        </w:rPr>
        <w:t>Learnin</w:t>
      </w:r>
      <w:r>
        <w:rPr>
          <w:lang w:val="en-US"/>
        </w:rPr>
        <w:t>g</w:t>
      </w:r>
      <w:r w:rsidR="009A43E9" w:rsidRPr="009A43E9">
        <w:rPr>
          <w:lang w:val="en-US"/>
        </w:rPr>
        <w:t xml:space="preserve"> rate </w:t>
      </w:r>
      <w:proofErr w:type="spellStart"/>
      <w:r w:rsidR="009A43E9" w:rsidRPr="009A43E9">
        <w:rPr>
          <w:lang w:val="en-US"/>
        </w:rPr>
        <w:t>dynamique</w:t>
      </w:r>
      <w:proofErr w:type="spellEnd"/>
      <w:r w:rsidR="009A43E9" w:rsidRPr="009A43E9">
        <w:rPr>
          <w:lang w:val="en-US"/>
        </w:rPr>
        <w:t xml:space="preserve"> avec callback</w:t>
      </w:r>
      <w:bookmarkEnd w:id="49"/>
    </w:p>
    <w:p w14:paraId="6EDF1A08" w14:textId="77777777" w:rsidR="0002264D" w:rsidRDefault="008339AC" w:rsidP="0002264D">
      <w:pPr>
        <w:keepNext/>
        <w:jc w:val="center"/>
      </w:pPr>
      <w:r>
        <w:rPr>
          <w:noProof/>
          <w:lang w:eastAsia="fr-FR"/>
        </w:rPr>
        <w:lastRenderedPageBreak/>
        <w:drawing>
          <wp:inline distT="0" distB="0" distL="0" distR="0" wp14:anchorId="176F52D7" wp14:editId="09E5C579">
            <wp:extent cx="5286375" cy="2403699"/>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92001" cy="2406257"/>
                    </a:xfrm>
                    <a:prstGeom prst="rect">
                      <a:avLst/>
                    </a:prstGeom>
                  </pic:spPr>
                </pic:pic>
              </a:graphicData>
            </a:graphic>
          </wp:inline>
        </w:drawing>
      </w:r>
    </w:p>
    <w:p w14:paraId="330CA434" w14:textId="7C332798" w:rsidR="008339AC" w:rsidRPr="008339AC" w:rsidRDefault="0002264D" w:rsidP="0002264D">
      <w:pPr>
        <w:pStyle w:val="Lgende"/>
      </w:pPr>
      <w:r>
        <w:t xml:space="preserve">Figure </w:t>
      </w:r>
      <w:fldSimple w:instr=" SEQ Figure \* ARABIC ">
        <w:r w:rsidR="00403D22">
          <w:rPr>
            <w:noProof/>
          </w:rPr>
          <w:t>26</w:t>
        </w:r>
      </w:fldSimple>
      <w:r>
        <w:t xml:space="preserve"> : </w:t>
      </w:r>
      <w:r w:rsidR="008339AC" w:rsidRPr="008339AC">
        <w:t>Fonction de perte avec Learning rate dynamique</w:t>
      </w:r>
    </w:p>
    <w:p w14:paraId="20476D13" w14:textId="72D1E416" w:rsidR="008339AC" w:rsidRDefault="008339AC" w:rsidP="008339AC">
      <w:r>
        <w:t>La fonction de perte évolue cette fois sans pics, en convergeant rapidement vers son minimum.</w:t>
      </w:r>
    </w:p>
    <w:p w14:paraId="15F673E9" w14:textId="10798450" w:rsidR="00EF2EC0" w:rsidRPr="008339AC" w:rsidRDefault="00EF2EC0" w:rsidP="0022437F">
      <w:r>
        <w:t xml:space="preserve">Ce </w:t>
      </w:r>
      <w:proofErr w:type="spellStart"/>
      <w:r>
        <w:t>learning</w:t>
      </w:r>
      <w:proofErr w:type="spellEnd"/>
      <w:r>
        <w:t xml:space="preserve"> rate dynamique ne permet pas directement d’apporter un gain sur les résultats, car il suffirait d’entraîner sur beaucoup plus d’époques un modèle avec un faible taux d’apprentissage. Mais il nous permet d’obtenir les résultats optimum</w:t>
      </w:r>
      <w:r w:rsidR="00246722">
        <w:t>s</w:t>
      </w:r>
      <w:r>
        <w:t xml:space="preserve"> des modèles avec beaucoup moins d’époques, et donc de temps de calcul lors de l’apprentissage.</w:t>
      </w:r>
    </w:p>
    <w:p w14:paraId="6636858A" w14:textId="44DEA21A" w:rsidR="00E33D2E" w:rsidRDefault="00E33D2E" w:rsidP="00E33D2E">
      <w:pPr>
        <w:pStyle w:val="Titre4"/>
      </w:pPr>
      <w:r>
        <w:t>Fonctions d’activation</w:t>
      </w:r>
    </w:p>
    <w:tbl>
      <w:tblPr>
        <w:tblW w:w="7801" w:type="dxa"/>
        <w:jc w:val="center"/>
        <w:tblCellMar>
          <w:left w:w="70" w:type="dxa"/>
          <w:right w:w="70" w:type="dxa"/>
        </w:tblCellMar>
        <w:tblLook w:val="04A0" w:firstRow="1" w:lastRow="0" w:firstColumn="1" w:lastColumn="0" w:noHBand="0" w:noVBand="1"/>
      </w:tblPr>
      <w:tblGrid>
        <w:gridCol w:w="2767"/>
        <w:gridCol w:w="1200"/>
        <w:gridCol w:w="872"/>
        <w:gridCol w:w="1218"/>
        <w:gridCol w:w="872"/>
        <w:gridCol w:w="872"/>
      </w:tblGrid>
      <w:tr w:rsidR="00C53CF2" w:rsidRPr="00F5217E" w14:paraId="2FACA20E" w14:textId="77777777" w:rsidTr="00237B5F">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7763186A" w14:textId="15D9759D" w:rsidR="00C53CF2" w:rsidRPr="00F5217E" w:rsidRDefault="00C53CF2" w:rsidP="00237B5F">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Comparaison des fonctions d’activation</w:t>
            </w:r>
          </w:p>
        </w:tc>
      </w:tr>
      <w:tr w:rsidR="00C53CF2" w:rsidRPr="00F5217E" w14:paraId="3EEBFAF4" w14:textId="77777777" w:rsidTr="00237B5F">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0CD1BD32" w14:textId="77777777" w:rsidR="00C53CF2" w:rsidRPr="00F5217E" w:rsidRDefault="00C53CF2"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 </w:t>
            </w:r>
          </w:p>
        </w:tc>
        <w:tc>
          <w:tcPr>
            <w:tcW w:w="1200" w:type="dxa"/>
            <w:tcBorders>
              <w:top w:val="nil"/>
              <w:left w:val="nil"/>
              <w:bottom w:val="single" w:sz="8" w:space="0" w:color="FFFFFF"/>
              <w:right w:val="single" w:sz="8" w:space="0" w:color="FFFFFF"/>
            </w:tcBorders>
            <w:shd w:val="clear" w:color="000000" w:fill="9BC2E6"/>
            <w:noWrap/>
            <w:vAlign w:val="center"/>
            <w:hideMark/>
          </w:tcPr>
          <w:p w14:paraId="6553CCED" w14:textId="77777777" w:rsidR="00C53CF2" w:rsidRPr="00F5217E" w:rsidRDefault="00C53CF2"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accuracy</w:t>
            </w:r>
            <w:proofErr w:type="spellEnd"/>
          </w:p>
        </w:tc>
        <w:tc>
          <w:tcPr>
            <w:tcW w:w="872" w:type="dxa"/>
            <w:tcBorders>
              <w:top w:val="nil"/>
              <w:left w:val="nil"/>
              <w:bottom w:val="single" w:sz="8" w:space="0" w:color="FFFFFF"/>
              <w:right w:val="single" w:sz="8" w:space="0" w:color="FFFFFF"/>
            </w:tcBorders>
            <w:shd w:val="clear" w:color="000000" w:fill="9BC2E6"/>
            <w:noWrap/>
            <w:vAlign w:val="center"/>
            <w:hideMark/>
          </w:tcPr>
          <w:p w14:paraId="5AE98EEA" w14:textId="77777777" w:rsidR="00C53CF2" w:rsidRPr="00F5217E" w:rsidRDefault="00C53CF2"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recall</w:t>
            </w:r>
            <w:proofErr w:type="spellEnd"/>
          </w:p>
        </w:tc>
        <w:tc>
          <w:tcPr>
            <w:tcW w:w="1218" w:type="dxa"/>
            <w:tcBorders>
              <w:top w:val="nil"/>
              <w:left w:val="nil"/>
              <w:bottom w:val="single" w:sz="8" w:space="0" w:color="FFFFFF"/>
              <w:right w:val="single" w:sz="8" w:space="0" w:color="FFFFFF"/>
            </w:tcBorders>
            <w:shd w:val="clear" w:color="000000" w:fill="9BC2E6"/>
            <w:noWrap/>
            <w:vAlign w:val="center"/>
            <w:hideMark/>
          </w:tcPr>
          <w:p w14:paraId="4D1C99A6" w14:textId="77777777" w:rsidR="00C53CF2" w:rsidRPr="00F5217E" w:rsidRDefault="00C53CF2"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precision</w:t>
            </w:r>
            <w:proofErr w:type="spellEnd"/>
          </w:p>
        </w:tc>
        <w:tc>
          <w:tcPr>
            <w:tcW w:w="872" w:type="dxa"/>
            <w:tcBorders>
              <w:top w:val="nil"/>
              <w:left w:val="nil"/>
              <w:bottom w:val="single" w:sz="8" w:space="0" w:color="FFFFFF"/>
              <w:right w:val="single" w:sz="8" w:space="0" w:color="FFFFFF"/>
            </w:tcBorders>
            <w:shd w:val="clear" w:color="000000" w:fill="9BC2E6"/>
            <w:noWrap/>
            <w:vAlign w:val="center"/>
            <w:hideMark/>
          </w:tcPr>
          <w:p w14:paraId="5D3F4BB2" w14:textId="77777777" w:rsidR="00C53CF2" w:rsidRPr="00F5217E" w:rsidRDefault="00C53CF2"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f1</w:t>
            </w:r>
          </w:p>
        </w:tc>
        <w:tc>
          <w:tcPr>
            <w:tcW w:w="872" w:type="dxa"/>
            <w:tcBorders>
              <w:top w:val="nil"/>
              <w:left w:val="nil"/>
              <w:bottom w:val="single" w:sz="8" w:space="0" w:color="FFFFFF"/>
              <w:right w:val="single" w:sz="8" w:space="0" w:color="FFFFFF"/>
            </w:tcBorders>
            <w:shd w:val="clear" w:color="000000" w:fill="9BC2E6"/>
            <w:noWrap/>
            <w:vAlign w:val="center"/>
            <w:hideMark/>
          </w:tcPr>
          <w:p w14:paraId="6047D610" w14:textId="77777777" w:rsidR="00C53CF2" w:rsidRPr="00F5217E" w:rsidRDefault="00C53CF2"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auc</w:t>
            </w:r>
            <w:proofErr w:type="spellEnd"/>
          </w:p>
        </w:tc>
      </w:tr>
      <w:tr w:rsidR="00C53CF2" w:rsidRPr="00F5217E" w14:paraId="64CB5B85" w14:textId="77777777" w:rsidTr="00C53CF2">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7E0745FE" w14:textId="1660566E" w:rsidR="00C53CF2" w:rsidRPr="00F5217E" w:rsidRDefault="00C53CF2" w:rsidP="00237B5F">
            <w:pPr>
              <w:spacing w:after="0"/>
              <w:jc w:val="left"/>
              <w:rPr>
                <w:rFonts w:eastAsia="Times New Roman" w:cs="Times New Roman"/>
                <w:color w:val="000000"/>
                <w:lang w:eastAsia="fr-FR"/>
              </w:rPr>
            </w:pPr>
            <w:proofErr w:type="spellStart"/>
            <w:r>
              <w:rPr>
                <w:rFonts w:eastAsia="Times New Roman" w:cs="Times New Roman"/>
                <w:color w:val="000000"/>
                <w:lang w:eastAsia="fr-FR"/>
              </w:rPr>
              <w:t>Tanh</w:t>
            </w:r>
            <w:proofErr w:type="spellEnd"/>
            <w:r>
              <w:rPr>
                <w:rFonts w:eastAsia="Times New Roman" w:cs="Times New Roman"/>
                <w:color w:val="000000"/>
                <w:lang w:eastAsia="fr-FR"/>
              </w:rPr>
              <w:t xml:space="preserve"> / </w:t>
            </w:r>
            <w:proofErr w:type="spellStart"/>
            <w:r>
              <w:rPr>
                <w:rFonts w:eastAsia="Times New Roman" w:cs="Times New Roman"/>
                <w:color w:val="000000"/>
                <w:lang w:eastAsia="fr-FR"/>
              </w:rPr>
              <w:t>Tanh</w:t>
            </w:r>
            <w:proofErr w:type="spellEnd"/>
          </w:p>
        </w:tc>
        <w:tc>
          <w:tcPr>
            <w:tcW w:w="1200" w:type="dxa"/>
            <w:tcBorders>
              <w:top w:val="nil"/>
              <w:left w:val="nil"/>
              <w:bottom w:val="single" w:sz="8" w:space="0" w:color="FFFFFF"/>
              <w:right w:val="single" w:sz="8" w:space="0" w:color="FFFFFF"/>
            </w:tcBorders>
            <w:shd w:val="clear" w:color="000000" w:fill="DDEBF7"/>
            <w:noWrap/>
            <w:vAlign w:val="center"/>
          </w:tcPr>
          <w:p w14:paraId="78151BEE" w14:textId="0FF40112" w:rsidR="00C53CF2" w:rsidRPr="00F5217E" w:rsidRDefault="00C53CF2" w:rsidP="00237B5F">
            <w:pPr>
              <w:spacing w:after="0"/>
              <w:jc w:val="right"/>
              <w:rPr>
                <w:rFonts w:eastAsia="Times New Roman" w:cs="Times New Roman"/>
                <w:color w:val="000000"/>
                <w:lang w:eastAsia="fr-FR"/>
              </w:rPr>
            </w:pPr>
            <w:r>
              <w:rPr>
                <w:rFonts w:eastAsia="Times New Roman" w:cs="Times New Roman"/>
                <w:color w:val="000000"/>
                <w:lang w:eastAsia="fr-FR"/>
              </w:rPr>
              <w:t>0,8631</w:t>
            </w:r>
          </w:p>
        </w:tc>
        <w:tc>
          <w:tcPr>
            <w:tcW w:w="872" w:type="dxa"/>
            <w:tcBorders>
              <w:top w:val="nil"/>
              <w:left w:val="nil"/>
              <w:bottom w:val="single" w:sz="8" w:space="0" w:color="FFFFFF"/>
              <w:right w:val="single" w:sz="8" w:space="0" w:color="FFFFFF"/>
            </w:tcBorders>
            <w:shd w:val="clear" w:color="000000" w:fill="DDEBF7"/>
            <w:noWrap/>
            <w:vAlign w:val="center"/>
          </w:tcPr>
          <w:p w14:paraId="5CDD60A3" w14:textId="4D8C4BD4" w:rsidR="00C53CF2" w:rsidRPr="00F5217E" w:rsidRDefault="00C53CF2" w:rsidP="00237B5F">
            <w:pPr>
              <w:spacing w:after="0"/>
              <w:jc w:val="right"/>
              <w:rPr>
                <w:rFonts w:eastAsia="Times New Roman" w:cs="Times New Roman"/>
                <w:color w:val="000000"/>
                <w:lang w:eastAsia="fr-FR"/>
              </w:rPr>
            </w:pPr>
            <w:r>
              <w:rPr>
                <w:rFonts w:eastAsia="Times New Roman" w:cs="Times New Roman"/>
                <w:color w:val="000000"/>
                <w:lang w:eastAsia="fr-FR"/>
              </w:rPr>
              <w:t>0,5617</w:t>
            </w:r>
          </w:p>
        </w:tc>
        <w:tc>
          <w:tcPr>
            <w:tcW w:w="1218" w:type="dxa"/>
            <w:tcBorders>
              <w:top w:val="nil"/>
              <w:left w:val="nil"/>
              <w:bottom w:val="single" w:sz="8" w:space="0" w:color="FFFFFF"/>
              <w:right w:val="single" w:sz="8" w:space="0" w:color="FFFFFF"/>
            </w:tcBorders>
            <w:shd w:val="clear" w:color="000000" w:fill="DDEBF7"/>
            <w:noWrap/>
            <w:vAlign w:val="center"/>
          </w:tcPr>
          <w:p w14:paraId="33D12BB3" w14:textId="3D53BB24" w:rsidR="00C53CF2" w:rsidRPr="00F5217E" w:rsidRDefault="00C53CF2" w:rsidP="00237B5F">
            <w:pPr>
              <w:spacing w:after="0"/>
              <w:jc w:val="right"/>
              <w:rPr>
                <w:rFonts w:eastAsia="Times New Roman" w:cs="Times New Roman"/>
                <w:color w:val="000000"/>
                <w:lang w:eastAsia="fr-FR"/>
              </w:rPr>
            </w:pPr>
            <w:r>
              <w:rPr>
                <w:rFonts w:eastAsia="Times New Roman" w:cs="Times New Roman"/>
                <w:color w:val="000000"/>
                <w:lang w:eastAsia="fr-FR"/>
              </w:rPr>
              <w:t>0,7551</w:t>
            </w:r>
          </w:p>
        </w:tc>
        <w:tc>
          <w:tcPr>
            <w:tcW w:w="872" w:type="dxa"/>
            <w:tcBorders>
              <w:top w:val="nil"/>
              <w:left w:val="nil"/>
              <w:bottom w:val="single" w:sz="8" w:space="0" w:color="FFFFFF"/>
              <w:right w:val="single" w:sz="8" w:space="0" w:color="FFFFFF"/>
            </w:tcBorders>
            <w:shd w:val="clear" w:color="000000" w:fill="DDEBF7"/>
            <w:noWrap/>
            <w:vAlign w:val="center"/>
          </w:tcPr>
          <w:p w14:paraId="7A864DBC" w14:textId="0F9AD1F8" w:rsidR="00C53CF2" w:rsidRPr="00F5217E" w:rsidRDefault="00C53CF2" w:rsidP="00237B5F">
            <w:pPr>
              <w:spacing w:after="0"/>
              <w:jc w:val="right"/>
              <w:rPr>
                <w:rFonts w:eastAsia="Times New Roman" w:cs="Times New Roman"/>
                <w:color w:val="000000"/>
                <w:lang w:eastAsia="fr-FR"/>
              </w:rPr>
            </w:pPr>
            <w:r>
              <w:rPr>
                <w:rFonts w:eastAsia="Times New Roman" w:cs="Times New Roman"/>
                <w:color w:val="000000"/>
                <w:lang w:eastAsia="fr-FR"/>
              </w:rPr>
              <w:t>0,6442</w:t>
            </w:r>
          </w:p>
        </w:tc>
        <w:tc>
          <w:tcPr>
            <w:tcW w:w="872" w:type="dxa"/>
            <w:tcBorders>
              <w:top w:val="nil"/>
              <w:left w:val="nil"/>
              <w:bottom w:val="single" w:sz="8" w:space="0" w:color="FFFFFF"/>
              <w:right w:val="single" w:sz="8" w:space="0" w:color="FFFFFF"/>
            </w:tcBorders>
            <w:shd w:val="clear" w:color="000000" w:fill="DDEBF7"/>
            <w:noWrap/>
            <w:vAlign w:val="center"/>
          </w:tcPr>
          <w:p w14:paraId="0D613217" w14:textId="7A48FFC9" w:rsidR="00C53CF2" w:rsidRPr="00F5217E" w:rsidRDefault="00C53CF2" w:rsidP="00237B5F">
            <w:pPr>
              <w:spacing w:after="0"/>
              <w:jc w:val="right"/>
              <w:rPr>
                <w:rFonts w:eastAsia="Times New Roman" w:cs="Times New Roman"/>
                <w:color w:val="000000"/>
                <w:lang w:eastAsia="fr-FR"/>
              </w:rPr>
            </w:pPr>
            <w:r>
              <w:rPr>
                <w:rFonts w:eastAsia="Times New Roman" w:cs="Times New Roman"/>
                <w:color w:val="000000"/>
                <w:lang w:eastAsia="fr-FR"/>
              </w:rPr>
              <w:t>0,8957</w:t>
            </w:r>
          </w:p>
        </w:tc>
      </w:tr>
      <w:tr w:rsidR="00C53CF2" w:rsidRPr="00F5217E" w14:paraId="4F0DB5B5" w14:textId="77777777" w:rsidTr="00237B5F">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tcPr>
          <w:p w14:paraId="56D88C0B" w14:textId="6A346AA3" w:rsidR="00C53CF2" w:rsidRDefault="00C53CF2" w:rsidP="0045104F">
            <w:pPr>
              <w:spacing w:after="0"/>
              <w:jc w:val="left"/>
              <w:rPr>
                <w:rFonts w:eastAsia="Times New Roman" w:cs="Times New Roman"/>
                <w:color w:val="000000"/>
                <w:lang w:eastAsia="fr-FR"/>
              </w:rPr>
            </w:pPr>
            <w:proofErr w:type="spellStart"/>
            <w:r>
              <w:rPr>
                <w:rFonts w:eastAsia="Times New Roman" w:cs="Times New Roman"/>
                <w:color w:val="000000"/>
                <w:lang w:eastAsia="fr-FR"/>
              </w:rPr>
              <w:t>Re</w:t>
            </w:r>
            <w:r w:rsidR="0045104F">
              <w:rPr>
                <w:rFonts w:eastAsia="Times New Roman" w:cs="Times New Roman"/>
                <w:color w:val="000000"/>
                <w:lang w:eastAsia="fr-FR"/>
              </w:rPr>
              <w:t>LU</w:t>
            </w:r>
            <w:proofErr w:type="spellEnd"/>
            <w:r>
              <w:rPr>
                <w:rFonts w:eastAsia="Times New Roman" w:cs="Times New Roman"/>
                <w:color w:val="000000"/>
                <w:lang w:eastAsia="fr-FR"/>
              </w:rPr>
              <w:t xml:space="preserve"> / </w:t>
            </w:r>
            <w:proofErr w:type="spellStart"/>
            <w:r>
              <w:rPr>
                <w:rFonts w:eastAsia="Times New Roman" w:cs="Times New Roman"/>
                <w:color w:val="000000"/>
                <w:lang w:eastAsia="fr-FR"/>
              </w:rPr>
              <w:t>Re</w:t>
            </w:r>
            <w:r w:rsidR="0045104F">
              <w:rPr>
                <w:rFonts w:eastAsia="Times New Roman" w:cs="Times New Roman"/>
                <w:color w:val="000000"/>
                <w:lang w:eastAsia="fr-FR"/>
              </w:rPr>
              <w:t>LU</w:t>
            </w:r>
            <w:proofErr w:type="spellEnd"/>
          </w:p>
        </w:tc>
        <w:tc>
          <w:tcPr>
            <w:tcW w:w="1200" w:type="dxa"/>
            <w:tcBorders>
              <w:top w:val="nil"/>
              <w:left w:val="nil"/>
              <w:bottom w:val="single" w:sz="8" w:space="0" w:color="FFFFFF"/>
              <w:right w:val="single" w:sz="8" w:space="0" w:color="FFFFFF"/>
            </w:tcBorders>
            <w:shd w:val="clear" w:color="000000" w:fill="DDEBF7"/>
            <w:noWrap/>
            <w:vAlign w:val="center"/>
          </w:tcPr>
          <w:p w14:paraId="4C8171CA" w14:textId="3345B619" w:rsidR="00C53CF2" w:rsidRPr="00F5217E" w:rsidRDefault="0045104F" w:rsidP="00237B5F">
            <w:pPr>
              <w:spacing w:after="0"/>
              <w:jc w:val="right"/>
              <w:rPr>
                <w:rFonts w:eastAsia="Times New Roman" w:cs="Times New Roman"/>
                <w:color w:val="000000"/>
                <w:lang w:eastAsia="fr-FR"/>
              </w:rPr>
            </w:pPr>
            <w:r>
              <w:rPr>
                <w:rFonts w:eastAsia="Times New Roman" w:cs="Times New Roman"/>
                <w:color w:val="000000"/>
                <w:lang w:eastAsia="fr-FR"/>
              </w:rPr>
              <w:t>0,8621</w:t>
            </w:r>
          </w:p>
        </w:tc>
        <w:tc>
          <w:tcPr>
            <w:tcW w:w="872" w:type="dxa"/>
            <w:tcBorders>
              <w:top w:val="nil"/>
              <w:left w:val="nil"/>
              <w:bottom w:val="single" w:sz="8" w:space="0" w:color="FFFFFF"/>
              <w:right w:val="single" w:sz="8" w:space="0" w:color="FFFFFF"/>
            </w:tcBorders>
            <w:shd w:val="clear" w:color="000000" w:fill="DDEBF7"/>
            <w:noWrap/>
            <w:vAlign w:val="center"/>
          </w:tcPr>
          <w:p w14:paraId="1CF72C86" w14:textId="429D19D3" w:rsidR="00C53CF2" w:rsidRPr="00F5217E" w:rsidRDefault="0045104F" w:rsidP="00237B5F">
            <w:pPr>
              <w:spacing w:after="0"/>
              <w:jc w:val="right"/>
              <w:rPr>
                <w:rFonts w:eastAsia="Times New Roman" w:cs="Times New Roman"/>
                <w:color w:val="000000"/>
                <w:lang w:eastAsia="fr-FR"/>
              </w:rPr>
            </w:pPr>
            <w:r>
              <w:rPr>
                <w:rFonts w:eastAsia="Times New Roman" w:cs="Times New Roman"/>
                <w:color w:val="000000"/>
                <w:lang w:eastAsia="fr-FR"/>
              </w:rPr>
              <w:t>0,5594</w:t>
            </w:r>
          </w:p>
        </w:tc>
        <w:tc>
          <w:tcPr>
            <w:tcW w:w="1218" w:type="dxa"/>
            <w:tcBorders>
              <w:top w:val="nil"/>
              <w:left w:val="nil"/>
              <w:bottom w:val="single" w:sz="8" w:space="0" w:color="FFFFFF"/>
              <w:right w:val="single" w:sz="8" w:space="0" w:color="FFFFFF"/>
            </w:tcBorders>
            <w:shd w:val="clear" w:color="000000" w:fill="DDEBF7"/>
            <w:noWrap/>
            <w:vAlign w:val="center"/>
          </w:tcPr>
          <w:p w14:paraId="5173D7DC" w14:textId="3B6CDEF0" w:rsidR="00C53CF2" w:rsidRPr="00F5217E" w:rsidRDefault="0045104F" w:rsidP="00237B5F">
            <w:pPr>
              <w:spacing w:after="0"/>
              <w:jc w:val="right"/>
              <w:rPr>
                <w:rFonts w:eastAsia="Times New Roman" w:cs="Times New Roman"/>
                <w:color w:val="000000"/>
                <w:lang w:eastAsia="fr-FR"/>
              </w:rPr>
            </w:pPr>
            <w:r>
              <w:rPr>
                <w:rFonts w:eastAsia="Times New Roman" w:cs="Times New Roman"/>
                <w:color w:val="000000"/>
                <w:lang w:eastAsia="fr-FR"/>
              </w:rPr>
              <w:t>0,7518</w:t>
            </w:r>
          </w:p>
        </w:tc>
        <w:tc>
          <w:tcPr>
            <w:tcW w:w="872" w:type="dxa"/>
            <w:tcBorders>
              <w:top w:val="nil"/>
              <w:left w:val="nil"/>
              <w:bottom w:val="single" w:sz="8" w:space="0" w:color="FFFFFF"/>
              <w:right w:val="single" w:sz="8" w:space="0" w:color="FFFFFF"/>
            </w:tcBorders>
            <w:shd w:val="clear" w:color="000000" w:fill="DDEBF7"/>
            <w:noWrap/>
            <w:vAlign w:val="center"/>
          </w:tcPr>
          <w:p w14:paraId="642D0230" w14:textId="18630691" w:rsidR="00C53CF2" w:rsidRPr="00F5217E" w:rsidRDefault="0045104F" w:rsidP="00237B5F">
            <w:pPr>
              <w:spacing w:after="0"/>
              <w:jc w:val="right"/>
              <w:rPr>
                <w:rFonts w:eastAsia="Times New Roman" w:cs="Times New Roman"/>
                <w:color w:val="000000"/>
                <w:lang w:eastAsia="fr-FR"/>
              </w:rPr>
            </w:pPr>
            <w:r>
              <w:rPr>
                <w:rFonts w:eastAsia="Times New Roman" w:cs="Times New Roman"/>
                <w:color w:val="000000"/>
                <w:lang w:eastAsia="fr-FR"/>
              </w:rPr>
              <w:t>0,6415</w:t>
            </w:r>
          </w:p>
        </w:tc>
        <w:tc>
          <w:tcPr>
            <w:tcW w:w="872" w:type="dxa"/>
            <w:tcBorders>
              <w:top w:val="nil"/>
              <w:left w:val="nil"/>
              <w:bottom w:val="single" w:sz="8" w:space="0" w:color="FFFFFF"/>
              <w:right w:val="single" w:sz="8" w:space="0" w:color="FFFFFF"/>
            </w:tcBorders>
            <w:shd w:val="clear" w:color="000000" w:fill="DDEBF7"/>
            <w:noWrap/>
            <w:vAlign w:val="center"/>
          </w:tcPr>
          <w:p w14:paraId="2DB9E187" w14:textId="6A8F2F48" w:rsidR="00C53CF2" w:rsidRPr="00F5217E" w:rsidRDefault="0045104F" w:rsidP="00237B5F">
            <w:pPr>
              <w:spacing w:after="0"/>
              <w:jc w:val="right"/>
              <w:rPr>
                <w:rFonts w:eastAsia="Times New Roman" w:cs="Times New Roman"/>
                <w:color w:val="000000"/>
                <w:lang w:eastAsia="fr-FR"/>
              </w:rPr>
            </w:pPr>
            <w:r>
              <w:rPr>
                <w:rFonts w:eastAsia="Times New Roman" w:cs="Times New Roman"/>
                <w:color w:val="000000"/>
                <w:lang w:eastAsia="fr-FR"/>
              </w:rPr>
              <w:t>0,8970</w:t>
            </w:r>
          </w:p>
        </w:tc>
      </w:tr>
      <w:tr w:rsidR="00C53CF2" w:rsidRPr="00F5217E" w14:paraId="3D338A2E" w14:textId="77777777" w:rsidTr="00237B5F">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tcPr>
          <w:p w14:paraId="65C70FB3" w14:textId="073F75F6" w:rsidR="00C53CF2" w:rsidRDefault="00D11E6B" w:rsidP="00D11E6B">
            <w:pPr>
              <w:spacing w:after="0"/>
              <w:jc w:val="left"/>
              <w:rPr>
                <w:rFonts w:eastAsia="Times New Roman" w:cs="Times New Roman"/>
                <w:color w:val="000000"/>
                <w:lang w:eastAsia="fr-FR"/>
              </w:rPr>
            </w:pPr>
            <w:proofErr w:type="spellStart"/>
            <w:r>
              <w:rPr>
                <w:rFonts w:eastAsia="Times New Roman" w:cs="Times New Roman"/>
                <w:color w:val="000000"/>
                <w:lang w:eastAsia="fr-FR"/>
              </w:rPr>
              <w:t>ReLU</w:t>
            </w:r>
            <w:proofErr w:type="spellEnd"/>
            <w:r>
              <w:rPr>
                <w:rFonts w:eastAsia="Times New Roman" w:cs="Times New Roman"/>
                <w:color w:val="000000"/>
                <w:lang w:eastAsia="fr-FR"/>
              </w:rPr>
              <w:t xml:space="preserve"> / </w:t>
            </w:r>
            <w:proofErr w:type="spellStart"/>
            <w:r>
              <w:rPr>
                <w:rFonts w:eastAsia="Times New Roman" w:cs="Times New Roman"/>
                <w:color w:val="000000"/>
                <w:lang w:eastAsia="fr-FR"/>
              </w:rPr>
              <w:t>Tanh</w:t>
            </w:r>
            <w:proofErr w:type="spellEnd"/>
          </w:p>
        </w:tc>
        <w:tc>
          <w:tcPr>
            <w:tcW w:w="1200" w:type="dxa"/>
            <w:tcBorders>
              <w:top w:val="nil"/>
              <w:left w:val="nil"/>
              <w:bottom w:val="single" w:sz="8" w:space="0" w:color="FFFFFF"/>
              <w:right w:val="single" w:sz="8" w:space="0" w:color="FFFFFF"/>
            </w:tcBorders>
            <w:shd w:val="clear" w:color="000000" w:fill="DDEBF7"/>
            <w:noWrap/>
            <w:vAlign w:val="center"/>
          </w:tcPr>
          <w:p w14:paraId="20B22411" w14:textId="5168F625" w:rsidR="00C53CF2" w:rsidRPr="00F5217E" w:rsidRDefault="00D11E6B" w:rsidP="00237B5F">
            <w:pPr>
              <w:spacing w:after="0"/>
              <w:jc w:val="right"/>
              <w:rPr>
                <w:rFonts w:eastAsia="Times New Roman" w:cs="Times New Roman"/>
                <w:color w:val="000000"/>
                <w:lang w:eastAsia="fr-FR"/>
              </w:rPr>
            </w:pPr>
            <w:r>
              <w:rPr>
                <w:rFonts w:eastAsia="Times New Roman" w:cs="Times New Roman"/>
                <w:color w:val="000000"/>
                <w:lang w:eastAsia="fr-FR"/>
              </w:rPr>
              <w:t>0,8629</w:t>
            </w:r>
          </w:p>
        </w:tc>
        <w:tc>
          <w:tcPr>
            <w:tcW w:w="872" w:type="dxa"/>
            <w:tcBorders>
              <w:top w:val="nil"/>
              <w:left w:val="nil"/>
              <w:bottom w:val="single" w:sz="8" w:space="0" w:color="FFFFFF"/>
              <w:right w:val="single" w:sz="8" w:space="0" w:color="FFFFFF"/>
            </w:tcBorders>
            <w:shd w:val="clear" w:color="000000" w:fill="DDEBF7"/>
            <w:noWrap/>
            <w:vAlign w:val="center"/>
          </w:tcPr>
          <w:p w14:paraId="6D1E5213" w14:textId="324FD87A" w:rsidR="00C53CF2" w:rsidRPr="00F5217E" w:rsidRDefault="00D11E6B" w:rsidP="00237B5F">
            <w:pPr>
              <w:spacing w:after="0"/>
              <w:jc w:val="right"/>
              <w:rPr>
                <w:rFonts w:eastAsia="Times New Roman" w:cs="Times New Roman"/>
                <w:color w:val="000000"/>
                <w:lang w:eastAsia="fr-FR"/>
              </w:rPr>
            </w:pPr>
            <w:r>
              <w:rPr>
                <w:rFonts w:eastAsia="Times New Roman" w:cs="Times New Roman"/>
                <w:color w:val="000000"/>
                <w:lang w:eastAsia="fr-FR"/>
              </w:rPr>
              <w:t>0,5664</w:t>
            </w:r>
          </w:p>
        </w:tc>
        <w:tc>
          <w:tcPr>
            <w:tcW w:w="1218" w:type="dxa"/>
            <w:tcBorders>
              <w:top w:val="nil"/>
              <w:left w:val="nil"/>
              <w:bottom w:val="single" w:sz="8" w:space="0" w:color="FFFFFF"/>
              <w:right w:val="single" w:sz="8" w:space="0" w:color="FFFFFF"/>
            </w:tcBorders>
            <w:shd w:val="clear" w:color="000000" w:fill="DDEBF7"/>
            <w:noWrap/>
            <w:vAlign w:val="center"/>
          </w:tcPr>
          <w:p w14:paraId="3F3FA20E" w14:textId="564F2A7F" w:rsidR="00C53CF2" w:rsidRPr="00F5217E" w:rsidRDefault="00D11E6B" w:rsidP="00237B5F">
            <w:pPr>
              <w:spacing w:after="0"/>
              <w:jc w:val="right"/>
              <w:rPr>
                <w:rFonts w:eastAsia="Times New Roman" w:cs="Times New Roman"/>
                <w:color w:val="000000"/>
                <w:lang w:eastAsia="fr-FR"/>
              </w:rPr>
            </w:pPr>
            <w:r>
              <w:rPr>
                <w:rFonts w:eastAsia="Times New Roman" w:cs="Times New Roman"/>
                <w:color w:val="000000"/>
                <w:lang w:eastAsia="fr-FR"/>
              </w:rPr>
              <w:t>0,7511</w:t>
            </w:r>
          </w:p>
        </w:tc>
        <w:tc>
          <w:tcPr>
            <w:tcW w:w="872" w:type="dxa"/>
            <w:tcBorders>
              <w:top w:val="nil"/>
              <w:left w:val="nil"/>
              <w:bottom w:val="single" w:sz="8" w:space="0" w:color="FFFFFF"/>
              <w:right w:val="single" w:sz="8" w:space="0" w:color="FFFFFF"/>
            </w:tcBorders>
            <w:shd w:val="clear" w:color="000000" w:fill="DDEBF7"/>
            <w:noWrap/>
            <w:vAlign w:val="center"/>
          </w:tcPr>
          <w:p w14:paraId="0738D65F" w14:textId="6F60EC4F" w:rsidR="00C53CF2" w:rsidRPr="00F5217E" w:rsidRDefault="00D11E6B" w:rsidP="00237B5F">
            <w:pPr>
              <w:spacing w:after="0"/>
              <w:jc w:val="right"/>
              <w:rPr>
                <w:rFonts w:eastAsia="Times New Roman" w:cs="Times New Roman"/>
                <w:color w:val="000000"/>
                <w:lang w:eastAsia="fr-FR"/>
              </w:rPr>
            </w:pPr>
            <w:r>
              <w:rPr>
                <w:rFonts w:eastAsia="Times New Roman" w:cs="Times New Roman"/>
                <w:color w:val="000000"/>
                <w:lang w:eastAsia="fr-FR"/>
              </w:rPr>
              <w:t>0,6458</w:t>
            </w:r>
          </w:p>
        </w:tc>
        <w:tc>
          <w:tcPr>
            <w:tcW w:w="872" w:type="dxa"/>
            <w:tcBorders>
              <w:top w:val="nil"/>
              <w:left w:val="nil"/>
              <w:bottom w:val="single" w:sz="8" w:space="0" w:color="FFFFFF"/>
              <w:right w:val="single" w:sz="8" w:space="0" w:color="FFFFFF"/>
            </w:tcBorders>
            <w:shd w:val="clear" w:color="000000" w:fill="DDEBF7"/>
            <w:noWrap/>
            <w:vAlign w:val="center"/>
          </w:tcPr>
          <w:p w14:paraId="2A84A17A" w14:textId="50690039" w:rsidR="00C53CF2" w:rsidRPr="00F5217E" w:rsidRDefault="00D11E6B" w:rsidP="00237B5F">
            <w:pPr>
              <w:spacing w:after="0"/>
              <w:jc w:val="right"/>
              <w:rPr>
                <w:rFonts w:eastAsia="Times New Roman" w:cs="Times New Roman"/>
                <w:color w:val="000000"/>
                <w:lang w:eastAsia="fr-FR"/>
              </w:rPr>
            </w:pPr>
            <w:r>
              <w:rPr>
                <w:rFonts w:eastAsia="Times New Roman" w:cs="Times New Roman"/>
                <w:color w:val="000000"/>
                <w:lang w:eastAsia="fr-FR"/>
              </w:rPr>
              <w:t>0,8958</w:t>
            </w:r>
          </w:p>
        </w:tc>
      </w:tr>
      <w:tr w:rsidR="00C53CF2" w:rsidRPr="00F5217E" w14:paraId="0F943EED" w14:textId="77777777" w:rsidTr="00FD0C86">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6882DBE0" w14:textId="3C1F269A" w:rsidR="00C53CF2" w:rsidRPr="00F5217E" w:rsidRDefault="00D11E6B" w:rsidP="00237B5F">
            <w:pPr>
              <w:spacing w:after="0"/>
              <w:jc w:val="left"/>
              <w:rPr>
                <w:rFonts w:eastAsia="Times New Roman" w:cs="Times New Roman"/>
                <w:color w:val="000000"/>
                <w:lang w:eastAsia="fr-FR"/>
              </w:rPr>
            </w:pPr>
            <w:proofErr w:type="spellStart"/>
            <w:r>
              <w:rPr>
                <w:rFonts w:eastAsia="Times New Roman" w:cs="Times New Roman"/>
                <w:color w:val="000000"/>
                <w:lang w:eastAsia="fr-FR"/>
              </w:rPr>
              <w:t>Tanh</w:t>
            </w:r>
            <w:proofErr w:type="spellEnd"/>
            <w:r>
              <w:rPr>
                <w:rFonts w:eastAsia="Times New Roman" w:cs="Times New Roman"/>
                <w:color w:val="000000"/>
                <w:lang w:eastAsia="fr-FR"/>
              </w:rPr>
              <w:t xml:space="preserve"> / </w:t>
            </w:r>
            <w:proofErr w:type="spellStart"/>
            <w:r>
              <w:rPr>
                <w:rFonts w:eastAsia="Times New Roman" w:cs="Times New Roman"/>
                <w:color w:val="000000"/>
                <w:lang w:eastAsia="fr-FR"/>
              </w:rPr>
              <w:t>ReLU</w:t>
            </w:r>
            <w:proofErr w:type="spellEnd"/>
          </w:p>
        </w:tc>
        <w:tc>
          <w:tcPr>
            <w:tcW w:w="1200" w:type="dxa"/>
            <w:tcBorders>
              <w:top w:val="nil"/>
              <w:left w:val="nil"/>
              <w:bottom w:val="single" w:sz="8" w:space="0" w:color="FFFFFF"/>
              <w:right w:val="single" w:sz="8" w:space="0" w:color="FFFFFF"/>
            </w:tcBorders>
            <w:shd w:val="clear" w:color="000000" w:fill="DDEBF7"/>
            <w:noWrap/>
            <w:vAlign w:val="center"/>
          </w:tcPr>
          <w:p w14:paraId="7F3A030D" w14:textId="3ED024AF" w:rsidR="00C53CF2" w:rsidRPr="00F5217E" w:rsidRDefault="00091F74" w:rsidP="00237B5F">
            <w:pPr>
              <w:spacing w:after="0"/>
              <w:jc w:val="right"/>
              <w:rPr>
                <w:rFonts w:eastAsia="Times New Roman" w:cs="Times New Roman"/>
                <w:color w:val="000000"/>
                <w:lang w:eastAsia="fr-FR"/>
              </w:rPr>
            </w:pPr>
            <w:r>
              <w:rPr>
                <w:rFonts w:eastAsia="Times New Roman" w:cs="Times New Roman"/>
                <w:color w:val="000000"/>
                <w:lang w:eastAsia="fr-FR"/>
              </w:rPr>
              <w:t>0,8637</w:t>
            </w:r>
          </w:p>
        </w:tc>
        <w:tc>
          <w:tcPr>
            <w:tcW w:w="872" w:type="dxa"/>
            <w:tcBorders>
              <w:top w:val="nil"/>
              <w:left w:val="nil"/>
              <w:bottom w:val="single" w:sz="8" w:space="0" w:color="FFFFFF"/>
              <w:right w:val="single" w:sz="8" w:space="0" w:color="FFFFFF"/>
            </w:tcBorders>
            <w:shd w:val="clear" w:color="000000" w:fill="DDEBF7"/>
            <w:noWrap/>
            <w:vAlign w:val="center"/>
          </w:tcPr>
          <w:p w14:paraId="6F941264" w14:textId="7FE5CE94" w:rsidR="00C53CF2" w:rsidRPr="00F5217E" w:rsidRDefault="00091F74" w:rsidP="00237B5F">
            <w:pPr>
              <w:spacing w:after="0"/>
              <w:jc w:val="right"/>
              <w:rPr>
                <w:rFonts w:eastAsia="Times New Roman" w:cs="Times New Roman"/>
                <w:color w:val="000000"/>
                <w:lang w:eastAsia="fr-FR"/>
              </w:rPr>
            </w:pPr>
            <w:r>
              <w:rPr>
                <w:rFonts w:eastAsia="Times New Roman" w:cs="Times New Roman"/>
                <w:color w:val="000000"/>
                <w:lang w:eastAsia="fr-FR"/>
              </w:rPr>
              <w:t>0,5588</w:t>
            </w:r>
          </w:p>
        </w:tc>
        <w:tc>
          <w:tcPr>
            <w:tcW w:w="1218" w:type="dxa"/>
            <w:tcBorders>
              <w:top w:val="nil"/>
              <w:left w:val="nil"/>
              <w:bottom w:val="single" w:sz="8" w:space="0" w:color="FFFFFF"/>
              <w:right w:val="single" w:sz="8" w:space="0" w:color="FFFFFF"/>
            </w:tcBorders>
            <w:shd w:val="clear" w:color="000000" w:fill="DDEBF7"/>
            <w:noWrap/>
            <w:vAlign w:val="center"/>
          </w:tcPr>
          <w:p w14:paraId="1E926C28" w14:textId="7CAA51D8" w:rsidR="00C53CF2" w:rsidRPr="00F5217E" w:rsidRDefault="00091F74" w:rsidP="00237B5F">
            <w:pPr>
              <w:spacing w:after="0"/>
              <w:jc w:val="right"/>
              <w:rPr>
                <w:rFonts w:eastAsia="Times New Roman" w:cs="Times New Roman"/>
                <w:color w:val="000000"/>
                <w:lang w:eastAsia="fr-FR"/>
              </w:rPr>
            </w:pPr>
            <w:r>
              <w:rPr>
                <w:rFonts w:eastAsia="Times New Roman" w:cs="Times New Roman"/>
                <w:color w:val="000000"/>
                <w:lang w:eastAsia="fr-FR"/>
              </w:rPr>
              <w:t>0,7598</w:t>
            </w:r>
          </w:p>
        </w:tc>
        <w:tc>
          <w:tcPr>
            <w:tcW w:w="872" w:type="dxa"/>
            <w:tcBorders>
              <w:top w:val="nil"/>
              <w:left w:val="nil"/>
              <w:bottom w:val="single" w:sz="8" w:space="0" w:color="FFFFFF"/>
              <w:right w:val="single" w:sz="8" w:space="0" w:color="FFFFFF"/>
            </w:tcBorders>
            <w:shd w:val="clear" w:color="000000" w:fill="DDEBF7"/>
            <w:noWrap/>
            <w:vAlign w:val="center"/>
          </w:tcPr>
          <w:p w14:paraId="724C0EAC" w14:textId="0E486156" w:rsidR="00C53CF2" w:rsidRPr="00F5217E" w:rsidRDefault="00091F74" w:rsidP="00237B5F">
            <w:pPr>
              <w:spacing w:after="0"/>
              <w:jc w:val="right"/>
              <w:rPr>
                <w:rFonts w:eastAsia="Times New Roman" w:cs="Times New Roman"/>
                <w:color w:val="000000"/>
                <w:lang w:eastAsia="fr-FR"/>
              </w:rPr>
            </w:pPr>
            <w:r>
              <w:rPr>
                <w:rFonts w:eastAsia="Times New Roman" w:cs="Times New Roman"/>
                <w:color w:val="000000"/>
                <w:lang w:eastAsia="fr-FR"/>
              </w:rPr>
              <w:t>0,6440</w:t>
            </w:r>
          </w:p>
        </w:tc>
        <w:tc>
          <w:tcPr>
            <w:tcW w:w="872" w:type="dxa"/>
            <w:tcBorders>
              <w:top w:val="nil"/>
              <w:left w:val="nil"/>
              <w:bottom w:val="single" w:sz="8" w:space="0" w:color="FFFFFF"/>
              <w:right w:val="single" w:sz="8" w:space="0" w:color="FFFFFF"/>
            </w:tcBorders>
            <w:shd w:val="clear" w:color="000000" w:fill="DDEBF7"/>
            <w:noWrap/>
            <w:vAlign w:val="center"/>
          </w:tcPr>
          <w:p w14:paraId="6ADBDC03" w14:textId="52CEEFBF" w:rsidR="00C53CF2" w:rsidRPr="00F5217E" w:rsidRDefault="00091F74" w:rsidP="0002264D">
            <w:pPr>
              <w:keepNext/>
              <w:spacing w:after="0"/>
              <w:jc w:val="right"/>
              <w:rPr>
                <w:rFonts w:eastAsia="Times New Roman" w:cs="Times New Roman"/>
                <w:color w:val="000000"/>
                <w:lang w:eastAsia="fr-FR"/>
              </w:rPr>
            </w:pPr>
            <w:r>
              <w:rPr>
                <w:rFonts w:eastAsia="Times New Roman" w:cs="Times New Roman"/>
                <w:color w:val="000000"/>
                <w:lang w:eastAsia="fr-FR"/>
              </w:rPr>
              <w:t>0,8967</w:t>
            </w:r>
          </w:p>
        </w:tc>
      </w:tr>
    </w:tbl>
    <w:p w14:paraId="6EEB0630" w14:textId="5CE60C56" w:rsidR="00C53CF2" w:rsidRDefault="0002264D" w:rsidP="0002264D">
      <w:pPr>
        <w:pStyle w:val="Lgende"/>
      </w:pPr>
      <w:r>
        <w:t xml:space="preserve">Tableau </w:t>
      </w:r>
      <w:fldSimple w:instr=" SEQ Tableau \* ARABIC ">
        <w:r w:rsidR="00403D22">
          <w:rPr>
            <w:noProof/>
          </w:rPr>
          <w:t>13</w:t>
        </w:r>
      </w:fldSimple>
      <w:r>
        <w:t xml:space="preserve"> : </w:t>
      </w:r>
      <w:r w:rsidR="00056E1A">
        <w:t>Comparaison des fonctions d’activation</w:t>
      </w:r>
    </w:p>
    <w:p w14:paraId="1A901C43" w14:textId="542201EF" w:rsidR="00D11E6B" w:rsidRDefault="00D11E6B" w:rsidP="0022437F">
      <w:r>
        <w:t xml:space="preserve">Les historiques nous montrent que l’apprentissage d’un réseau </w:t>
      </w:r>
      <w:proofErr w:type="spellStart"/>
      <w:r>
        <w:t>ReLU</w:t>
      </w:r>
      <w:proofErr w:type="spellEnd"/>
      <w:r>
        <w:t>/</w:t>
      </w:r>
      <w:proofErr w:type="spellStart"/>
      <w:r>
        <w:t>ReLU</w:t>
      </w:r>
      <w:proofErr w:type="spellEnd"/>
      <w:r>
        <w:t xml:space="preserve"> (</w:t>
      </w:r>
      <w:r w:rsidR="000A2F6C">
        <w:t xml:space="preserve">la </w:t>
      </w:r>
      <w:r w:rsidR="000A2F6C">
        <w:fldChar w:fldCharType="begin"/>
      </w:r>
      <w:r w:rsidR="000A2F6C">
        <w:instrText xml:space="preserve"> REF _Ref152767576 \h </w:instrText>
      </w:r>
      <w:r w:rsidR="000A2F6C">
        <w:fldChar w:fldCharType="separate"/>
      </w:r>
      <w:r w:rsidR="000A2F6C">
        <w:t xml:space="preserve">Figure </w:t>
      </w:r>
      <w:r w:rsidR="000A2F6C">
        <w:rPr>
          <w:noProof/>
        </w:rPr>
        <w:t>27</w:t>
      </w:r>
      <w:r w:rsidR="000A2F6C">
        <w:fldChar w:fldCharType="end"/>
      </w:r>
      <w:r>
        <w:t xml:space="preserve">) est plus dispersé qu’un apprentissage </w:t>
      </w:r>
      <w:proofErr w:type="spellStart"/>
      <w:r>
        <w:t>Tanh</w:t>
      </w:r>
      <w:proofErr w:type="spellEnd"/>
      <w:r>
        <w:t xml:space="preserve"> / </w:t>
      </w:r>
      <w:proofErr w:type="spellStart"/>
      <w:r>
        <w:t>Tanh</w:t>
      </w:r>
      <w:proofErr w:type="spellEnd"/>
      <w:r>
        <w:t xml:space="preserve"> (</w:t>
      </w:r>
      <w:r w:rsidR="0002264D">
        <w:fldChar w:fldCharType="begin"/>
      </w:r>
      <w:r w:rsidR="0002264D">
        <w:instrText xml:space="preserve"> REF _Ref152767576 \h </w:instrText>
      </w:r>
      <w:r w:rsidR="0002264D">
        <w:fldChar w:fldCharType="separate"/>
      </w:r>
      <w:r w:rsidR="00403D22">
        <w:t xml:space="preserve">Figure </w:t>
      </w:r>
      <w:r w:rsidR="00403D22">
        <w:rPr>
          <w:noProof/>
        </w:rPr>
        <w:t>27</w:t>
      </w:r>
      <w:r w:rsidR="0002264D">
        <w:fldChar w:fldCharType="end"/>
      </w:r>
      <w:r w:rsidR="0002264D">
        <w:t>-</w:t>
      </w:r>
      <w:r w:rsidR="0002264D">
        <w:fldChar w:fldCharType="begin"/>
      </w:r>
      <w:r w:rsidR="0002264D">
        <w:instrText xml:space="preserve"> REF _Ref152767577 \h </w:instrText>
      </w:r>
      <w:r w:rsidR="0002264D">
        <w:fldChar w:fldCharType="separate"/>
      </w:r>
      <w:r w:rsidR="00403D22">
        <w:t xml:space="preserve">Figure </w:t>
      </w:r>
      <w:r w:rsidR="00403D22">
        <w:rPr>
          <w:noProof/>
        </w:rPr>
        <w:t>28</w:t>
      </w:r>
      <w:r w:rsidR="0002264D">
        <w:fldChar w:fldCharType="end"/>
      </w:r>
      <w:r w:rsidR="00184004">
        <w:t>), permettant potentiellement de sortir de minimum loca</w:t>
      </w:r>
      <w:r w:rsidR="00C03EBF">
        <w:t>l</w:t>
      </w:r>
      <w:r w:rsidR="00184004">
        <w:t>.</w:t>
      </w:r>
      <w:r>
        <w:t xml:space="preserve"> C’est un constat intéressant qui nous a ensuite incité à tester des combinaisons </w:t>
      </w:r>
      <w:proofErr w:type="spellStart"/>
      <w:r>
        <w:t>ReLU</w:t>
      </w:r>
      <w:proofErr w:type="spellEnd"/>
      <w:r>
        <w:t xml:space="preserve"> / </w:t>
      </w:r>
      <w:proofErr w:type="spellStart"/>
      <w:r>
        <w:t>Tanh</w:t>
      </w:r>
      <w:proofErr w:type="spellEnd"/>
      <w:r>
        <w:t xml:space="preserve"> et </w:t>
      </w:r>
      <w:proofErr w:type="spellStart"/>
      <w:r>
        <w:t>Tanh</w:t>
      </w:r>
      <w:proofErr w:type="spellEnd"/>
      <w:r>
        <w:t xml:space="preserve"> / </w:t>
      </w:r>
      <w:proofErr w:type="spellStart"/>
      <w:r>
        <w:t>ReLU</w:t>
      </w:r>
      <w:proofErr w:type="spellEnd"/>
      <w:r>
        <w:t>.</w:t>
      </w:r>
      <w:r w:rsidR="00091F74">
        <w:t xml:space="preserve"> Bien nous en a pris : il semble que cette dernière configuration nous permette un léger gain. Nous conserverons donc ensuite un réseau avec une première couche de 50 neurones activés par </w:t>
      </w:r>
      <w:proofErr w:type="spellStart"/>
      <w:r w:rsidR="00091F74">
        <w:t>Tanh</w:t>
      </w:r>
      <w:proofErr w:type="spellEnd"/>
      <w:r w:rsidR="00091F74">
        <w:t xml:space="preserve"> et une seconde couche de 50 neurones activés par </w:t>
      </w:r>
      <w:proofErr w:type="spellStart"/>
      <w:r w:rsidR="00091F74">
        <w:t>ReLU</w:t>
      </w:r>
      <w:proofErr w:type="spellEnd"/>
      <w:r w:rsidR="00091F74">
        <w:t>.</w:t>
      </w:r>
    </w:p>
    <w:p w14:paraId="57D2905D" w14:textId="77777777" w:rsidR="0002264D" w:rsidRDefault="0045104F" w:rsidP="0002264D">
      <w:pPr>
        <w:keepNext/>
        <w:jc w:val="center"/>
      </w:pPr>
      <w:r>
        <w:rPr>
          <w:noProof/>
          <w:lang w:eastAsia="fr-FR"/>
        </w:rPr>
        <w:lastRenderedPageBreak/>
        <w:drawing>
          <wp:inline distT="0" distB="0" distL="0" distR="0" wp14:anchorId="58C6C02F" wp14:editId="739D8D3F">
            <wp:extent cx="5505450" cy="2487656"/>
            <wp:effectExtent l="0" t="0" r="0" b="825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15592" cy="2492239"/>
                    </a:xfrm>
                    <a:prstGeom prst="rect">
                      <a:avLst/>
                    </a:prstGeom>
                  </pic:spPr>
                </pic:pic>
              </a:graphicData>
            </a:graphic>
          </wp:inline>
        </w:drawing>
      </w:r>
    </w:p>
    <w:p w14:paraId="3C1B222B" w14:textId="5F393F25" w:rsidR="0045104F" w:rsidRDefault="0002264D" w:rsidP="0002264D">
      <w:pPr>
        <w:pStyle w:val="Lgende"/>
      </w:pPr>
      <w:bookmarkStart w:id="50" w:name="_Ref152767576"/>
      <w:bookmarkStart w:id="51" w:name="_Ref152767554"/>
      <w:r>
        <w:t xml:space="preserve">Figure </w:t>
      </w:r>
      <w:fldSimple w:instr=" SEQ Figure \* ARABIC ">
        <w:r w:rsidR="00403D22">
          <w:rPr>
            <w:noProof/>
          </w:rPr>
          <w:t>27</w:t>
        </w:r>
      </w:fldSimple>
      <w:bookmarkEnd w:id="50"/>
      <w:r>
        <w:t xml:space="preserve"> : </w:t>
      </w:r>
      <w:proofErr w:type="spellStart"/>
      <w:r w:rsidR="0045104F">
        <w:t>Accuracy</w:t>
      </w:r>
      <w:proofErr w:type="spellEnd"/>
      <w:r w:rsidR="0045104F">
        <w:t xml:space="preserve"> du réseau </w:t>
      </w:r>
      <w:proofErr w:type="spellStart"/>
      <w:r w:rsidR="0045104F">
        <w:t>ReLU</w:t>
      </w:r>
      <w:proofErr w:type="spellEnd"/>
      <w:r w:rsidR="0045104F">
        <w:t xml:space="preserve"> / </w:t>
      </w:r>
      <w:proofErr w:type="spellStart"/>
      <w:r w:rsidR="0045104F">
        <w:t>ReLU</w:t>
      </w:r>
      <w:bookmarkEnd w:id="51"/>
      <w:proofErr w:type="spellEnd"/>
    </w:p>
    <w:p w14:paraId="3DD4B2BC" w14:textId="77777777" w:rsidR="0002264D" w:rsidRDefault="0045104F" w:rsidP="0002264D">
      <w:pPr>
        <w:keepNext/>
        <w:jc w:val="center"/>
      </w:pPr>
      <w:r>
        <w:rPr>
          <w:noProof/>
          <w:lang w:eastAsia="fr-FR"/>
        </w:rPr>
        <w:drawing>
          <wp:inline distT="0" distB="0" distL="0" distR="0" wp14:anchorId="310D054F" wp14:editId="55EFCFD5">
            <wp:extent cx="5486400" cy="2494650"/>
            <wp:effectExtent l="0" t="0" r="0" b="127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96716" cy="2499341"/>
                    </a:xfrm>
                    <a:prstGeom prst="rect">
                      <a:avLst/>
                    </a:prstGeom>
                  </pic:spPr>
                </pic:pic>
              </a:graphicData>
            </a:graphic>
          </wp:inline>
        </w:drawing>
      </w:r>
    </w:p>
    <w:p w14:paraId="11CEFB33" w14:textId="0664C360" w:rsidR="0045104F" w:rsidRDefault="0002264D" w:rsidP="0002264D">
      <w:pPr>
        <w:pStyle w:val="Lgende"/>
      </w:pPr>
      <w:bookmarkStart w:id="52" w:name="_Ref152767577"/>
      <w:bookmarkStart w:id="53" w:name="_Ref152767556"/>
      <w:r>
        <w:t xml:space="preserve">Figure </w:t>
      </w:r>
      <w:fldSimple w:instr=" SEQ Figure \* ARABIC ">
        <w:r w:rsidR="00403D22">
          <w:rPr>
            <w:noProof/>
          </w:rPr>
          <w:t>28</w:t>
        </w:r>
      </w:fldSimple>
      <w:bookmarkEnd w:id="52"/>
      <w:r>
        <w:t xml:space="preserve"> : </w:t>
      </w:r>
      <w:proofErr w:type="spellStart"/>
      <w:r w:rsidR="0045104F">
        <w:t>Loss</w:t>
      </w:r>
      <w:proofErr w:type="spellEnd"/>
      <w:r w:rsidR="0045104F">
        <w:t xml:space="preserve"> du réseau </w:t>
      </w:r>
      <w:proofErr w:type="spellStart"/>
      <w:r w:rsidR="0045104F">
        <w:t>ReLU</w:t>
      </w:r>
      <w:proofErr w:type="spellEnd"/>
      <w:r w:rsidR="0045104F">
        <w:t xml:space="preserve"> / </w:t>
      </w:r>
      <w:proofErr w:type="spellStart"/>
      <w:r w:rsidR="0045104F">
        <w:t>ReLU</w:t>
      </w:r>
      <w:bookmarkEnd w:id="53"/>
      <w:proofErr w:type="spellEnd"/>
    </w:p>
    <w:p w14:paraId="709F82A3" w14:textId="4ADB0C96" w:rsidR="00184004" w:rsidRDefault="00184004" w:rsidP="00184004">
      <w:pPr>
        <w:pStyle w:val="Titre4"/>
      </w:pPr>
      <w:r>
        <w:t>Batch size</w:t>
      </w:r>
    </w:p>
    <w:p w14:paraId="507EA9A9" w14:textId="109B069C" w:rsidR="00184004" w:rsidRDefault="00184004" w:rsidP="004E3F25">
      <w:r>
        <w:t xml:space="preserve">Nous avions pris un batch </w:t>
      </w:r>
      <w:r w:rsidR="00FE02CC">
        <w:t>size relativement grossière</w:t>
      </w:r>
      <w:r>
        <w:t xml:space="preserve"> de 512 échantillons. </w:t>
      </w:r>
      <w:r w:rsidR="0002264D">
        <w:t xml:space="preserve">Le </w:t>
      </w:r>
      <w:r w:rsidR="0088592C">
        <w:fldChar w:fldCharType="begin"/>
      </w:r>
      <w:r w:rsidR="0088592C">
        <w:instrText xml:space="preserve"> REF _Ref152767723 \h </w:instrText>
      </w:r>
      <w:r w:rsidR="0088592C">
        <w:fldChar w:fldCharType="separate"/>
      </w:r>
      <w:r w:rsidR="00403D22">
        <w:t xml:space="preserve">Tableau </w:t>
      </w:r>
      <w:r w:rsidR="00403D22">
        <w:rPr>
          <w:noProof/>
        </w:rPr>
        <w:t>14</w:t>
      </w:r>
      <w:r w:rsidR="0088592C">
        <w:fldChar w:fldCharType="end"/>
      </w:r>
      <w:r w:rsidR="0088592C">
        <w:t xml:space="preserve"> représente</w:t>
      </w:r>
      <w:r>
        <w:t xml:space="preserve"> l’impact d’une variation de cette quantité d’une part sur les métriques, mais également sur les temps de calculs.</w:t>
      </w:r>
    </w:p>
    <w:tbl>
      <w:tblPr>
        <w:tblW w:w="7938" w:type="dxa"/>
        <w:jc w:val="center"/>
        <w:tblCellMar>
          <w:left w:w="70" w:type="dxa"/>
          <w:right w:w="70" w:type="dxa"/>
        </w:tblCellMar>
        <w:tblLook w:val="04A0" w:firstRow="1" w:lastRow="0" w:firstColumn="1" w:lastColumn="0" w:noHBand="0" w:noVBand="1"/>
      </w:tblPr>
      <w:tblGrid>
        <w:gridCol w:w="1603"/>
        <w:gridCol w:w="1090"/>
        <w:gridCol w:w="992"/>
        <w:gridCol w:w="1134"/>
        <w:gridCol w:w="993"/>
        <w:gridCol w:w="850"/>
        <w:gridCol w:w="1276"/>
      </w:tblGrid>
      <w:tr w:rsidR="00675100" w:rsidRPr="00F5217E" w14:paraId="2FB5A6C2" w14:textId="33E6B92E" w:rsidTr="0002264D">
        <w:trPr>
          <w:trHeight w:val="566"/>
          <w:jc w:val="center"/>
        </w:trPr>
        <w:tc>
          <w:tcPr>
            <w:tcW w:w="6662" w:type="dxa"/>
            <w:gridSpan w:val="6"/>
            <w:tcBorders>
              <w:top w:val="nil"/>
              <w:left w:val="nil"/>
              <w:bottom w:val="single" w:sz="8" w:space="0" w:color="FFFFFF"/>
              <w:right w:val="nil"/>
            </w:tcBorders>
            <w:shd w:val="clear" w:color="000000" w:fill="A9D08E"/>
            <w:noWrap/>
            <w:vAlign w:val="center"/>
            <w:hideMark/>
          </w:tcPr>
          <w:p w14:paraId="400C3763" w14:textId="0B559C8D" w:rsidR="00675100" w:rsidRPr="00F5217E" w:rsidRDefault="00675100" w:rsidP="00237B5F">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Variation du batch size</w:t>
            </w:r>
          </w:p>
        </w:tc>
        <w:tc>
          <w:tcPr>
            <w:tcW w:w="1276" w:type="dxa"/>
            <w:tcBorders>
              <w:top w:val="nil"/>
              <w:left w:val="nil"/>
              <w:bottom w:val="single" w:sz="8" w:space="0" w:color="FFFFFF"/>
              <w:right w:val="nil"/>
            </w:tcBorders>
            <w:shd w:val="clear" w:color="000000" w:fill="A9D08E"/>
          </w:tcPr>
          <w:p w14:paraId="355AF533" w14:textId="77777777" w:rsidR="00675100" w:rsidRDefault="00675100" w:rsidP="00237B5F">
            <w:pPr>
              <w:spacing w:after="0"/>
              <w:jc w:val="center"/>
              <w:rPr>
                <w:rFonts w:eastAsia="Times New Roman" w:cs="Times New Roman"/>
                <w:b/>
                <w:bCs/>
                <w:color w:val="000000"/>
                <w:sz w:val="28"/>
                <w:szCs w:val="28"/>
                <w:lang w:eastAsia="fr-FR"/>
              </w:rPr>
            </w:pPr>
          </w:p>
        </w:tc>
      </w:tr>
      <w:tr w:rsidR="00675100" w:rsidRPr="00F5217E" w14:paraId="5184B259" w14:textId="7D7D770C" w:rsidTr="0002264D">
        <w:trPr>
          <w:trHeight w:val="507"/>
          <w:jc w:val="center"/>
        </w:trPr>
        <w:tc>
          <w:tcPr>
            <w:tcW w:w="1603" w:type="dxa"/>
            <w:tcBorders>
              <w:top w:val="nil"/>
              <w:left w:val="single" w:sz="8" w:space="0" w:color="FFFFFF"/>
              <w:bottom w:val="single" w:sz="8" w:space="0" w:color="FFFFFF"/>
              <w:right w:val="single" w:sz="8" w:space="0" w:color="FFFFFF"/>
            </w:tcBorders>
            <w:shd w:val="clear" w:color="000000" w:fill="9BC2E6"/>
            <w:noWrap/>
            <w:vAlign w:val="center"/>
            <w:hideMark/>
          </w:tcPr>
          <w:p w14:paraId="66CB397D" w14:textId="4D87A640" w:rsidR="00675100" w:rsidRPr="00F5217E" w:rsidRDefault="00675100"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 </w:t>
            </w:r>
            <w:proofErr w:type="spellStart"/>
            <w:r w:rsidR="0002264D">
              <w:rPr>
                <w:rFonts w:eastAsia="Times New Roman" w:cs="Times New Roman"/>
                <w:b/>
                <w:bCs/>
                <w:color w:val="FFFFFF"/>
                <w:lang w:eastAsia="fr-FR"/>
              </w:rPr>
              <w:t>Batch_size</w:t>
            </w:r>
            <w:proofErr w:type="spellEnd"/>
          </w:p>
        </w:tc>
        <w:tc>
          <w:tcPr>
            <w:tcW w:w="1090" w:type="dxa"/>
            <w:tcBorders>
              <w:top w:val="nil"/>
              <w:left w:val="nil"/>
              <w:bottom w:val="single" w:sz="8" w:space="0" w:color="FFFFFF"/>
              <w:right w:val="single" w:sz="8" w:space="0" w:color="FFFFFF"/>
            </w:tcBorders>
            <w:shd w:val="clear" w:color="000000" w:fill="9BC2E6"/>
            <w:noWrap/>
            <w:vAlign w:val="center"/>
            <w:hideMark/>
          </w:tcPr>
          <w:p w14:paraId="1D696886" w14:textId="77777777" w:rsidR="00675100" w:rsidRPr="00F5217E" w:rsidRDefault="00675100"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accuracy</w:t>
            </w:r>
            <w:proofErr w:type="spellEnd"/>
          </w:p>
        </w:tc>
        <w:tc>
          <w:tcPr>
            <w:tcW w:w="992" w:type="dxa"/>
            <w:tcBorders>
              <w:top w:val="nil"/>
              <w:left w:val="nil"/>
              <w:bottom w:val="single" w:sz="8" w:space="0" w:color="FFFFFF"/>
              <w:right w:val="single" w:sz="8" w:space="0" w:color="FFFFFF"/>
            </w:tcBorders>
            <w:shd w:val="clear" w:color="000000" w:fill="9BC2E6"/>
            <w:noWrap/>
            <w:vAlign w:val="center"/>
            <w:hideMark/>
          </w:tcPr>
          <w:p w14:paraId="6FDB96AC" w14:textId="77777777" w:rsidR="00675100" w:rsidRPr="00F5217E" w:rsidRDefault="00675100"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recall</w:t>
            </w:r>
            <w:proofErr w:type="spellEnd"/>
          </w:p>
        </w:tc>
        <w:tc>
          <w:tcPr>
            <w:tcW w:w="1134" w:type="dxa"/>
            <w:tcBorders>
              <w:top w:val="nil"/>
              <w:left w:val="nil"/>
              <w:bottom w:val="single" w:sz="8" w:space="0" w:color="FFFFFF"/>
              <w:right w:val="single" w:sz="8" w:space="0" w:color="FFFFFF"/>
            </w:tcBorders>
            <w:shd w:val="clear" w:color="000000" w:fill="9BC2E6"/>
            <w:noWrap/>
            <w:vAlign w:val="center"/>
            <w:hideMark/>
          </w:tcPr>
          <w:p w14:paraId="563034F3" w14:textId="77777777" w:rsidR="00675100" w:rsidRPr="00F5217E" w:rsidRDefault="00675100"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precision</w:t>
            </w:r>
            <w:proofErr w:type="spellEnd"/>
          </w:p>
        </w:tc>
        <w:tc>
          <w:tcPr>
            <w:tcW w:w="993" w:type="dxa"/>
            <w:tcBorders>
              <w:top w:val="nil"/>
              <w:left w:val="nil"/>
              <w:bottom w:val="single" w:sz="8" w:space="0" w:color="FFFFFF"/>
              <w:right w:val="single" w:sz="8" w:space="0" w:color="FFFFFF"/>
            </w:tcBorders>
            <w:shd w:val="clear" w:color="000000" w:fill="9BC2E6"/>
            <w:noWrap/>
            <w:vAlign w:val="center"/>
            <w:hideMark/>
          </w:tcPr>
          <w:p w14:paraId="126C40D9" w14:textId="77777777" w:rsidR="00675100" w:rsidRPr="00F5217E" w:rsidRDefault="00675100"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f1</w:t>
            </w:r>
          </w:p>
        </w:tc>
        <w:tc>
          <w:tcPr>
            <w:tcW w:w="850" w:type="dxa"/>
            <w:tcBorders>
              <w:top w:val="nil"/>
              <w:left w:val="nil"/>
              <w:bottom w:val="single" w:sz="8" w:space="0" w:color="FFFFFF"/>
              <w:right w:val="single" w:sz="8" w:space="0" w:color="FFFFFF"/>
            </w:tcBorders>
            <w:shd w:val="clear" w:color="000000" w:fill="9BC2E6"/>
            <w:noWrap/>
            <w:vAlign w:val="center"/>
            <w:hideMark/>
          </w:tcPr>
          <w:p w14:paraId="5E006DE4" w14:textId="77777777" w:rsidR="00675100" w:rsidRPr="00F5217E" w:rsidRDefault="00675100"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auc</w:t>
            </w:r>
            <w:proofErr w:type="spellEnd"/>
          </w:p>
        </w:tc>
        <w:tc>
          <w:tcPr>
            <w:tcW w:w="1276" w:type="dxa"/>
            <w:tcBorders>
              <w:top w:val="nil"/>
              <w:left w:val="nil"/>
              <w:bottom w:val="single" w:sz="8" w:space="0" w:color="FFFFFF"/>
              <w:right w:val="single" w:sz="8" w:space="0" w:color="FFFFFF"/>
            </w:tcBorders>
            <w:shd w:val="clear" w:color="000000" w:fill="9BC2E6"/>
          </w:tcPr>
          <w:p w14:paraId="514CF92D" w14:textId="3F8CEC2D" w:rsidR="00675100" w:rsidRPr="00F5217E" w:rsidRDefault="00675100" w:rsidP="00237B5F">
            <w:pPr>
              <w:spacing w:after="0"/>
              <w:jc w:val="center"/>
              <w:rPr>
                <w:rFonts w:eastAsia="Times New Roman" w:cs="Times New Roman"/>
                <w:b/>
                <w:bCs/>
                <w:color w:val="FFFFFF"/>
                <w:lang w:eastAsia="fr-FR"/>
              </w:rPr>
            </w:pPr>
            <w:r>
              <w:rPr>
                <w:rFonts w:eastAsia="Times New Roman" w:cs="Times New Roman"/>
                <w:b/>
                <w:bCs/>
                <w:color w:val="FFFFFF"/>
                <w:lang w:eastAsia="fr-FR"/>
              </w:rPr>
              <w:t>Temps</w:t>
            </w:r>
          </w:p>
        </w:tc>
      </w:tr>
      <w:tr w:rsidR="00675100" w:rsidRPr="00F5217E" w14:paraId="1BDF5036" w14:textId="110009E5" w:rsidTr="0002264D">
        <w:trPr>
          <w:trHeight w:val="507"/>
          <w:jc w:val="center"/>
        </w:trPr>
        <w:tc>
          <w:tcPr>
            <w:tcW w:w="1603" w:type="dxa"/>
            <w:tcBorders>
              <w:top w:val="nil"/>
              <w:left w:val="single" w:sz="8" w:space="0" w:color="FFFFFF"/>
              <w:bottom w:val="single" w:sz="8" w:space="0" w:color="FFFFFF"/>
              <w:right w:val="single" w:sz="8" w:space="0" w:color="FFFFFF"/>
            </w:tcBorders>
            <w:shd w:val="clear" w:color="000000" w:fill="9BC2E6"/>
            <w:noWrap/>
            <w:vAlign w:val="center"/>
            <w:hideMark/>
          </w:tcPr>
          <w:p w14:paraId="6ABAD719" w14:textId="572F2A8F" w:rsidR="00675100" w:rsidRPr="00F5217E" w:rsidRDefault="00675100" w:rsidP="00237B5F">
            <w:pPr>
              <w:spacing w:after="0"/>
              <w:jc w:val="left"/>
              <w:rPr>
                <w:rFonts w:eastAsia="Times New Roman" w:cs="Times New Roman"/>
                <w:color w:val="000000"/>
                <w:lang w:eastAsia="fr-FR"/>
              </w:rPr>
            </w:pPr>
            <w:r>
              <w:rPr>
                <w:rFonts w:eastAsia="Times New Roman" w:cs="Times New Roman"/>
                <w:color w:val="000000"/>
                <w:lang w:eastAsia="fr-FR"/>
              </w:rPr>
              <w:t>2048</w:t>
            </w:r>
          </w:p>
        </w:tc>
        <w:tc>
          <w:tcPr>
            <w:tcW w:w="1090" w:type="dxa"/>
            <w:tcBorders>
              <w:top w:val="nil"/>
              <w:left w:val="nil"/>
              <w:bottom w:val="single" w:sz="8" w:space="0" w:color="FFFFFF"/>
              <w:right w:val="single" w:sz="8" w:space="0" w:color="FFFFFF"/>
            </w:tcBorders>
            <w:shd w:val="clear" w:color="000000" w:fill="DDEBF7"/>
            <w:noWrap/>
            <w:vAlign w:val="center"/>
          </w:tcPr>
          <w:p w14:paraId="1CDAC0F6" w14:textId="58DE7E39" w:rsidR="00675100" w:rsidRPr="00F5217E" w:rsidRDefault="00675100" w:rsidP="00237B5F">
            <w:pPr>
              <w:spacing w:after="0"/>
              <w:jc w:val="right"/>
              <w:rPr>
                <w:rFonts w:eastAsia="Times New Roman" w:cs="Times New Roman"/>
                <w:color w:val="000000"/>
                <w:lang w:eastAsia="fr-FR"/>
              </w:rPr>
            </w:pPr>
            <w:r>
              <w:rPr>
                <w:rFonts w:eastAsia="Times New Roman" w:cs="Times New Roman"/>
                <w:color w:val="000000"/>
                <w:lang w:eastAsia="fr-FR"/>
              </w:rPr>
              <w:t>0,8597</w:t>
            </w:r>
          </w:p>
        </w:tc>
        <w:tc>
          <w:tcPr>
            <w:tcW w:w="992" w:type="dxa"/>
            <w:tcBorders>
              <w:top w:val="nil"/>
              <w:left w:val="nil"/>
              <w:bottom w:val="single" w:sz="8" w:space="0" w:color="FFFFFF"/>
              <w:right w:val="single" w:sz="8" w:space="0" w:color="FFFFFF"/>
            </w:tcBorders>
            <w:shd w:val="clear" w:color="000000" w:fill="DDEBF7"/>
            <w:noWrap/>
            <w:vAlign w:val="center"/>
          </w:tcPr>
          <w:p w14:paraId="0F295FE8" w14:textId="271CD3F4" w:rsidR="00675100" w:rsidRPr="00F5217E" w:rsidRDefault="00675100" w:rsidP="00237B5F">
            <w:pPr>
              <w:spacing w:after="0"/>
              <w:jc w:val="right"/>
              <w:rPr>
                <w:rFonts w:eastAsia="Times New Roman" w:cs="Times New Roman"/>
                <w:color w:val="000000"/>
                <w:lang w:eastAsia="fr-FR"/>
              </w:rPr>
            </w:pPr>
            <w:r>
              <w:rPr>
                <w:rFonts w:eastAsia="Times New Roman" w:cs="Times New Roman"/>
                <w:color w:val="000000"/>
                <w:lang w:eastAsia="fr-FR"/>
              </w:rPr>
              <w:t>0,5567</w:t>
            </w:r>
          </w:p>
        </w:tc>
        <w:tc>
          <w:tcPr>
            <w:tcW w:w="1134" w:type="dxa"/>
            <w:tcBorders>
              <w:top w:val="nil"/>
              <w:left w:val="nil"/>
              <w:bottom w:val="single" w:sz="8" w:space="0" w:color="FFFFFF"/>
              <w:right w:val="single" w:sz="8" w:space="0" w:color="FFFFFF"/>
            </w:tcBorders>
            <w:shd w:val="clear" w:color="000000" w:fill="DDEBF7"/>
            <w:noWrap/>
            <w:vAlign w:val="center"/>
          </w:tcPr>
          <w:p w14:paraId="41510625" w14:textId="0E8711D1" w:rsidR="00675100" w:rsidRPr="00F5217E" w:rsidRDefault="00675100" w:rsidP="00237B5F">
            <w:pPr>
              <w:spacing w:after="0"/>
              <w:jc w:val="right"/>
              <w:rPr>
                <w:rFonts w:eastAsia="Times New Roman" w:cs="Times New Roman"/>
                <w:color w:val="000000"/>
                <w:lang w:eastAsia="fr-FR"/>
              </w:rPr>
            </w:pPr>
            <w:r>
              <w:rPr>
                <w:rFonts w:eastAsia="Times New Roman" w:cs="Times New Roman"/>
                <w:color w:val="000000"/>
                <w:lang w:eastAsia="fr-FR"/>
              </w:rPr>
              <w:t>0,7430</w:t>
            </w:r>
          </w:p>
        </w:tc>
        <w:tc>
          <w:tcPr>
            <w:tcW w:w="993" w:type="dxa"/>
            <w:tcBorders>
              <w:top w:val="nil"/>
              <w:left w:val="nil"/>
              <w:bottom w:val="single" w:sz="8" w:space="0" w:color="FFFFFF"/>
              <w:right w:val="single" w:sz="8" w:space="0" w:color="FFFFFF"/>
            </w:tcBorders>
            <w:shd w:val="clear" w:color="000000" w:fill="DDEBF7"/>
            <w:noWrap/>
            <w:vAlign w:val="center"/>
          </w:tcPr>
          <w:p w14:paraId="5C65A27D" w14:textId="21911792" w:rsidR="00675100" w:rsidRPr="00F5217E" w:rsidRDefault="00675100" w:rsidP="00237B5F">
            <w:pPr>
              <w:spacing w:after="0"/>
              <w:jc w:val="right"/>
              <w:rPr>
                <w:rFonts w:eastAsia="Times New Roman" w:cs="Times New Roman"/>
                <w:color w:val="000000"/>
                <w:lang w:eastAsia="fr-FR"/>
              </w:rPr>
            </w:pPr>
            <w:r>
              <w:rPr>
                <w:rFonts w:eastAsia="Times New Roman" w:cs="Times New Roman"/>
                <w:color w:val="000000"/>
                <w:lang w:eastAsia="fr-FR"/>
              </w:rPr>
              <w:t>0,6365</w:t>
            </w:r>
          </w:p>
        </w:tc>
        <w:tc>
          <w:tcPr>
            <w:tcW w:w="850" w:type="dxa"/>
            <w:tcBorders>
              <w:top w:val="nil"/>
              <w:left w:val="nil"/>
              <w:bottom w:val="single" w:sz="8" w:space="0" w:color="FFFFFF"/>
              <w:right w:val="single" w:sz="8" w:space="0" w:color="FFFFFF"/>
            </w:tcBorders>
            <w:shd w:val="clear" w:color="000000" w:fill="DDEBF7"/>
            <w:noWrap/>
            <w:vAlign w:val="center"/>
          </w:tcPr>
          <w:p w14:paraId="42178893" w14:textId="144E1F9B" w:rsidR="00675100" w:rsidRPr="00F5217E" w:rsidRDefault="00675100" w:rsidP="00237B5F">
            <w:pPr>
              <w:spacing w:after="0"/>
              <w:jc w:val="right"/>
              <w:rPr>
                <w:rFonts w:eastAsia="Times New Roman" w:cs="Times New Roman"/>
                <w:color w:val="000000"/>
                <w:lang w:eastAsia="fr-FR"/>
              </w:rPr>
            </w:pPr>
            <w:r>
              <w:rPr>
                <w:rFonts w:eastAsia="Times New Roman" w:cs="Times New Roman"/>
                <w:color w:val="000000"/>
                <w:lang w:eastAsia="fr-FR"/>
              </w:rPr>
              <w:t>0,8914</w:t>
            </w:r>
          </w:p>
        </w:tc>
        <w:tc>
          <w:tcPr>
            <w:tcW w:w="1276" w:type="dxa"/>
            <w:tcBorders>
              <w:top w:val="nil"/>
              <w:left w:val="nil"/>
              <w:bottom w:val="single" w:sz="8" w:space="0" w:color="FFFFFF"/>
              <w:right w:val="single" w:sz="8" w:space="0" w:color="FFFFFF"/>
            </w:tcBorders>
            <w:shd w:val="clear" w:color="000000" w:fill="DDEBF7"/>
          </w:tcPr>
          <w:p w14:paraId="498841CD" w14:textId="4FBA79BF" w:rsidR="00675100" w:rsidRPr="00F5217E" w:rsidRDefault="00675100" w:rsidP="00154B8E">
            <w:pPr>
              <w:spacing w:after="0"/>
              <w:jc w:val="right"/>
              <w:rPr>
                <w:rFonts w:eastAsia="Times New Roman" w:cs="Times New Roman"/>
                <w:color w:val="000000"/>
                <w:lang w:eastAsia="fr-FR"/>
              </w:rPr>
            </w:pPr>
            <w:r>
              <w:rPr>
                <w:rFonts w:eastAsia="Times New Roman" w:cs="Times New Roman"/>
                <w:color w:val="000000"/>
                <w:lang w:eastAsia="fr-FR"/>
              </w:rPr>
              <w:t xml:space="preserve">0 mn </w:t>
            </w:r>
            <w:r w:rsidR="00154B8E">
              <w:rPr>
                <w:rFonts w:eastAsia="Times New Roman" w:cs="Times New Roman"/>
                <w:color w:val="000000"/>
                <w:lang w:eastAsia="fr-FR"/>
              </w:rPr>
              <w:t>33s</w:t>
            </w:r>
          </w:p>
        </w:tc>
      </w:tr>
      <w:tr w:rsidR="00675100" w:rsidRPr="00F5217E" w14:paraId="5FD9739E" w14:textId="0B512460" w:rsidTr="0002264D">
        <w:trPr>
          <w:trHeight w:val="507"/>
          <w:jc w:val="center"/>
        </w:trPr>
        <w:tc>
          <w:tcPr>
            <w:tcW w:w="1603" w:type="dxa"/>
            <w:tcBorders>
              <w:top w:val="nil"/>
              <w:left w:val="single" w:sz="8" w:space="0" w:color="FFFFFF"/>
              <w:bottom w:val="single" w:sz="8" w:space="0" w:color="FFFFFF"/>
              <w:right w:val="single" w:sz="8" w:space="0" w:color="FFFFFF"/>
            </w:tcBorders>
            <w:shd w:val="clear" w:color="000000" w:fill="9BC2E6"/>
            <w:noWrap/>
            <w:vAlign w:val="center"/>
          </w:tcPr>
          <w:p w14:paraId="6114F52B" w14:textId="512E442B" w:rsidR="00675100" w:rsidRDefault="00675100" w:rsidP="00675100">
            <w:pPr>
              <w:spacing w:after="0"/>
              <w:jc w:val="left"/>
              <w:rPr>
                <w:rFonts w:eastAsia="Times New Roman" w:cs="Times New Roman"/>
                <w:color w:val="000000"/>
                <w:lang w:eastAsia="fr-FR"/>
              </w:rPr>
            </w:pPr>
            <w:r>
              <w:rPr>
                <w:rFonts w:eastAsia="Times New Roman" w:cs="Times New Roman"/>
                <w:color w:val="000000"/>
                <w:lang w:eastAsia="fr-FR"/>
              </w:rPr>
              <w:t>512</w:t>
            </w:r>
          </w:p>
        </w:tc>
        <w:tc>
          <w:tcPr>
            <w:tcW w:w="1090" w:type="dxa"/>
            <w:tcBorders>
              <w:top w:val="nil"/>
              <w:left w:val="nil"/>
              <w:bottom w:val="single" w:sz="8" w:space="0" w:color="FFFFFF"/>
              <w:right w:val="single" w:sz="8" w:space="0" w:color="FFFFFF"/>
            </w:tcBorders>
            <w:shd w:val="clear" w:color="000000" w:fill="DDEBF7"/>
            <w:noWrap/>
            <w:vAlign w:val="center"/>
          </w:tcPr>
          <w:p w14:paraId="7C0E4C62" w14:textId="7745EA95" w:rsidR="00675100" w:rsidRPr="00F5217E" w:rsidRDefault="00675100" w:rsidP="00675100">
            <w:pPr>
              <w:spacing w:after="0"/>
              <w:jc w:val="right"/>
              <w:rPr>
                <w:rFonts w:eastAsia="Times New Roman" w:cs="Times New Roman"/>
                <w:color w:val="000000"/>
                <w:lang w:eastAsia="fr-FR"/>
              </w:rPr>
            </w:pPr>
            <w:r>
              <w:rPr>
                <w:rFonts w:eastAsia="Times New Roman" w:cs="Times New Roman"/>
                <w:color w:val="000000"/>
                <w:lang w:eastAsia="fr-FR"/>
              </w:rPr>
              <w:t>0,8637</w:t>
            </w:r>
          </w:p>
        </w:tc>
        <w:tc>
          <w:tcPr>
            <w:tcW w:w="992" w:type="dxa"/>
            <w:tcBorders>
              <w:top w:val="nil"/>
              <w:left w:val="nil"/>
              <w:bottom w:val="single" w:sz="8" w:space="0" w:color="FFFFFF"/>
              <w:right w:val="single" w:sz="8" w:space="0" w:color="FFFFFF"/>
            </w:tcBorders>
            <w:shd w:val="clear" w:color="000000" w:fill="DDEBF7"/>
            <w:noWrap/>
            <w:vAlign w:val="center"/>
          </w:tcPr>
          <w:p w14:paraId="4B953CAB" w14:textId="50456025" w:rsidR="00675100" w:rsidRPr="00F5217E" w:rsidRDefault="00675100" w:rsidP="00675100">
            <w:pPr>
              <w:spacing w:after="0"/>
              <w:jc w:val="right"/>
              <w:rPr>
                <w:rFonts w:eastAsia="Times New Roman" w:cs="Times New Roman"/>
                <w:color w:val="000000"/>
                <w:lang w:eastAsia="fr-FR"/>
              </w:rPr>
            </w:pPr>
            <w:r>
              <w:rPr>
                <w:rFonts w:eastAsia="Times New Roman" w:cs="Times New Roman"/>
                <w:color w:val="000000"/>
                <w:lang w:eastAsia="fr-FR"/>
              </w:rPr>
              <w:t>0,5588</w:t>
            </w:r>
          </w:p>
        </w:tc>
        <w:tc>
          <w:tcPr>
            <w:tcW w:w="1134" w:type="dxa"/>
            <w:tcBorders>
              <w:top w:val="nil"/>
              <w:left w:val="nil"/>
              <w:bottom w:val="single" w:sz="8" w:space="0" w:color="FFFFFF"/>
              <w:right w:val="single" w:sz="8" w:space="0" w:color="FFFFFF"/>
            </w:tcBorders>
            <w:shd w:val="clear" w:color="000000" w:fill="DDEBF7"/>
            <w:noWrap/>
            <w:vAlign w:val="center"/>
          </w:tcPr>
          <w:p w14:paraId="374549B5" w14:textId="10865BC3" w:rsidR="00675100" w:rsidRPr="00F5217E" w:rsidRDefault="00675100" w:rsidP="00675100">
            <w:pPr>
              <w:spacing w:after="0"/>
              <w:jc w:val="right"/>
              <w:rPr>
                <w:rFonts w:eastAsia="Times New Roman" w:cs="Times New Roman"/>
                <w:color w:val="000000"/>
                <w:lang w:eastAsia="fr-FR"/>
              </w:rPr>
            </w:pPr>
            <w:r>
              <w:rPr>
                <w:rFonts w:eastAsia="Times New Roman" w:cs="Times New Roman"/>
                <w:color w:val="000000"/>
                <w:lang w:eastAsia="fr-FR"/>
              </w:rPr>
              <w:t>0,7598</w:t>
            </w:r>
          </w:p>
        </w:tc>
        <w:tc>
          <w:tcPr>
            <w:tcW w:w="993" w:type="dxa"/>
            <w:tcBorders>
              <w:top w:val="nil"/>
              <w:left w:val="nil"/>
              <w:bottom w:val="single" w:sz="8" w:space="0" w:color="FFFFFF"/>
              <w:right w:val="single" w:sz="8" w:space="0" w:color="FFFFFF"/>
            </w:tcBorders>
            <w:shd w:val="clear" w:color="000000" w:fill="DDEBF7"/>
            <w:noWrap/>
            <w:vAlign w:val="center"/>
          </w:tcPr>
          <w:p w14:paraId="78297992" w14:textId="0D7B0609" w:rsidR="00675100" w:rsidRPr="00F5217E" w:rsidRDefault="00675100" w:rsidP="00675100">
            <w:pPr>
              <w:spacing w:after="0"/>
              <w:jc w:val="right"/>
              <w:rPr>
                <w:rFonts w:eastAsia="Times New Roman" w:cs="Times New Roman"/>
                <w:color w:val="000000"/>
                <w:lang w:eastAsia="fr-FR"/>
              </w:rPr>
            </w:pPr>
            <w:r>
              <w:rPr>
                <w:rFonts w:eastAsia="Times New Roman" w:cs="Times New Roman"/>
                <w:color w:val="000000"/>
                <w:lang w:eastAsia="fr-FR"/>
              </w:rPr>
              <w:t>0,6440</w:t>
            </w:r>
          </w:p>
        </w:tc>
        <w:tc>
          <w:tcPr>
            <w:tcW w:w="850" w:type="dxa"/>
            <w:tcBorders>
              <w:top w:val="nil"/>
              <w:left w:val="nil"/>
              <w:bottom w:val="single" w:sz="8" w:space="0" w:color="FFFFFF"/>
              <w:right w:val="single" w:sz="8" w:space="0" w:color="FFFFFF"/>
            </w:tcBorders>
            <w:shd w:val="clear" w:color="000000" w:fill="DDEBF7"/>
            <w:noWrap/>
            <w:vAlign w:val="center"/>
          </w:tcPr>
          <w:p w14:paraId="6A29C78E" w14:textId="43A3319B" w:rsidR="00675100" w:rsidRPr="00F5217E" w:rsidRDefault="00675100" w:rsidP="00675100">
            <w:pPr>
              <w:spacing w:after="0"/>
              <w:jc w:val="right"/>
              <w:rPr>
                <w:rFonts w:eastAsia="Times New Roman" w:cs="Times New Roman"/>
                <w:color w:val="000000"/>
                <w:lang w:eastAsia="fr-FR"/>
              </w:rPr>
            </w:pPr>
            <w:r>
              <w:rPr>
                <w:rFonts w:eastAsia="Times New Roman" w:cs="Times New Roman"/>
                <w:color w:val="000000"/>
                <w:lang w:eastAsia="fr-FR"/>
              </w:rPr>
              <w:t>0,8967</w:t>
            </w:r>
          </w:p>
        </w:tc>
        <w:tc>
          <w:tcPr>
            <w:tcW w:w="1276" w:type="dxa"/>
            <w:tcBorders>
              <w:top w:val="nil"/>
              <w:left w:val="nil"/>
              <w:bottom w:val="single" w:sz="8" w:space="0" w:color="FFFFFF"/>
              <w:right w:val="single" w:sz="8" w:space="0" w:color="FFFFFF"/>
            </w:tcBorders>
            <w:shd w:val="clear" w:color="000000" w:fill="DDEBF7"/>
          </w:tcPr>
          <w:p w14:paraId="42ED349E" w14:textId="667747CF" w:rsidR="00675100" w:rsidRPr="00F5217E" w:rsidRDefault="00675100" w:rsidP="00154B8E">
            <w:pPr>
              <w:spacing w:after="0"/>
              <w:jc w:val="right"/>
              <w:rPr>
                <w:rFonts w:eastAsia="Times New Roman" w:cs="Times New Roman"/>
                <w:color w:val="000000"/>
                <w:lang w:eastAsia="fr-FR"/>
              </w:rPr>
            </w:pPr>
            <w:r>
              <w:rPr>
                <w:rFonts w:eastAsia="Times New Roman" w:cs="Times New Roman"/>
                <w:color w:val="000000"/>
                <w:lang w:eastAsia="fr-FR"/>
              </w:rPr>
              <w:t xml:space="preserve">1 mn </w:t>
            </w:r>
            <w:r w:rsidR="00154B8E">
              <w:rPr>
                <w:rFonts w:eastAsia="Times New Roman" w:cs="Times New Roman"/>
                <w:color w:val="000000"/>
                <w:lang w:eastAsia="fr-FR"/>
              </w:rPr>
              <w:t>23s</w:t>
            </w:r>
          </w:p>
        </w:tc>
      </w:tr>
      <w:tr w:rsidR="00675100" w:rsidRPr="00F5217E" w14:paraId="209C8DF8" w14:textId="21085EA7" w:rsidTr="0002264D">
        <w:trPr>
          <w:trHeight w:val="507"/>
          <w:jc w:val="center"/>
        </w:trPr>
        <w:tc>
          <w:tcPr>
            <w:tcW w:w="1603" w:type="dxa"/>
            <w:tcBorders>
              <w:top w:val="nil"/>
              <w:left w:val="single" w:sz="8" w:space="0" w:color="FFFFFF"/>
              <w:bottom w:val="single" w:sz="8" w:space="0" w:color="FFFFFF"/>
              <w:right w:val="single" w:sz="8" w:space="0" w:color="FFFFFF"/>
            </w:tcBorders>
            <w:shd w:val="clear" w:color="000000" w:fill="9BC2E6"/>
            <w:noWrap/>
            <w:vAlign w:val="center"/>
          </w:tcPr>
          <w:p w14:paraId="343556DB" w14:textId="48E93110" w:rsidR="00675100" w:rsidRDefault="00675100" w:rsidP="00675100">
            <w:pPr>
              <w:spacing w:after="0"/>
              <w:jc w:val="left"/>
              <w:rPr>
                <w:rFonts w:eastAsia="Times New Roman" w:cs="Times New Roman"/>
                <w:color w:val="000000"/>
                <w:lang w:eastAsia="fr-FR"/>
              </w:rPr>
            </w:pPr>
            <w:r>
              <w:rPr>
                <w:rFonts w:eastAsia="Times New Roman" w:cs="Times New Roman"/>
                <w:color w:val="000000"/>
                <w:lang w:eastAsia="fr-FR"/>
              </w:rPr>
              <w:t>128</w:t>
            </w:r>
          </w:p>
        </w:tc>
        <w:tc>
          <w:tcPr>
            <w:tcW w:w="1090" w:type="dxa"/>
            <w:tcBorders>
              <w:top w:val="nil"/>
              <w:left w:val="nil"/>
              <w:bottom w:val="single" w:sz="8" w:space="0" w:color="FFFFFF"/>
              <w:right w:val="single" w:sz="8" w:space="0" w:color="FFFFFF"/>
            </w:tcBorders>
            <w:shd w:val="clear" w:color="000000" w:fill="DDEBF7"/>
            <w:noWrap/>
            <w:vAlign w:val="center"/>
          </w:tcPr>
          <w:p w14:paraId="7D51DCF5" w14:textId="385AE7FE"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0,86</w:t>
            </w:r>
            <w:r w:rsidR="004635B2">
              <w:rPr>
                <w:rFonts w:eastAsia="Times New Roman" w:cs="Times New Roman"/>
                <w:color w:val="000000"/>
                <w:lang w:eastAsia="fr-FR"/>
              </w:rPr>
              <w:t>60</w:t>
            </w:r>
          </w:p>
        </w:tc>
        <w:tc>
          <w:tcPr>
            <w:tcW w:w="992" w:type="dxa"/>
            <w:tcBorders>
              <w:top w:val="nil"/>
              <w:left w:val="nil"/>
              <w:bottom w:val="single" w:sz="8" w:space="0" w:color="FFFFFF"/>
              <w:right w:val="single" w:sz="8" w:space="0" w:color="FFFFFF"/>
            </w:tcBorders>
            <w:shd w:val="clear" w:color="000000" w:fill="DDEBF7"/>
            <w:noWrap/>
            <w:vAlign w:val="center"/>
          </w:tcPr>
          <w:p w14:paraId="48969532" w14:textId="430EC098"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0,56</w:t>
            </w:r>
            <w:r w:rsidR="004635B2">
              <w:rPr>
                <w:rFonts w:eastAsia="Times New Roman" w:cs="Times New Roman"/>
                <w:color w:val="000000"/>
                <w:lang w:eastAsia="fr-FR"/>
              </w:rPr>
              <w:t>55</w:t>
            </w:r>
          </w:p>
        </w:tc>
        <w:tc>
          <w:tcPr>
            <w:tcW w:w="1134" w:type="dxa"/>
            <w:tcBorders>
              <w:top w:val="nil"/>
              <w:left w:val="nil"/>
              <w:bottom w:val="single" w:sz="8" w:space="0" w:color="FFFFFF"/>
              <w:right w:val="single" w:sz="8" w:space="0" w:color="FFFFFF"/>
            </w:tcBorders>
            <w:shd w:val="clear" w:color="000000" w:fill="DDEBF7"/>
            <w:noWrap/>
            <w:vAlign w:val="center"/>
          </w:tcPr>
          <w:p w14:paraId="53E6721C" w14:textId="068EA06C"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0,76</w:t>
            </w:r>
            <w:r w:rsidR="004635B2">
              <w:rPr>
                <w:rFonts w:eastAsia="Times New Roman" w:cs="Times New Roman"/>
                <w:color w:val="000000"/>
                <w:lang w:eastAsia="fr-FR"/>
              </w:rPr>
              <w:t>56</w:t>
            </w:r>
          </w:p>
        </w:tc>
        <w:tc>
          <w:tcPr>
            <w:tcW w:w="993" w:type="dxa"/>
            <w:tcBorders>
              <w:top w:val="nil"/>
              <w:left w:val="nil"/>
              <w:bottom w:val="single" w:sz="8" w:space="0" w:color="FFFFFF"/>
              <w:right w:val="single" w:sz="8" w:space="0" w:color="FFFFFF"/>
            </w:tcBorders>
            <w:shd w:val="clear" w:color="000000" w:fill="DDEBF7"/>
            <w:noWrap/>
            <w:vAlign w:val="center"/>
          </w:tcPr>
          <w:p w14:paraId="4AB478EF" w14:textId="3CBA0936"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0,650</w:t>
            </w:r>
            <w:r w:rsidR="004635B2">
              <w:rPr>
                <w:rFonts w:eastAsia="Times New Roman" w:cs="Times New Roman"/>
                <w:color w:val="000000"/>
                <w:lang w:eastAsia="fr-FR"/>
              </w:rPr>
              <w:t>5</w:t>
            </w:r>
          </w:p>
        </w:tc>
        <w:tc>
          <w:tcPr>
            <w:tcW w:w="850" w:type="dxa"/>
            <w:tcBorders>
              <w:top w:val="nil"/>
              <w:left w:val="nil"/>
              <w:bottom w:val="single" w:sz="8" w:space="0" w:color="FFFFFF"/>
              <w:right w:val="single" w:sz="8" w:space="0" w:color="FFFFFF"/>
            </w:tcBorders>
            <w:shd w:val="clear" w:color="000000" w:fill="DDEBF7"/>
            <w:noWrap/>
            <w:vAlign w:val="center"/>
          </w:tcPr>
          <w:p w14:paraId="08903DB9" w14:textId="3E3F0464"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0,900</w:t>
            </w:r>
            <w:r w:rsidR="004635B2">
              <w:rPr>
                <w:rFonts w:eastAsia="Times New Roman" w:cs="Times New Roman"/>
                <w:color w:val="000000"/>
                <w:lang w:eastAsia="fr-FR"/>
              </w:rPr>
              <w:t>6</w:t>
            </w:r>
          </w:p>
        </w:tc>
        <w:tc>
          <w:tcPr>
            <w:tcW w:w="1276" w:type="dxa"/>
            <w:tcBorders>
              <w:top w:val="nil"/>
              <w:left w:val="nil"/>
              <w:bottom w:val="single" w:sz="8" w:space="0" w:color="FFFFFF"/>
              <w:right w:val="single" w:sz="8" w:space="0" w:color="FFFFFF"/>
            </w:tcBorders>
            <w:shd w:val="clear" w:color="000000" w:fill="DDEBF7"/>
          </w:tcPr>
          <w:p w14:paraId="5923EA8F" w14:textId="453E7A2E"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 xml:space="preserve">3 mn </w:t>
            </w:r>
            <w:r w:rsidR="004635B2">
              <w:rPr>
                <w:rFonts w:eastAsia="Times New Roman" w:cs="Times New Roman"/>
                <w:color w:val="000000"/>
                <w:lang w:eastAsia="fr-FR"/>
              </w:rPr>
              <w:t>4</w:t>
            </w:r>
            <w:r>
              <w:rPr>
                <w:rFonts w:eastAsia="Times New Roman" w:cs="Times New Roman"/>
                <w:color w:val="000000"/>
                <w:lang w:eastAsia="fr-FR"/>
              </w:rPr>
              <w:t>8</w:t>
            </w:r>
          </w:p>
        </w:tc>
      </w:tr>
      <w:tr w:rsidR="00675100" w:rsidRPr="00F5217E" w14:paraId="042AE2B0" w14:textId="51EA4B23" w:rsidTr="0002264D">
        <w:trPr>
          <w:trHeight w:val="507"/>
          <w:jc w:val="center"/>
        </w:trPr>
        <w:tc>
          <w:tcPr>
            <w:tcW w:w="1603" w:type="dxa"/>
            <w:tcBorders>
              <w:top w:val="nil"/>
              <w:left w:val="single" w:sz="8" w:space="0" w:color="FFFFFF"/>
              <w:bottom w:val="single" w:sz="8" w:space="0" w:color="FFFFFF"/>
              <w:right w:val="single" w:sz="8" w:space="0" w:color="FFFFFF"/>
            </w:tcBorders>
            <w:shd w:val="clear" w:color="000000" w:fill="9BC2E6"/>
            <w:noWrap/>
            <w:vAlign w:val="center"/>
            <w:hideMark/>
          </w:tcPr>
          <w:p w14:paraId="30FF1991" w14:textId="168CA42E" w:rsidR="00675100" w:rsidRPr="00F5217E" w:rsidRDefault="00675100" w:rsidP="00675100">
            <w:pPr>
              <w:spacing w:after="0"/>
              <w:jc w:val="left"/>
              <w:rPr>
                <w:rFonts w:eastAsia="Times New Roman" w:cs="Times New Roman"/>
                <w:color w:val="000000"/>
                <w:lang w:eastAsia="fr-FR"/>
              </w:rPr>
            </w:pPr>
            <w:r>
              <w:rPr>
                <w:rFonts w:eastAsia="Times New Roman" w:cs="Times New Roman"/>
                <w:color w:val="000000"/>
                <w:lang w:eastAsia="fr-FR"/>
              </w:rPr>
              <w:t>16</w:t>
            </w:r>
          </w:p>
        </w:tc>
        <w:tc>
          <w:tcPr>
            <w:tcW w:w="1090" w:type="dxa"/>
            <w:tcBorders>
              <w:top w:val="nil"/>
              <w:left w:val="nil"/>
              <w:bottom w:val="single" w:sz="8" w:space="0" w:color="FFFFFF"/>
              <w:right w:val="single" w:sz="8" w:space="0" w:color="FFFFFF"/>
            </w:tcBorders>
            <w:shd w:val="clear" w:color="000000" w:fill="DDEBF7"/>
            <w:noWrap/>
            <w:vAlign w:val="center"/>
          </w:tcPr>
          <w:p w14:paraId="4584AB8A" w14:textId="0D35B0FB" w:rsidR="00675100" w:rsidRPr="00F5217E" w:rsidRDefault="00816896" w:rsidP="00675100">
            <w:pPr>
              <w:spacing w:after="0"/>
              <w:jc w:val="right"/>
              <w:rPr>
                <w:rFonts w:eastAsia="Times New Roman" w:cs="Times New Roman"/>
                <w:color w:val="000000"/>
                <w:lang w:eastAsia="fr-FR"/>
              </w:rPr>
            </w:pPr>
            <w:r>
              <w:rPr>
                <w:rFonts w:eastAsia="Times New Roman" w:cs="Times New Roman"/>
                <w:color w:val="000000"/>
                <w:lang w:eastAsia="fr-FR"/>
              </w:rPr>
              <w:t>0,8666</w:t>
            </w:r>
          </w:p>
        </w:tc>
        <w:tc>
          <w:tcPr>
            <w:tcW w:w="992" w:type="dxa"/>
            <w:tcBorders>
              <w:top w:val="nil"/>
              <w:left w:val="nil"/>
              <w:bottom w:val="single" w:sz="8" w:space="0" w:color="FFFFFF"/>
              <w:right w:val="single" w:sz="8" w:space="0" w:color="FFFFFF"/>
            </w:tcBorders>
            <w:shd w:val="clear" w:color="000000" w:fill="DDEBF7"/>
            <w:noWrap/>
            <w:vAlign w:val="center"/>
          </w:tcPr>
          <w:p w14:paraId="0DB59B23" w14:textId="00257257" w:rsidR="00675100" w:rsidRPr="00F5217E" w:rsidRDefault="00816896" w:rsidP="00675100">
            <w:pPr>
              <w:spacing w:after="0"/>
              <w:jc w:val="right"/>
              <w:rPr>
                <w:rFonts w:eastAsia="Times New Roman" w:cs="Times New Roman"/>
                <w:color w:val="000000"/>
                <w:lang w:eastAsia="fr-FR"/>
              </w:rPr>
            </w:pPr>
            <w:r>
              <w:rPr>
                <w:rFonts w:eastAsia="Times New Roman" w:cs="Times New Roman"/>
                <w:color w:val="000000"/>
                <w:lang w:eastAsia="fr-FR"/>
              </w:rPr>
              <w:t>0,5767</w:t>
            </w:r>
          </w:p>
        </w:tc>
        <w:tc>
          <w:tcPr>
            <w:tcW w:w="1134" w:type="dxa"/>
            <w:tcBorders>
              <w:top w:val="nil"/>
              <w:left w:val="nil"/>
              <w:bottom w:val="single" w:sz="8" w:space="0" w:color="FFFFFF"/>
              <w:right w:val="single" w:sz="8" w:space="0" w:color="FFFFFF"/>
            </w:tcBorders>
            <w:shd w:val="clear" w:color="000000" w:fill="DDEBF7"/>
            <w:noWrap/>
            <w:vAlign w:val="center"/>
          </w:tcPr>
          <w:p w14:paraId="0B0D4491" w14:textId="1CCD3B0F" w:rsidR="00675100" w:rsidRPr="00F5217E" w:rsidRDefault="00816896" w:rsidP="00675100">
            <w:pPr>
              <w:spacing w:after="0"/>
              <w:jc w:val="right"/>
              <w:rPr>
                <w:rFonts w:eastAsia="Times New Roman" w:cs="Times New Roman"/>
                <w:color w:val="000000"/>
                <w:lang w:eastAsia="fr-FR"/>
              </w:rPr>
            </w:pPr>
            <w:r>
              <w:rPr>
                <w:rFonts w:eastAsia="Times New Roman" w:cs="Times New Roman"/>
                <w:color w:val="000000"/>
                <w:lang w:eastAsia="fr-FR"/>
              </w:rPr>
              <w:t>0,7609</w:t>
            </w:r>
          </w:p>
        </w:tc>
        <w:tc>
          <w:tcPr>
            <w:tcW w:w="993" w:type="dxa"/>
            <w:tcBorders>
              <w:top w:val="nil"/>
              <w:left w:val="nil"/>
              <w:bottom w:val="single" w:sz="8" w:space="0" w:color="FFFFFF"/>
              <w:right w:val="single" w:sz="8" w:space="0" w:color="FFFFFF"/>
            </w:tcBorders>
            <w:shd w:val="clear" w:color="000000" w:fill="DDEBF7"/>
            <w:noWrap/>
            <w:vAlign w:val="center"/>
          </w:tcPr>
          <w:p w14:paraId="170C20A8" w14:textId="66376F90" w:rsidR="00675100" w:rsidRPr="00F5217E" w:rsidRDefault="00816896" w:rsidP="00675100">
            <w:pPr>
              <w:spacing w:after="0"/>
              <w:jc w:val="right"/>
              <w:rPr>
                <w:rFonts w:eastAsia="Times New Roman" w:cs="Times New Roman"/>
                <w:color w:val="000000"/>
                <w:lang w:eastAsia="fr-FR"/>
              </w:rPr>
            </w:pPr>
            <w:r>
              <w:rPr>
                <w:rFonts w:eastAsia="Times New Roman" w:cs="Times New Roman"/>
                <w:color w:val="000000"/>
                <w:lang w:eastAsia="fr-FR"/>
              </w:rPr>
              <w:t>0,6561</w:t>
            </w:r>
          </w:p>
        </w:tc>
        <w:tc>
          <w:tcPr>
            <w:tcW w:w="850" w:type="dxa"/>
            <w:tcBorders>
              <w:top w:val="nil"/>
              <w:left w:val="nil"/>
              <w:bottom w:val="single" w:sz="8" w:space="0" w:color="FFFFFF"/>
              <w:right w:val="single" w:sz="8" w:space="0" w:color="FFFFFF"/>
            </w:tcBorders>
            <w:shd w:val="clear" w:color="000000" w:fill="DDEBF7"/>
            <w:noWrap/>
            <w:vAlign w:val="center"/>
          </w:tcPr>
          <w:p w14:paraId="474D866D" w14:textId="59D7B988" w:rsidR="00675100" w:rsidRPr="00F5217E" w:rsidRDefault="00816896" w:rsidP="00675100">
            <w:pPr>
              <w:keepNext/>
              <w:spacing w:after="0"/>
              <w:jc w:val="right"/>
              <w:rPr>
                <w:rFonts w:eastAsia="Times New Roman" w:cs="Times New Roman"/>
                <w:color w:val="000000"/>
                <w:lang w:eastAsia="fr-FR"/>
              </w:rPr>
            </w:pPr>
            <w:r>
              <w:rPr>
                <w:rFonts w:eastAsia="Times New Roman" w:cs="Times New Roman"/>
                <w:color w:val="000000"/>
                <w:lang w:eastAsia="fr-FR"/>
              </w:rPr>
              <w:t>0,9024</w:t>
            </w:r>
          </w:p>
        </w:tc>
        <w:tc>
          <w:tcPr>
            <w:tcW w:w="1276" w:type="dxa"/>
            <w:tcBorders>
              <w:top w:val="nil"/>
              <w:left w:val="nil"/>
              <w:bottom w:val="single" w:sz="8" w:space="0" w:color="FFFFFF"/>
              <w:right w:val="single" w:sz="8" w:space="0" w:color="FFFFFF"/>
            </w:tcBorders>
            <w:shd w:val="clear" w:color="000000" w:fill="DDEBF7"/>
          </w:tcPr>
          <w:p w14:paraId="245159BB" w14:textId="0B8433F4" w:rsidR="00675100" w:rsidRPr="00F5217E" w:rsidRDefault="00816896" w:rsidP="0002264D">
            <w:pPr>
              <w:keepNext/>
              <w:spacing w:after="0"/>
              <w:jc w:val="right"/>
              <w:rPr>
                <w:rFonts w:eastAsia="Times New Roman" w:cs="Times New Roman"/>
                <w:color w:val="000000"/>
                <w:lang w:eastAsia="fr-FR"/>
              </w:rPr>
            </w:pPr>
            <w:r>
              <w:rPr>
                <w:rFonts w:eastAsia="Times New Roman" w:cs="Times New Roman"/>
                <w:color w:val="000000"/>
                <w:lang w:eastAsia="fr-FR"/>
              </w:rPr>
              <w:t xml:space="preserve">13 mn </w:t>
            </w:r>
            <w:r w:rsidR="00154B8E">
              <w:rPr>
                <w:rFonts w:eastAsia="Times New Roman" w:cs="Times New Roman"/>
                <w:color w:val="000000"/>
                <w:lang w:eastAsia="fr-FR"/>
              </w:rPr>
              <w:t>25s</w:t>
            </w:r>
          </w:p>
        </w:tc>
      </w:tr>
    </w:tbl>
    <w:p w14:paraId="69C59FD7" w14:textId="6362529E" w:rsidR="0002264D" w:rsidRDefault="0002264D">
      <w:pPr>
        <w:pStyle w:val="Lgende"/>
      </w:pPr>
      <w:bookmarkStart w:id="54" w:name="_Ref152767723"/>
      <w:r>
        <w:t xml:space="preserve">Tableau </w:t>
      </w:r>
      <w:fldSimple w:instr=" SEQ Tableau \* ARABIC ">
        <w:r w:rsidR="00403D22">
          <w:rPr>
            <w:noProof/>
          </w:rPr>
          <w:t>14</w:t>
        </w:r>
      </w:fldSimple>
      <w:bookmarkEnd w:id="54"/>
      <w:r>
        <w:t xml:space="preserve"> : Variation du </w:t>
      </w:r>
      <w:proofErr w:type="spellStart"/>
      <w:r>
        <w:t>batch_size</w:t>
      </w:r>
      <w:proofErr w:type="spellEnd"/>
    </w:p>
    <w:p w14:paraId="6D8B59EB" w14:textId="287C1693" w:rsidR="00D47C06" w:rsidRDefault="00D47C06" w:rsidP="004E3F25">
      <w:r>
        <w:lastRenderedPageBreak/>
        <w:t xml:space="preserve">Le modèle avec </w:t>
      </w:r>
      <w:proofErr w:type="spellStart"/>
      <w:r w:rsidRPr="0088592C">
        <w:rPr>
          <w:i/>
          <w:iCs/>
        </w:rPr>
        <w:t>batch_size</w:t>
      </w:r>
      <w:proofErr w:type="spellEnd"/>
      <w:r w:rsidRPr="0088592C">
        <w:rPr>
          <w:i/>
          <w:iCs/>
        </w:rPr>
        <w:t xml:space="preserve"> </w:t>
      </w:r>
      <w:r>
        <w:t xml:space="preserve">de 16 est le plus performant, mais également de loin le plus lent. On remarque une différence relativement marquée entre les échantillons de train et de validation, tant pour l’évolution de la </w:t>
      </w:r>
      <w:proofErr w:type="spellStart"/>
      <w:r w:rsidRPr="0088592C">
        <w:rPr>
          <w:i/>
          <w:iCs/>
        </w:rPr>
        <w:t>loss</w:t>
      </w:r>
      <w:proofErr w:type="spellEnd"/>
      <w:r>
        <w:t xml:space="preserve"> que de l’</w:t>
      </w:r>
      <w:proofErr w:type="spellStart"/>
      <w:r w:rsidRPr="0088592C">
        <w:rPr>
          <w:i/>
          <w:iCs/>
        </w:rPr>
        <w:t>accuracy</w:t>
      </w:r>
      <w:proofErr w:type="spellEnd"/>
      <w:r>
        <w:t xml:space="preserve">. Il est amusant de remarquer qu’on peut constater </w:t>
      </w:r>
      <w:r w:rsidR="00FC6C88">
        <w:t xml:space="preserve">une baisse de la </w:t>
      </w:r>
      <w:proofErr w:type="spellStart"/>
      <w:r w:rsidR="00FC6C88" w:rsidRPr="0088592C">
        <w:rPr>
          <w:i/>
          <w:iCs/>
        </w:rPr>
        <w:t>loss</w:t>
      </w:r>
      <w:proofErr w:type="spellEnd"/>
      <w:r w:rsidR="00FC6C88">
        <w:t xml:space="preserve"> à chaque changement</w:t>
      </w:r>
      <w:r>
        <w:t xml:space="preserve"> de </w:t>
      </w:r>
      <w:proofErr w:type="spellStart"/>
      <w:r>
        <w:t>learning</w:t>
      </w:r>
      <w:proofErr w:type="spellEnd"/>
      <w:r>
        <w:t xml:space="preserve"> rate</w:t>
      </w:r>
      <w:r w:rsidR="00FC6C88">
        <w:t xml:space="preserve"> par notre callback </w:t>
      </w:r>
      <w:r>
        <w:t xml:space="preserve">aux époques 30, 200 et 250. Au final, étant donné </w:t>
      </w:r>
      <w:r w:rsidR="004228A7">
        <w:t>le faible écart de performances</w:t>
      </w:r>
      <w:r>
        <w:t xml:space="preserve">, le temps bien plus important pour entrainer </w:t>
      </w:r>
      <w:r w:rsidR="004228A7">
        <w:t xml:space="preserve">le modèle de </w:t>
      </w:r>
      <w:proofErr w:type="spellStart"/>
      <w:r w:rsidR="004228A7" w:rsidRPr="0088592C">
        <w:rPr>
          <w:i/>
          <w:iCs/>
        </w:rPr>
        <w:t>batchsize</w:t>
      </w:r>
      <w:proofErr w:type="spellEnd"/>
      <w:r w:rsidR="004228A7">
        <w:t>=16 et l’écart entre l’échantillon de train et de test</w:t>
      </w:r>
      <w:r>
        <w:t xml:space="preserve">, notre préférence se portera sur un </w:t>
      </w:r>
      <w:proofErr w:type="spellStart"/>
      <w:r w:rsidRPr="0088592C">
        <w:rPr>
          <w:i/>
          <w:iCs/>
        </w:rPr>
        <w:t>batch_size</w:t>
      </w:r>
      <w:proofErr w:type="spellEnd"/>
      <w:r>
        <w:t xml:space="preserve"> de 128.</w:t>
      </w:r>
    </w:p>
    <w:p w14:paraId="69BD5047" w14:textId="72AE06FC" w:rsidR="00440EE2" w:rsidRDefault="00440EE2" w:rsidP="004E3F25"/>
    <w:p w14:paraId="194EE038" w14:textId="0BC7D188" w:rsidR="00440EE2" w:rsidRDefault="00440EE2" w:rsidP="0088592C">
      <w:pPr>
        <w:keepNext/>
        <w:jc w:val="center"/>
      </w:pPr>
      <w:r>
        <w:rPr>
          <w:noProof/>
          <w:lang w:eastAsia="fr-FR"/>
        </w:rPr>
        <w:drawing>
          <wp:inline distT="0" distB="0" distL="0" distR="0" wp14:anchorId="774EBD4E" wp14:editId="390A171F">
            <wp:extent cx="5193102" cy="2361288"/>
            <wp:effectExtent l="0" t="0" r="7620" b="127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05077" cy="2366733"/>
                    </a:xfrm>
                    <a:prstGeom prst="rect">
                      <a:avLst/>
                    </a:prstGeom>
                  </pic:spPr>
                </pic:pic>
              </a:graphicData>
            </a:graphic>
          </wp:inline>
        </w:drawing>
      </w:r>
    </w:p>
    <w:p w14:paraId="5CE6B3D1" w14:textId="77777777" w:rsidR="0088592C" w:rsidRDefault="00440EE2" w:rsidP="0088592C">
      <w:pPr>
        <w:keepNext/>
        <w:jc w:val="center"/>
      </w:pPr>
      <w:r>
        <w:rPr>
          <w:noProof/>
          <w:lang w:eastAsia="fr-FR"/>
        </w:rPr>
        <w:drawing>
          <wp:inline distT="0" distB="0" distL="0" distR="0" wp14:anchorId="2EEE7C53" wp14:editId="13533199">
            <wp:extent cx="5135529" cy="2320506"/>
            <wp:effectExtent l="0" t="0" r="8255" b="381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51020" cy="2327506"/>
                    </a:xfrm>
                    <a:prstGeom prst="rect">
                      <a:avLst/>
                    </a:prstGeom>
                  </pic:spPr>
                </pic:pic>
              </a:graphicData>
            </a:graphic>
          </wp:inline>
        </w:drawing>
      </w:r>
    </w:p>
    <w:p w14:paraId="6A81D8C2" w14:textId="7E176507" w:rsidR="00D47C06" w:rsidRDefault="0088592C" w:rsidP="0088592C">
      <w:pPr>
        <w:pStyle w:val="Lgende"/>
      </w:pPr>
      <w:r>
        <w:t xml:space="preserve">Figure </w:t>
      </w:r>
      <w:fldSimple w:instr=" SEQ Figure \* ARABIC ">
        <w:r w:rsidR="00403D22">
          <w:rPr>
            <w:noProof/>
          </w:rPr>
          <w:t>29</w:t>
        </w:r>
      </w:fldSimple>
      <w:r>
        <w:t xml:space="preserve"> : </w:t>
      </w:r>
      <w:r w:rsidR="00D47C06">
        <w:t xml:space="preserve">Evolutions de l’apprentissage pour modèle avec </w:t>
      </w:r>
      <w:proofErr w:type="spellStart"/>
      <w:r w:rsidR="00D47C06">
        <w:t>batch_size</w:t>
      </w:r>
      <w:proofErr w:type="spellEnd"/>
      <w:r w:rsidR="00D47C06">
        <w:t xml:space="preserve"> = 16</w:t>
      </w:r>
    </w:p>
    <w:p w14:paraId="5136DDF2" w14:textId="4742CF6B" w:rsidR="00184004" w:rsidRDefault="007902AA" w:rsidP="007902AA">
      <w:pPr>
        <w:pStyle w:val="Titre4"/>
      </w:pPr>
      <w:r>
        <w:t>Comparaison des performances</w:t>
      </w:r>
    </w:p>
    <w:p w14:paraId="44AAFA5B" w14:textId="1A9DCC4E" w:rsidR="00867455" w:rsidRDefault="007902AA" w:rsidP="00A9622F">
      <w:r>
        <w:t>Maintenant que nous avons obtenu notre meilleur modèle de DNN</w:t>
      </w:r>
      <w:r w:rsidR="007E2728">
        <w:t xml:space="preserve"> (</w:t>
      </w:r>
      <w:proofErr w:type="spellStart"/>
      <w:r w:rsidR="007E2728">
        <w:t>learning</w:t>
      </w:r>
      <w:proofErr w:type="spellEnd"/>
      <w:r w:rsidR="007E2728">
        <w:t xml:space="preserve"> rate dynamique via notre callback personnalisée, batch size=128, 1</w:t>
      </w:r>
      <w:r w:rsidR="007E2728" w:rsidRPr="007E2728">
        <w:rPr>
          <w:vertAlign w:val="superscript"/>
        </w:rPr>
        <w:t>ère</w:t>
      </w:r>
      <w:r w:rsidR="007E2728">
        <w:t xml:space="preserve"> couchée cachée de 50 neurones avec fonction d’activation </w:t>
      </w:r>
      <w:proofErr w:type="spellStart"/>
      <w:r w:rsidR="007E2728">
        <w:t>tanh</w:t>
      </w:r>
      <w:proofErr w:type="spellEnd"/>
      <w:r w:rsidR="007E2728">
        <w:t>, 2</w:t>
      </w:r>
      <w:r w:rsidR="007E2728" w:rsidRPr="007E2728">
        <w:rPr>
          <w:vertAlign w:val="superscript"/>
        </w:rPr>
        <w:t>ème</w:t>
      </w:r>
      <w:r w:rsidR="007E2728">
        <w:t xml:space="preserve"> couche cachée de 50 neurones avec fonction d’activation </w:t>
      </w:r>
      <w:proofErr w:type="spellStart"/>
      <w:r w:rsidR="007E2728">
        <w:t>ReLU</w:t>
      </w:r>
      <w:proofErr w:type="spellEnd"/>
      <w:r w:rsidR="007E2728">
        <w:t>, 300 époques)</w:t>
      </w:r>
      <w:r>
        <w:t>, observons ses courbes d’apprentissage</w:t>
      </w:r>
      <w:r w:rsidR="00001590">
        <w:t xml:space="preserve"> présentées dans la </w:t>
      </w:r>
      <w:r w:rsidR="00001590">
        <w:fldChar w:fldCharType="begin"/>
      </w:r>
      <w:r w:rsidR="00001590">
        <w:instrText xml:space="preserve"> REF _Ref152768224 \h </w:instrText>
      </w:r>
      <w:r w:rsidR="00001590">
        <w:fldChar w:fldCharType="separate"/>
      </w:r>
      <w:r w:rsidR="00403D22">
        <w:t xml:space="preserve">Figure </w:t>
      </w:r>
      <w:r w:rsidR="00403D22">
        <w:rPr>
          <w:noProof/>
        </w:rPr>
        <w:t>30</w:t>
      </w:r>
      <w:r w:rsidR="00001590">
        <w:fldChar w:fldCharType="end"/>
      </w:r>
      <w:r>
        <w:t xml:space="preserve">, puis comparons ses performances avec notre meilleur </w:t>
      </w:r>
      <w:proofErr w:type="spellStart"/>
      <w:r>
        <w:t>XGBoost</w:t>
      </w:r>
      <w:proofErr w:type="spellEnd"/>
      <w:r>
        <w:t xml:space="preserve">. Nous allons profiter du fait que notre neurone de sortie applique une fonction continue pour afficher sa courbe ROC. Comme nous l’avons fait précédemment, nous regarderons l’impact de </w:t>
      </w:r>
      <w:r w:rsidR="005C12BD">
        <w:t xml:space="preserve">la variation du </w:t>
      </w:r>
      <w:r>
        <w:t>seuil de classification dans les métriques.</w:t>
      </w:r>
    </w:p>
    <w:p w14:paraId="3B6418DC" w14:textId="1211451F" w:rsidR="00C52633" w:rsidRDefault="00C52633" w:rsidP="00001590">
      <w:pPr>
        <w:jc w:val="center"/>
      </w:pPr>
      <w:r>
        <w:rPr>
          <w:noProof/>
          <w:lang w:eastAsia="fr-FR"/>
        </w:rPr>
        <w:lastRenderedPageBreak/>
        <w:drawing>
          <wp:inline distT="0" distB="0" distL="0" distR="0" wp14:anchorId="26FEE85F" wp14:editId="0AC97FEB">
            <wp:extent cx="4899804" cy="2227927"/>
            <wp:effectExtent l="0" t="0" r="0" b="127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17240" cy="2235855"/>
                    </a:xfrm>
                    <a:prstGeom prst="rect">
                      <a:avLst/>
                    </a:prstGeom>
                  </pic:spPr>
                </pic:pic>
              </a:graphicData>
            </a:graphic>
          </wp:inline>
        </w:drawing>
      </w:r>
    </w:p>
    <w:p w14:paraId="4A02D299" w14:textId="77777777" w:rsidR="0088592C" w:rsidRDefault="00C52633" w:rsidP="00001590">
      <w:pPr>
        <w:keepNext/>
        <w:jc w:val="center"/>
      </w:pPr>
      <w:r>
        <w:rPr>
          <w:noProof/>
          <w:lang w:eastAsia="fr-FR"/>
        </w:rPr>
        <w:drawing>
          <wp:inline distT="0" distB="0" distL="0" distR="0" wp14:anchorId="6A1C9ABF" wp14:editId="356D874E">
            <wp:extent cx="4899660" cy="2213928"/>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30900" cy="2228044"/>
                    </a:xfrm>
                    <a:prstGeom prst="rect">
                      <a:avLst/>
                    </a:prstGeom>
                  </pic:spPr>
                </pic:pic>
              </a:graphicData>
            </a:graphic>
          </wp:inline>
        </w:drawing>
      </w:r>
    </w:p>
    <w:p w14:paraId="506A97D4" w14:textId="7E37D34C" w:rsidR="005C12BD" w:rsidRDefault="0088592C" w:rsidP="0088592C">
      <w:pPr>
        <w:pStyle w:val="Lgende"/>
      </w:pPr>
      <w:bookmarkStart w:id="55" w:name="_Ref152768224"/>
      <w:r>
        <w:t xml:space="preserve">Figure </w:t>
      </w:r>
      <w:fldSimple w:instr=" SEQ Figure \* ARABIC ">
        <w:r w:rsidR="00403D22">
          <w:rPr>
            <w:noProof/>
          </w:rPr>
          <w:t>30</w:t>
        </w:r>
      </w:fldSimple>
      <w:bookmarkEnd w:id="55"/>
      <w:r>
        <w:t xml:space="preserve"> : </w:t>
      </w:r>
      <w:r w:rsidR="005C12BD">
        <w:t>Evolutions de l’apprentissage de notre modèle final</w:t>
      </w:r>
    </w:p>
    <w:p w14:paraId="5E58B46F" w14:textId="77777777" w:rsidR="00001590" w:rsidRDefault="00C52633" w:rsidP="00001590">
      <w:pPr>
        <w:keepNext/>
        <w:jc w:val="center"/>
      </w:pPr>
      <w:r>
        <w:rPr>
          <w:noProof/>
          <w:lang w:eastAsia="fr-FR"/>
        </w:rPr>
        <w:drawing>
          <wp:inline distT="0" distB="0" distL="0" distR="0" wp14:anchorId="2852D31C" wp14:editId="7C68B48A">
            <wp:extent cx="3830128" cy="3125922"/>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40564" cy="3134439"/>
                    </a:xfrm>
                    <a:prstGeom prst="rect">
                      <a:avLst/>
                    </a:prstGeom>
                  </pic:spPr>
                </pic:pic>
              </a:graphicData>
            </a:graphic>
          </wp:inline>
        </w:drawing>
      </w:r>
    </w:p>
    <w:p w14:paraId="51F316DE" w14:textId="1B1C13ED" w:rsidR="005C12BD" w:rsidRDefault="00001590" w:rsidP="00001590">
      <w:pPr>
        <w:pStyle w:val="Lgende"/>
      </w:pPr>
      <w:r>
        <w:t xml:space="preserve">Figure </w:t>
      </w:r>
      <w:fldSimple w:instr=" SEQ Figure \* ARABIC ">
        <w:r w:rsidR="00403D22">
          <w:rPr>
            <w:noProof/>
          </w:rPr>
          <w:t>31</w:t>
        </w:r>
      </w:fldSimple>
      <w:r>
        <w:t xml:space="preserve"> : </w:t>
      </w:r>
      <w:r w:rsidR="005C12BD">
        <w:t>Courbe ROC du modèle DNN final</w:t>
      </w:r>
    </w:p>
    <w:p w14:paraId="5CA3779F" w14:textId="5675EA55" w:rsidR="001F5209" w:rsidRDefault="001F5209" w:rsidP="00A9622F"/>
    <w:tbl>
      <w:tblPr>
        <w:tblpPr w:leftFromText="141" w:rightFromText="141" w:vertAnchor="text" w:horzAnchor="margin" w:tblpXSpec="center" w:tblpY="-41"/>
        <w:tblW w:w="9345" w:type="dxa"/>
        <w:tblCellMar>
          <w:left w:w="70" w:type="dxa"/>
          <w:right w:w="70" w:type="dxa"/>
        </w:tblCellMar>
        <w:tblLook w:val="04A0" w:firstRow="1" w:lastRow="0" w:firstColumn="1" w:lastColumn="0" w:noHBand="0" w:noVBand="1"/>
      </w:tblPr>
      <w:tblGrid>
        <w:gridCol w:w="3544"/>
        <w:gridCol w:w="1060"/>
        <w:gridCol w:w="1091"/>
        <w:gridCol w:w="1462"/>
        <w:gridCol w:w="1091"/>
        <w:gridCol w:w="1097"/>
      </w:tblGrid>
      <w:tr w:rsidR="000B3D7B" w:rsidRPr="004B32D5" w14:paraId="1D65A38D" w14:textId="77777777" w:rsidTr="00BA746C">
        <w:trPr>
          <w:trHeight w:val="380"/>
        </w:trPr>
        <w:tc>
          <w:tcPr>
            <w:tcW w:w="9345" w:type="dxa"/>
            <w:gridSpan w:val="6"/>
            <w:tcBorders>
              <w:top w:val="nil"/>
              <w:left w:val="nil"/>
              <w:bottom w:val="nil"/>
              <w:right w:val="nil"/>
            </w:tcBorders>
            <w:shd w:val="clear" w:color="000000" w:fill="A9D08E"/>
            <w:noWrap/>
            <w:vAlign w:val="bottom"/>
            <w:hideMark/>
          </w:tcPr>
          <w:p w14:paraId="0BE9A4D8" w14:textId="05820A86" w:rsidR="000B3D7B" w:rsidRPr="004B32D5" w:rsidRDefault="00743879" w:rsidP="00153107">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lastRenderedPageBreak/>
              <w:t xml:space="preserve">Comparaison du DNN avec </w:t>
            </w:r>
            <w:proofErr w:type="spellStart"/>
            <w:r>
              <w:rPr>
                <w:rFonts w:eastAsia="Times New Roman" w:cs="Times New Roman"/>
                <w:b/>
                <w:bCs/>
                <w:color w:val="000000"/>
                <w:sz w:val="28"/>
                <w:szCs w:val="28"/>
                <w:lang w:eastAsia="fr-FR"/>
              </w:rPr>
              <w:t>XGBoost</w:t>
            </w:r>
            <w:proofErr w:type="spellEnd"/>
          </w:p>
        </w:tc>
      </w:tr>
      <w:tr w:rsidR="000B3D7B" w:rsidRPr="004B32D5" w14:paraId="7A86DAB7" w14:textId="77777777" w:rsidTr="00BA746C">
        <w:trPr>
          <w:trHeight w:val="320"/>
        </w:trPr>
        <w:tc>
          <w:tcPr>
            <w:tcW w:w="3544"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5F400AB9" w14:textId="77777777" w:rsidR="000B3D7B" w:rsidRPr="004B32D5" w:rsidRDefault="000B3D7B"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060" w:type="dxa"/>
            <w:tcBorders>
              <w:top w:val="single" w:sz="4" w:space="0" w:color="FFFFFF"/>
              <w:left w:val="nil"/>
              <w:bottom w:val="single" w:sz="4" w:space="0" w:color="FFFFFF"/>
              <w:right w:val="single" w:sz="4" w:space="0" w:color="FFFFFF"/>
            </w:tcBorders>
            <w:shd w:val="clear" w:color="000000" w:fill="9BC2E6"/>
            <w:noWrap/>
            <w:vAlign w:val="bottom"/>
            <w:hideMark/>
          </w:tcPr>
          <w:p w14:paraId="36E84562" w14:textId="77777777" w:rsidR="000B3D7B" w:rsidRPr="004B32D5" w:rsidRDefault="000B3D7B" w:rsidP="00153107">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accuracy</w:t>
            </w:r>
            <w:proofErr w:type="spell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07BA82D8" w14:textId="77777777" w:rsidR="000B3D7B" w:rsidRPr="004B32D5" w:rsidRDefault="000B3D7B" w:rsidP="00153107">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recall</w:t>
            </w:r>
            <w:proofErr w:type="spellEnd"/>
          </w:p>
        </w:tc>
        <w:tc>
          <w:tcPr>
            <w:tcW w:w="1462" w:type="dxa"/>
            <w:tcBorders>
              <w:top w:val="single" w:sz="4" w:space="0" w:color="FFFFFF"/>
              <w:left w:val="nil"/>
              <w:bottom w:val="single" w:sz="4" w:space="0" w:color="FFFFFF"/>
              <w:right w:val="single" w:sz="4" w:space="0" w:color="FFFFFF"/>
            </w:tcBorders>
            <w:shd w:val="clear" w:color="000000" w:fill="9BC2E6"/>
            <w:noWrap/>
            <w:vAlign w:val="bottom"/>
            <w:hideMark/>
          </w:tcPr>
          <w:p w14:paraId="193A3B77" w14:textId="77777777" w:rsidR="000B3D7B" w:rsidRPr="004B32D5" w:rsidRDefault="000B3D7B" w:rsidP="00153107">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precision</w:t>
            </w:r>
            <w:proofErr w:type="spell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6A07F109" w14:textId="77777777" w:rsidR="000B3D7B" w:rsidRPr="004B32D5" w:rsidRDefault="000B3D7B"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f1</w:t>
            </w:r>
          </w:p>
        </w:tc>
        <w:tc>
          <w:tcPr>
            <w:tcW w:w="1097" w:type="dxa"/>
            <w:tcBorders>
              <w:top w:val="single" w:sz="4" w:space="0" w:color="FFFFFF"/>
              <w:left w:val="nil"/>
              <w:bottom w:val="single" w:sz="4" w:space="0" w:color="FFFFFF"/>
              <w:right w:val="single" w:sz="4" w:space="0" w:color="FFFFFF"/>
            </w:tcBorders>
            <w:shd w:val="clear" w:color="000000" w:fill="9BC2E6"/>
            <w:noWrap/>
            <w:vAlign w:val="bottom"/>
            <w:hideMark/>
          </w:tcPr>
          <w:p w14:paraId="4DB6D7EF" w14:textId="77777777" w:rsidR="000B3D7B" w:rsidRPr="004B32D5" w:rsidRDefault="000B3D7B" w:rsidP="00153107">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auc</w:t>
            </w:r>
            <w:proofErr w:type="spellEnd"/>
          </w:p>
        </w:tc>
      </w:tr>
      <w:tr w:rsidR="00BA746C" w:rsidRPr="004B32D5" w14:paraId="3998ECA6" w14:textId="77777777" w:rsidTr="00BA746C">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22819817" w14:textId="35982AD2" w:rsidR="00BA746C" w:rsidRPr="004B32D5" w:rsidRDefault="00BA746C" w:rsidP="00BA746C">
            <w:pPr>
              <w:spacing w:after="0"/>
              <w:jc w:val="left"/>
              <w:rPr>
                <w:rFonts w:eastAsia="Times New Roman" w:cs="Times New Roman"/>
                <w:color w:val="000000"/>
                <w:lang w:eastAsia="fr-FR"/>
              </w:rPr>
            </w:pPr>
            <w:proofErr w:type="spellStart"/>
            <w:r>
              <w:rPr>
                <w:rFonts w:eastAsia="Times New Roman" w:cs="Times New Roman"/>
                <w:color w:val="000000"/>
                <w:lang w:eastAsia="fr-FR"/>
              </w:rPr>
              <w:t>XGBoost</w:t>
            </w:r>
            <w:proofErr w:type="spellEnd"/>
            <w:r>
              <w:rPr>
                <w:rFonts w:eastAsia="Times New Roman" w:cs="Times New Roman"/>
                <w:color w:val="000000"/>
                <w:lang w:eastAsia="fr-FR"/>
              </w:rPr>
              <w:t xml:space="preserve"> - Seuil par défaut (0,50)</w:t>
            </w:r>
          </w:p>
        </w:tc>
        <w:tc>
          <w:tcPr>
            <w:tcW w:w="1060" w:type="dxa"/>
            <w:tcBorders>
              <w:top w:val="nil"/>
              <w:left w:val="nil"/>
              <w:bottom w:val="single" w:sz="4" w:space="0" w:color="FFFFFF"/>
              <w:right w:val="single" w:sz="4" w:space="0" w:color="FFFFFF"/>
            </w:tcBorders>
            <w:shd w:val="clear" w:color="000000" w:fill="DDEBF7"/>
            <w:noWrap/>
            <w:vAlign w:val="bottom"/>
          </w:tcPr>
          <w:p w14:paraId="60B47CB3" w14:textId="09F73358"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0.8642</w:t>
            </w:r>
          </w:p>
        </w:tc>
        <w:tc>
          <w:tcPr>
            <w:tcW w:w="1091" w:type="dxa"/>
            <w:tcBorders>
              <w:top w:val="nil"/>
              <w:left w:val="nil"/>
              <w:bottom w:val="single" w:sz="4" w:space="0" w:color="FFFFFF"/>
              <w:right w:val="single" w:sz="4" w:space="0" w:color="FFFFFF"/>
            </w:tcBorders>
            <w:shd w:val="clear" w:color="000000" w:fill="DDEBF7"/>
            <w:noWrap/>
            <w:vAlign w:val="bottom"/>
          </w:tcPr>
          <w:p w14:paraId="0720D0C6" w14:textId="2ED2681C"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0.5558</w:t>
            </w:r>
          </w:p>
        </w:tc>
        <w:tc>
          <w:tcPr>
            <w:tcW w:w="1462" w:type="dxa"/>
            <w:tcBorders>
              <w:top w:val="nil"/>
              <w:left w:val="nil"/>
              <w:bottom w:val="single" w:sz="4" w:space="0" w:color="FFFFFF"/>
              <w:right w:val="single" w:sz="4" w:space="0" w:color="FFFFFF"/>
            </w:tcBorders>
            <w:shd w:val="clear" w:color="000000" w:fill="DDEBF7"/>
            <w:noWrap/>
            <w:vAlign w:val="bottom"/>
          </w:tcPr>
          <w:p w14:paraId="10F5E512" w14:textId="27B22368"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0.7642</w:t>
            </w:r>
          </w:p>
        </w:tc>
        <w:tc>
          <w:tcPr>
            <w:tcW w:w="1091" w:type="dxa"/>
            <w:tcBorders>
              <w:top w:val="nil"/>
              <w:left w:val="nil"/>
              <w:bottom w:val="single" w:sz="4" w:space="0" w:color="FFFFFF"/>
              <w:right w:val="single" w:sz="4" w:space="0" w:color="FFFFFF"/>
            </w:tcBorders>
            <w:shd w:val="clear" w:color="000000" w:fill="DDEBF7"/>
            <w:noWrap/>
            <w:vAlign w:val="bottom"/>
          </w:tcPr>
          <w:p w14:paraId="44618C4D" w14:textId="73942DE3"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0.6436</w:t>
            </w:r>
          </w:p>
        </w:tc>
        <w:tc>
          <w:tcPr>
            <w:tcW w:w="1097" w:type="dxa"/>
            <w:tcBorders>
              <w:top w:val="nil"/>
              <w:left w:val="nil"/>
              <w:bottom w:val="single" w:sz="4" w:space="0" w:color="FFFFFF"/>
              <w:right w:val="single" w:sz="4" w:space="0" w:color="FFFFFF"/>
            </w:tcBorders>
            <w:shd w:val="clear" w:color="000000" w:fill="DDEBF7"/>
            <w:noWrap/>
            <w:vAlign w:val="bottom"/>
          </w:tcPr>
          <w:p w14:paraId="6D50389E" w14:textId="2AC858E0" w:rsidR="00BA746C" w:rsidRPr="00734F1A" w:rsidRDefault="00BA746C" w:rsidP="00BA746C">
            <w:pPr>
              <w:spacing w:after="0"/>
              <w:jc w:val="right"/>
              <w:rPr>
                <w:rFonts w:eastAsia="Times New Roman" w:cs="Times New Roman"/>
                <w:color w:val="000000"/>
                <w:lang w:eastAsia="fr-FR"/>
              </w:rPr>
            </w:pPr>
            <w:r w:rsidRPr="00734F1A">
              <w:rPr>
                <w:rFonts w:eastAsia="Times New Roman" w:cs="Times New Roman"/>
                <w:bCs/>
                <w:color w:val="000000"/>
                <w:lang w:eastAsia="fr-FR"/>
              </w:rPr>
              <w:t>0.</w:t>
            </w:r>
            <w:r>
              <w:rPr>
                <w:rFonts w:eastAsia="Times New Roman" w:cs="Times New Roman"/>
                <w:bCs/>
                <w:color w:val="000000"/>
                <w:lang w:eastAsia="fr-FR"/>
              </w:rPr>
              <w:t>9003</w:t>
            </w:r>
          </w:p>
        </w:tc>
      </w:tr>
      <w:tr w:rsidR="00BA746C" w:rsidRPr="004B32D5" w14:paraId="6AFE4C79" w14:textId="77777777" w:rsidTr="00BA746C">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2E995142" w14:textId="1A5CFEE2" w:rsidR="00BA746C" w:rsidRDefault="00BA746C" w:rsidP="00BA746C">
            <w:pPr>
              <w:spacing w:after="0"/>
              <w:jc w:val="left"/>
              <w:rPr>
                <w:rFonts w:eastAsia="Times New Roman" w:cs="Times New Roman"/>
                <w:color w:val="000000"/>
                <w:lang w:eastAsia="fr-FR"/>
              </w:rPr>
            </w:pPr>
            <w:proofErr w:type="spellStart"/>
            <w:r>
              <w:rPr>
                <w:rFonts w:eastAsia="Times New Roman" w:cs="Times New Roman"/>
                <w:color w:val="000000"/>
                <w:lang w:eastAsia="fr-FR"/>
              </w:rPr>
              <w:t>XGBoost</w:t>
            </w:r>
            <w:proofErr w:type="spellEnd"/>
            <w:r>
              <w:rPr>
                <w:rFonts w:eastAsia="Times New Roman" w:cs="Times New Roman"/>
                <w:color w:val="000000"/>
                <w:lang w:eastAsia="fr-FR"/>
              </w:rPr>
              <w:t xml:space="preserve"> - Seuil Optimal (0,22)</w:t>
            </w:r>
          </w:p>
        </w:tc>
        <w:tc>
          <w:tcPr>
            <w:tcW w:w="1060" w:type="dxa"/>
            <w:tcBorders>
              <w:top w:val="nil"/>
              <w:left w:val="nil"/>
              <w:bottom w:val="single" w:sz="4" w:space="0" w:color="FFFFFF"/>
              <w:right w:val="single" w:sz="4" w:space="0" w:color="FFFFFF"/>
            </w:tcBorders>
            <w:shd w:val="clear" w:color="000000" w:fill="DDEBF7"/>
            <w:noWrap/>
            <w:vAlign w:val="bottom"/>
          </w:tcPr>
          <w:p w14:paraId="4ACF16CF" w14:textId="01E062CB"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0.8196</w:t>
            </w:r>
          </w:p>
        </w:tc>
        <w:tc>
          <w:tcPr>
            <w:tcW w:w="1091" w:type="dxa"/>
            <w:tcBorders>
              <w:top w:val="nil"/>
              <w:left w:val="nil"/>
              <w:bottom w:val="single" w:sz="4" w:space="0" w:color="FFFFFF"/>
              <w:right w:val="single" w:sz="4" w:space="0" w:color="FFFFFF"/>
            </w:tcBorders>
            <w:shd w:val="clear" w:color="000000" w:fill="DDEBF7"/>
            <w:noWrap/>
            <w:vAlign w:val="bottom"/>
          </w:tcPr>
          <w:p w14:paraId="05AAE822" w14:textId="1F877565"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0.8140</w:t>
            </w:r>
          </w:p>
        </w:tc>
        <w:tc>
          <w:tcPr>
            <w:tcW w:w="1462" w:type="dxa"/>
            <w:tcBorders>
              <w:top w:val="nil"/>
              <w:left w:val="nil"/>
              <w:bottom w:val="single" w:sz="4" w:space="0" w:color="FFFFFF"/>
              <w:right w:val="single" w:sz="4" w:space="0" w:color="FFFFFF"/>
            </w:tcBorders>
            <w:shd w:val="clear" w:color="000000" w:fill="DDEBF7"/>
            <w:noWrap/>
            <w:vAlign w:val="bottom"/>
          </w:tcPr>
          <w:p w14:paraId="0898072B" w14:textId="233723BA"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0.5630</w:t>
            </w:r>
          </w:p>
        </w:tc>
        <w:tc>
          <w:tcPr>
            <w:tcW w:w="1091" w:type="dxa"/>
            <w:tcBorders>
              <w:top w:val="nil"/>
              <w:left w:val="nil"/>
              <w:bottom w:val="single" w:sz="4" w:space="0" w:color="FFFFFF"/>
              <w:right w:val="single" w:sz="4" w:space="0" w:color="FFFFFF"/>
            </w:tcBorders>
            <w:shd w:val="clear" w:color="000000" w:fill="DDEBF7"/>
            <w:noWrap/>
            <w:vAlign w:val="bottom"/>
          </w:tcPr>
          <w:p w14:paraId="4B57B38B" w14:textId="799F5EEC"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0.6656</w:t>
            </w:r>
          </w:p>
        </w:tc>
        <w:tc>
          <w:tcPr>
            <w:tcW w:w="1097" w:type="dxa"/>
            <w:tcBorders>
              <w:top w:val="nil"/>
              <w:left w:val="nil"/>
              <w:bottom w:val="single" w:sz="4" w:space="0" w:color="FFFFFF"/>
              <w:right w:val="single" w:sz="4" w:space="0" w:color="FFFFFF"/>
            </w:tcBorders>
            <w:shd w:val="clear" w:color="000000" w:fill="DDEBF7"/>
            <w:noWrap/>
            <w:vAlign w:val="bottom"/>
          </w:tcPr>
          <w:p w14:paraId="7E8FBACD" w14:textId="6F2641D1"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0.9003</w:t>
            </w:r>
          </w:p>
        </w:tc>
      </w:tr>
      <w:tr w:rsidR="00C52633" w:rsidRPr="004B32D5" w14:paraId="3F98D23F" w14:textId="77777777" w:rsidTr="00237B5F">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43AB3D8B" w14:textId="688704EB" w:rsidR="00C52633" w:rsidRDefault="00C52633" w:rsidP="00C52633">
            <w:pPr>
              <w:spacing w:after="0"/>
              <w:jc w:val="left"/>
              <w:rPr>
                <w:rFonts w:eastAsia="Times New Roman" w:cs="Times New Roman"/>
                <w:color w:val="000000"/>
                <w:lang w:eastAsia="fr-FR"/>
              </w:rPr>
            </w:pPr>
            <w:r>
              <w:rPr>
                <w:rFonts w:eastAsia="Times New Roman" w:cs="Times New Roman"/>
                <w:color w:val="000000"/>
                <w:lang w:eastAsia="fr-FR"/>
              </w:rPr>
              <w:t>DNN – Seuil par défaut</w:t>
            </w:r>
          </w:p>
        </w:tc>
        <w:tc>
          <w:tcPr>
            <w:tcW w:w="1060" w:type="dxa"/>
            <w:tcBorders>
              <w:top w:val="nil"/>
              <w:left w:val="nil"/>
              <w:bottom w:val="single" w:sz="4" w:space="0" w:color="FFFFFF"/>
              <w:right w:val="single" w:sz="4" w:space="0" w:color="FFFFFF"/>
            </w:tcBorders>
            <w:shd w:val="clear" w:color="000000" w:fill="DDEBF7"/>
            <w:noWrap/>
            <w:vAlign w:val="center"/>
          </w:tcPr>
          <w:p w14:paraId="1B64CAD3" w14:textId="272AAA08"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0,8660</w:t>
            </w:r>
          </w:p>
        </w:tc>
        <w:tc>
          <w:tcPr>
            <w:tcW w:w="1091" w:type="dxa"/>
            <w:tcBorders>
              <w:top w:val="nil"/>
              <w:left w:val="nil"/>
              <w:bottom w:val="single" w:sz="4" w:space="0" w:color="FFFFFF"/>
              <w:right w:val="single" w:sz="4" w:space="0" w:color="FFFFFF"/>
            </w:tcBorders>
            <w:shd w:val="clear" w:color="000000" w:fill="DDEBF7"/>
            <w:noWrap/>
            <w:vAlign w:val="center"/>
          </w:tcPr>
          <w:p w14:paraId="04C5C584" w14:textId="2AC9BA37"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0,5655</w:t>
            </w:r>
          </w:p>
        </w:tc>
        <w:tc>
          <w:tcPr>
            <w:tcW w:w="1462" w:type="dxa"/>
            <w:tcBorders>
              <w:top w:val="nil"/>
              <w:left w:val="nil"/>
              <w:bottom w:val="single" w:sz="4" w:space="0" w:color="FFFFFF"/>
              <w:right w:val="single" w:sz="4" w:space="0" w:color="FFFFFF"/>
            </w:tcBorders>
            <w:shd w:val="clear" w:color="000000" w:fill="DDEBF7"/>
            <w:noWrap/>
            <w:vAlign w:val="center"/>
          </w:tcPr>
          <w:p w14:paraId="323709A8" w14:textId="17F9AA7F"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0,7656</w:t>
            </w:r>
          </w:p>
        </w:tc>
        <w:tc>
          <w:tcPr>
            <w:tcW w:w="1091" w:type="dxa"/>
            <w:tcBorders>
              <w:top w:val="nil"/>
              <w:left w:val="nil"/>
              <w:bottom w:val="single" w:sz="4" w:space="0" w:color="FFFFFF"/>
              <w:right w:val="single" w:sz="4" w:space="0" w:color="FFFFFF"/>
            </w:tcBorders>
            <w:shd w:val="clear" w:color="000000" w:fill="DDEBF7"/>
            <w:noWrap/>
            <w:vAlign w:val="center"/>
          </w:tcPr>
          <w:p w14:paraId="047A4E6C" w14:textId="600E8DCC"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0,6505</w:t>
            </w:r>
          </w:p>
        </w:tc>
        <w:tc>
          <w:tcPr>
            <w:tcW w:w="1097" w:type="dxa"/>
            <w:tcBorders>
              <w:top w:val="nil"/>
              <w:left w:val="nil"/>
              <w:bottom w:val="single" w:sz="4" w:space="0" w:color="FFFFFF"/>
              <w:right w:val="single" w:sz="4" w:space="0" w:color="FFFFFF"/>
            </w:tcBorders>
            <w:shd w:val="clear" w:color="000000" w:fill="DDEBF7"/>
            <w:noWrap/>
            <w:vAlign w:val="center"/>
          </w:tcPr>
          <w:p w14:paraId="631F3749" w14:textId="2962A5C6"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0,9006</w:t>
            </w:r>
          </w:p>
        </w:tc>
      </w:tr>
      <w:tr w:rsidR="00C52633" w:rsidRPr="004B32D5" w14:paraId="67280778" w14:textId="77777777" w:rsidTr="00BA746C">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0A73A52E" w14:textId="1AA0A746" w:rsidR="00C52633" w:rsidRDefault="00C52633" w:rsidP="00C52633">
            <w:pPr>
              <w:spacing w:after="0"/>
              <w:jc w:val="left"/>
              <w:rPr>
                <w:rFonts w:eastAsia="Times New Roman" w:cs="Times New Roman"/>
                <w:color w:val="000000"/>
                <w:lang w:eastAsia="fr-FR"/>
              </w:rPr>
            </w:pPr>
            <w:r>
              <w:rPr>
                <w:rFonts w:eastAsia="Times New Roman" w:cs="Times New Roman"/>
                <w:color w:val="000000"/>
                <w:lang w:eastAsia="fr-FR"/>
              </w:rPr>
              <w:t>DNN – Seuil Optimal</w:t>
            </w:r>
          </w:p>
        </w:tc>
        <w:tc>
          <w:tcPr>
            <w:tcW w:w="1060" w:type="dxa"/>
            <w:tcBorders>
              <w:top w:val="nil"/>
              <w:left w:val="nil"/>
              <w:bottom w:val="single" w:sz="4" w:space="0" w:color="FFFFFF"/>
              <w:right w:val="single" w:sz="4" w:space="0" w:color="FFFFFF"/>
            </w:tcBorders>
            <w:shd w:val="clear" w:color="000000" w:fill="DDEBF7"/>
            <w:noWrap/>
            <w:vAlign w:val="bottom"/>
          </w:tcPr>
          <w:p w14:paraId="1194952E" w14:textId="26AA8946"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0,8131</w:t>
            </w:r>
          </w:p>
        </w:tc>
        <w:tc>
          <w:tcPr>
            <w:tcW w:w="1091" w:type="dxa"/>
            <w:tcBorders>
              <w:top w:val="nil"/>
              <w:left w:val="nil"/>
              <w:bottom w:val="single" w:sz="4" w:space="0" w:color="FFFFFF"/>
              <w:right w:val="single" w:sz="4" w:space="0" w:color="FFFFFF"/>
            </w:tcBorders>
            <w:shd w:val="clear" w:color="000000" w:fill="DDEBF7"/>
            <w:noWrap/>
            <w:vAlign w:val="bottom"/>
          </w:tcPr>
          <w:p w14:paraId="0C2BB36C" w14:textId="054A6AF0"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0,8263</w:t>
            </w:r>
          </w:p>
        </w:tc>
        <w:tc>
          <w:tcPr>
            <w:tcW w:w="1462" w:type="dxa"/>
            <w:tcBorders>
              <w:top w:val="nil"/>
              <w:left w:val="nil"/>
              <w:bottom w:val="single" w:sz="4" w:space="0" w:color="FFFFFF"/>
              <w:right w:val="single" w:sz="4" w:space="0" w:color="FFFFFF"/>
            </w:tcBorders>
            <w:shd w:val="clear" w:color="000000" w:fill="DDEBF7"/>
            <w:noWrap/>
            <w:vAlign w:val="bottom"/>
          </w:tcPr>
          <w:p w14:paraId="038EE212" w14:textId="00670FB0"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0,5510</w:t>
            </w:r>
          </w:p>
        </w:tc>
        <w:tc>
          <w:tcPr>
            <w:tcW w:w="1091" w:type="dxa"/>
            <w:tcBorders>
              <w:top w:val="nil"/>
              <w:left w:val="nil"/>
              <w:bottom w:val="single" w:sz="4" w:space="0" w:color="FFFFFF"/>
              <w:right w:val="single" w:sz="4" w:space="0" w:color="FFFFFF"/>
            </w:tcBorders>
            <w:shd w:val="clear" w:color="000000" w:fill="DDEBF7"/>
            <w:noWrap/>
            <w:vAlign w:val="bottom"/>
          </w:tcPr>
          <w:p w14:paraId="1B8389FC" w14:textId="5559C68C"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0,6611</w:t>
            </w:r>
          </w:p>
        </w:tc>
        <w:tc>
          <w:tcPr>
            <w:tcW w:w="1097" w:type="dxa"/>
            <w:tcBorders>
              <w:top w:val="nil"/>
              <w:left w:val="nil"/>
              <w:bottom w:val="single" w:sz="4" w:space="0" w:color="FFFFFF"/>
              <w:right w:val="single" w:sz="4" w:space="0" w:color="FFFFFF"/>
            </w:tcBorders>
            <w:shd w:val="clear" w:color="000000" w:fill="DDEBF7"/>
            <w:noWrap/>
            <w:vAlign w:val="bottom"/>
          </w:tcPr>
          <w:p w14:paraId="205139ED" w14:textId="6ABABE76"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0,9006</w:t>
            </w:r>
          </w:p>
        </w:tc>
      </w:tr>
    </w:tbl>
    <w:p w14:paraId="0D6FA223" w14:textId="7F561BBB" w:rsidR="00CA2233" w:rsidRDefault="00CA2233" w:rsidP="00A9622F"/>
    <w:p w14:paraId="223A7418" w14:textId="50CD58FC" w:rsidR="00C52633" w:rsidRDefault="00C52633" w:rsidP="00A9622F">
      <w:r>
        <w:t xml:space="preserve">Avec le seuil par défaut, le DNN est plus performant que le </w:t>
      </w:r>
      <w:proofErr w:type="spellStart"/>
      <w:r>
        <w:t>XGBoost</w:t>
      </w:r>
      <w:proofErr w:type="spellEnd"/>
      <w:r>
        <w:t xml:space="preserve"> sur toutes les métriques, mais dans des proportions infimes. Avec le seuil optimal, le DNN est meilleur sur le </w:t>
      </w:r>
      <w:proofErr w:type="spellStart"/>
      <w:r>
        <w:t>recall</w:t>
      </w:r>
      <w:proofErr w:type="spellEnd"/>
      <w:r>
        <w:t xml:space="preserve"> et l’AUC, là aussi de façon peu significative.</w:t>
      </w:r>
    </w:p>
    <w:p w14:paraId="4AD85B1D" w14:textId="5623F33C" w:rsidR="00C82EF3" w:rsidRDefault="00C82EF3" w:rsidP="00C82EF3">
      <w:pPr>
        <w:pStyle w:val="Titre4"/>
      </w:pPr>
      <w:r>
        <w:t>Interprétabilité</w:t>
      </w:r>
    </w:p>
    <w:p w14:paraId="62BA7B00" w14:textId="48A8FC54" w:rsidR="007930EE" w:rsidRDefault="007930EE" w:rsidP="00A9622F">
      <w:r>
        <w:t xml:space="preserve">Si </w:t>
      </w:r>
      <w:r w:rsidRPr="007930EE">
        <w:rPr>
          <w:i/>
        </w:rPr>
        <w:t>Humidity3pm</w:t>
      </w:r>
      <w:r>
        <w:t xml:space="preserve"> reste une </w:t>
      </w:r>
      <w:proofErr w:type="spellStart"/>
      <w:r>
        <w:t>feature</w:t>
      </w:r>
      <w:proofErr w:type="spellEnd"/>
      <w:r>
        <w:t xml:space="preserve"> importante, remarquons que </w:t>
      </w:r>
      <w:r w:rsidRPr="007930EE">
        <w:rPr>
          <w:i/>
        </w:rPr>
        <w:t>Pressure3pm</w:t>
      </w:r>
      <w:r>
        <w:t xml:space="preserve"> revêt aux yeux du DNN une importance bien plus élevée qu’avec nos modèles </w:t>
      </w:r>
      <w:proofErr w:type="spellStart"/>
      <w:r>
        <w:t>XGBoost</w:t>
      </w:r>
      <w:proofErr w:type="spellEnd"/>
      <w:r>
        <w:t xml:space="preserve">. L’appartenance aux zones climatiques, la latitude et la longitude ont une importance notable. </w:t>
      </w:r>
    </w:p>
    <w:p w14:paraId="456AECD8" w14:textId="77777777" w:rsidR="002333BD" w:rsidRDefault="00742150" w:rsidP="002333BD">
      <w:pPr>
        <w:keepNext/>
        <w:jc w:val="center"/>
      </w:pPr>
      <w:r>
        <w:rPr>
          <w:noProof/>
          <w:lang w:eastAsia="fr-FR"/>
        </w:rPr>
        <w:drawing>
          <wp:inline distT="0" distB="0" distL="0" distR="0" wp14:anchorId="6B137F78" wp14:editId="0CEC306D">
            <wp:extent cx="3383280" cy="4062391"/>
            <wp:effectExtent l="0" t="0" r="762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90538" cy="4071106"/>
                    </a:xfrm>
                    <a:prstGeom prst="rect">
                      <a:avLst/>
                    </a:prstGeom>
                  </pic:spPr>
                </pic:pic>
              </a:graphicData>
            </a:graphic>
          </wp:inline>
        </w:drawing>
      </w:r>
    </w:p>
    <w:p w14:paraId="0137D82B" w14:textId="1C15E475" w:rsidR="00A81341" w:rsidRDefault="002333BD" w:rsidP="002333BD">
      <w:pPr>
        <w:pStyle w:val="Lgende"/>
      </w:pPr>
      <w:r>
        <w:t xml:space="preserve">Figure </w:t>
      </w:r>
      <w:fldSimple w:instr=" SEQ Figure \* ARABIC ">
        <w:r w:rsidR="00403D22">
          <w:rPr>
            <w:noProof/>
          </w:rPr>
          <w:t>32</w:t>
        </w:r>
      </w:fldSimple>
      <w:r w:rsidR="00376EF5">
        <w:rPr>
          <w:noProof/>
        </w:rPr>
        <w:t> : beeswarm des valeurs de Shapley de notre réseau dense</w:t>
      </w:r>
    </w:p>
    <w:p w14:paraId="2EB5B299" w14:textId="5CE1978F" w:rsidR="00026014" w:rsidRDefault="00026014" w:rsidP="00026014"/>
    <w:p w14:paraId="55802975" w14:textId="70563EA1" w:rsidR="00026014" w:rsidRDefault="00026014" w:rsidP="00026014">
      <w:r>
        <w:t>Regardons le poids des variables explicatives pour quatre prédictions par notre DNN </w:t>
      </w:r>
      <w:r w:rsidR="00D56620">
        <w:t xml:space="preserve">représentés dans la </w:t>
      </w:r>
      <w:r w:rsidR="00D56620">
        <w:fldChar w:fldCharType="begin"/>
      </w:r>
      <w:r w:rsidR="00D56620">
        <w:instrText xml:space="preserve"> REF _Ref152769236 \h </w:instrText>
      </w:r>
      <w:r w:rsidR="00D56620">
        <w:fldChar w:fldCharType="separate"/>
      </w:r>
      <w:r w:rsidR="00403D22">
        <w:t xml:space="preserve">Figure </w:t>
      </w:r>
      <w:r w:rsidR="00403D22">
        <w:rPr>
          <w:noProof/>
        </w:rPr>
        <w:t>33</w:t>
      </w:r>
      <w:r w:rsidR="00D56620">
        <w:fldChar w:fldCharType="end"/>
      </w:r>
    </w:p>
    <w:p w14:paraId="21ACC09D" w14:textId="77777777" w:rsidR="00D56620" w:rsidRDefault="00D56620" w:rsidP="00D56620">
      <w:pPr>
        <w:keepNext/>
      </w:pPr>
      <w:r w:rsidRPr="00D56620">
        <w:rPr>
          <w:noProof/>
          <w:lang w:eastAsia="fr-FR"/>
        </w:rPr>
        <w:lastRenderedPageBreak/>
        <w:drawing>
          <wp:inline distT="0" distB="0" distL="0" distR="0" wp14:anchorId="08FEBA13" wp14:editId="24610811">
            <wp:extent cx="6475730" cy="6666865"/>
            <wp:effectExtent l="0" t="0" r="1270" b="635"/>
            <wp:docPr id="1579650133" name="Image 1"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50133" name="Image 1" descr="Une image contenant texte, capture d’écran, diagramme, ligne&#10;&#10;Description générée automatiquement"/>
                    <pic:cNvPicPr/>
                  </pic:nvPicPr>
                  <pic:blipFill>
                    <a:blip r:embed="rId50"/>
                    <a:stretch>
                      <a:fillRect/>
                    </a:stretch>
                  </pic:blipFill>
                  <pic:spPr>
                    <a:xfrm>
                      <a:off x="0" y="0"/>
                      <a:ext cx="6475730" cy="6666865"/>
                    </a:xfrm>
                    <a:prstGeom prst="rect">
                      <a:avLst/>
                    </a:prstGeom>
                  </pic:spPr>
                </pic:pic>
              </a:graphicData>
            </a:graphic>
          </wp:inline>
        </w:drawing>
      </w:r>
    </w:p>
    <w:p w14:paraId="2B967700" w14:textId="04AFB0B2" w:rsidR="00D56620" w:rsidRDefault="00D56620" w:rsidP="00D56620">
      <w:pPr>
        <w:pStyle w:val="Lgende"/>
      </w:pPr>
      <w:bookmarkStart w:id="56" w:name="_Ref152769236"/>
      <w:r>
        <w:t xml:space="preserve">Figure </w:t>
      </w:r>
      <w:fldSimple w:instr=" SEQ Figure \* ARABIC ">
        <w:r w:rsidR="00403D22">
          <w:rPr>
            <w:noProof/>
          </w:rPr>
          <w:t>33</w:t>
        </w:r>
      </w:fldSimple>
      <w:bookmarkEnd w:id="56"/>
      <w:r>
        <w:t>: Exemples de quatre prédiction</w:t>
      </w:r>
      <w:r w:rsidR="00FE02CC">
        <w:rPr>
          <w:lang w:val="vi-VN"/>
        </w:rPr>
        <w:t>s</w:t>
      </w:r>
      <w:r>
        <w:t xml:space="preserve"> par le modèle DNN</w:t>
      </w:r>
    </w:p>
    <w:p w14:paraId="7DFCBB30" w14:textId="52CD9A9F" w:rsidR="00292FF2" w:rsidRDefault="00C35E00" w:rsidP="00026014">
      <w:r>
        <w:t xml:space="preserve">Dans la première prédiction, </w:t>
      </w:r>
      <w:r w:rsidRPr="00C35E00">
        <w:rPr>
          <w:i/>
        </w:rPr>
        <w:t>Pressure3pm</w:t>
      </w:r>
      <w:r>
        <w:t xml:space="preserve"> pèse beaucoup pour indiquer qu’il ne pleuvra pas, contrairement à Pressure9am. La latitude et l’appartenance à la zone climatique de la côte sud jouent en la faveur de la pluie également.</w:t>
      </w:r>
    </w:p>
    <w:p w14:paraId="161F45C1" w14:textId="5B1F22AC" w:rsidR="00C35E00" w:rsidRDefault="00C35E00" w:rsidP="00026014">
      <w:r>
        <w:t>C’est l’appartenance à la zone climatique de la côt</w:t>
      </w:r>
      <w:r w:rsidR="007D413F">
        <w:t>e Est</w:t>
      </w:r>
      <w:r>
        <w:t xml:space="preserve"> qui a le plus de poids dans notre seconde prédiction</w:t>
      </w:r>
      <w:r w:rsidR="007B0647">
        <w:t xml:space="preserve"> en haut à droite</w:t>
      </w:r>
      <w:r>
        <w:t>, devant l’Humidity3pm qui, elle, incite à prévoir la pluie.</w:t>
      </w:r>
    </w:p>
    <w:p w14:paraId="0E54E1A4" w14:textId="21E015C4" w:rsidR="00C35E00" w:rsidRDefault="00C35E00" w:rsidP="00026014">
      <w:r>
        <w:t xml:space="preserve">Les variables de saisonnalité SaisonCos2pi et SaisonCos4pi n’influent que modérément les décisions. Bien que le poids des </w:t>
      </w:r>
      <w:proofErr w:type="spellStart"/>
      <w:r>
        <w:t>features</w:t>
      </w:r>
      <w:proofErr w:type="spellEnd"/>
      <w:r>
        <w:t xml:space="preserve"> explicatives varie beaucoup d’une prédiction à l’autre, nous remarquerons que </w:t>
      </w:r>
      <w:r w:rsidRPr="00C35E00">
        <w:rPr>
          <w:i/>
        </w:rPr>
        <w:t>Pressure3pm</w:t>
      </w:r>
      <w:r>
        <w:t xml:space="preserve"> est en tête de trois d’entre elle dans l’importance de la prise de décision.</w:t>
      </w:r>
    </w:p>
    <w:p w14:paraId="21180F6C" w14:textId="41452D50" w:rsidR="00292FF2" w:rsidRDefault="00292FF2" w:rsidP="00292FF2">
      <w:pPr>
        <w:pStyle w:val="Titre4"/>
      </w:pPr>
      <w:r>
        <w:lastRenderedPageBreak/>
        <w:t>Conclusion</w:t>
      </w:r>
    </w:p>
    <w:p w14:paraId="60A17C5D" w14:textId="7DFB47A8" w:rsidR="00292FF2" w:rsidRDefault="00292FF2" w:rsidP="00292FF2">
      <w:r>
        <w:t xml:space="preserve">L’entraînement de nos DNN a été parfois très long lors de nos tâtonnements. A de nombreuses reprises, nous avons entraîné des modèles prenant plusieurs dizaines de minutes, voire plus d’une heure. Les </w:t>
      </w:r>
      <w:proofErr w:type="spellStart"/>
      <w:r>
        <w:t>XGBoost</w:t>
      </w:r>
      <w:proofErr w:type="spellEnd"/>
      <w:r>
        <w:t xml:space="preserve">, quant à eux, ne prennent chaque fois que quelques secondes à être entraînés. De plus, il y a un nombre bien plus important de paramètres à définir sur un DNN que sur un </w:t>
      </w:r>
      <w:proofErr w:type="spellStart"/>
      <w:r>
        <w:t>XGBoost</w:t>
      </w:r>
      <w:proofErr w:type="spellEnd"/>
      <w:r>
        <w:t xml:space="preserve">, ce qui implique une recherche également plus importante en temps humain. Certes, notre DNN offre </w:t>
      </w:r>
      <w:r w:rsidR="00C52633">
        <w:t xml:space="preserve">légèrement </w:t>
      </w:r>
      <w:r>
        <w:t xml:space="preserve">de meilleures performances que notre </w:t>
      </w:r>
      <w:proofErr w:type="spellStart"/>
      <w:r>
        <w:t>XGBoost</w:t>
      </w:r>
      <w:proofErr w:type="spellEnd"/>
      <w:r>
        <w:t>, mais, dans le cadre d’un projet avec un budget défini, cette expérience nous montre qu’il faudra être particulièrement attentif sur le temps total que nous serons prêt</w:t>
      </w:r>
      <w:r w:rsidR="002333BD">
        <w:t>s</w:t>
      </w:r>
      <w:r>
        <w:t xml:space="preserve"> à consacrer à un DNN et qu’il faudra bien peser le rapport du bénéfice de performances par rapport au coût de développement.</w:t>
      </w:r>
    </w:p>
    <w:p w14:paraId="61641276" w14:textId="63059AE9" w:rsidR="00DD2E1D" w:rsidRDefault="00DD2E1D" w:rsidP="00A9622F">
      <w:pPr>
        <w:pStyle w:val="Titre3"/>
      </w:pPr>
      <w:bookmarkStart w:id="57" w:name="_Toc152877708"/>
      <w:r>
        <w:t>RNN</w:t>
      </w:r>
      <w:bookmarkEnd w:id="57"/>
    </w:p>
    <w:p w14:paraId="6914C5B2" w14:textId="48AB0038" w:rsidR="000E4CB3" w:rsidRDefault="000E4CB3" w:rsidP="000E4CB3">
      <w:pPr>
        <w:pStyle w:val="Titre4"/>
      </w:pPr>
      <w:r>
        <w:t xml:space="preserve">Prédiction </w:t>
      </w:r>
      <w:proofErr w:type="spellStart"/>
      <w:r>
        <w:t>monovariée</w:t>
      </w:r>
      <w:proofErr w:type="spellEnd"/>
    </w:p>
    <w:p w14:paraId="7DC815F6" w14:textId="0A8C2045" w:rsidR="00631639" w:rsidRDefault="00631639" w:rsidP="00170A0C">
      <w:r>
        <w:t xml:space="preserve">Jusque-là, pour effectuer la prédiction à </w:t>
      </w:r>
      <w:r w:rsidRPr="00D56620">
        <w:rPr>
          <w:i/>
          <w:iCs/>
        </w:rPr>
        <w:t>J+1</w:t>
      </w:r>
      <w:r>
        <w:t xml:space="preserve">, nous ne disposions que des relevés météo à </w:t>
      </w:r>
      <w:r w:rsidRPr="00D56620">
        <w:rPr>
          <w:i/>
          <w:iCs/>
        </w:rPr>
        <w:t>J</w:t>
      </w:r>
      <w:r>
        <w:t>.</w:t>
      </w:r>
      <w:r w:rsidR="00170A0C">
        <w:t xml:space="preserve"> Les </w:t>
      </w:r>
      <w:r>
        <w:t xml:space="preserve">réseaux récurrents vont nous permettre de bénéficier </w:t>
      </w:r>
      <w:r w:rsidR="00170A0C">
        <w:t xml:space="preserve">également de l’apport </w:t>
      </w:r>
      <w:r>
        <w:t xml:space="preserve">des relevés météorologiques </w:t>
      </w:r>
      <w:r w:rsidR="00170A0C">
        <w:t>de plusieurs jours précédents la prédiction. Une des difficulté</w:t>
      </w:r>
      <w:r w:rsidR="008459CE">
        <w:t>s</w:t>
      </w:r>
      <w:r w:rsidR="00170A0C">
        <w:t xml:space="preserve"> consistera d’ailleurs à déterminer le nombre de journées optimum à reprendre.</w:t>
      </w:r>
    </w:p>
    <w:p w14:paraId="44986930" w14:textId="388A5470" w:rsidR="00170A0C" w:rsidRDefault="00F02349" w:rsidP="00170A0C">
      <w:r>
        <w:t xml:space="preserve">Contrairement aux DNN et aux modèles de machine </w:t>
      </w:r>
      <w:proofErr w:type="spellStart"/>
      <w:r>
        <w:t>learning</w:t>
      </w:r>
      <w:proofErr w:type="spellEnd"/>
      <w:r>
        <w:t xml:space="preserve"> classiques, l’entraînement d’un RNN nécessite que les données d’entraînement soient triées chronologiquement et qu’il n’y ait que peu de trous dans la chronologie.</w:t>
      </w:r>
    </w:p>
    <w:p w14:paraId="2DD62089" w14:textId="67769854" w:rsidR="00694E75" w:rsidRDefault="00694E75" w:rsidP="00170A0C">
      <w:r>
        <w:t>Cette chronologie implique que notre RNN ne pourra être entraîné qu’au niveau micro, et non sur des zones climatiques ou sur l’ensemble de l’Australie, puisqu’une seule observation ne sera utilisée par jour.</w:t>
      </w:r>
    </w:p>
    <w:p w14:paraId="47498B6C" w14:textId="36A7DCC0" w:rsidR="004F2EC5" w:rsidRDefault="004F2EC5" w:rsidP="000E4CB3">
      <w:r>
        <w:t xml:space="preserve">Les modèles </w:t>
      </w:r>
      <w:proofErr w:type="spellStart"/>
      <w:r>
        <w:t>monovariés</w:t>
      </w:r>
      <w:proofErr w:type="spellEnd"/>
      <w:r>
        <w:t xml:space="preserve"> de prédiction de </w:t>
      </w:r>
      <w:proofErr w:type="spellStart"/>
      <w:r>
        <w:t>RainTomorrow</w:t>
      </w:r>
      <w:proofErr w:type="spellEnd"/>
      <w:r>
        <w:t xml:space="preserve"> donnent des résultats particulièrement mauvais : quels que soient les propriétés de notre RNN, les résultats sont certes meilleurs qu’un tirage aléatoire mais sans commune mesure avec les résultats obtenus précédemment avec nos modèles de machine </w:t>
      </w:r>
      <w:proofErr w:type="spellStart"/>
      <w:r>
        <w:t>learning</w:t>
      </w:r>
      <w:proofErr w:type="spellEnd"/>
      <w:r>
        <w:t xml:space="preserve"> classique. Et pour cause : n’oublions pas que contrairement aux modèles précédents, nous n’exploitons que la seule </w:t>
      </w:r>
      <w:proofErr w:type="spellStart"/>
      <w:r>
        <w:t>feature</w:t>
      </w:r>
      <w:proofErr w:type="spellEnd"/>
      <w:r>
        <w:t xml:space="preserve"> </w:t>
      </w:r>
      <w:proofErr w:type="spellStart"/>
      <w:r>
        <w:t>RainTomorrow</w:t>
      </w:r>
      <w:proofErr w:type="spellEnd"/>
      <w:r>
        <w:t xml:space="preserve">. Nous ne bénéficions donc plus de l’apport des autres </w:t>
      </w:r>
      <w:proofErr w:type="spellStart"/>
      <w:r>
        <w:t>features</w:t>
      </w:r>
      <w:proofErr w:type="spellEnd"/>
      <w:r>
        <w:t>. Or, cette variable ne présentant que peu de régularité, nous comprenons ces résultats médiocres.</w:t>
      </w:r>
    </w:p>
    <w:p w14:paraId="22B9E5FA" w14:textId="5B423C1C" w:rsidR="00470AAB" w:rsidRDefault="004F2EC5" w:rsidP="000E4CB3">
      <w:r>
        <w:t xml:space="preserve">Il semble indispensable de disposer d’un modèle multivarié pour prédire </w:t>
      </w:r>
      <w:proofErr w:type="spellStart"/>
      <w:r>
        <w:t>RainTomorrow</w:t>
      </w:r>
      <w:proofErr w:type="spellEnd"/>
      <w:r>
        <w:t xml:space="preserve"> avec un RNN.</w:t>
      </w:r>
    </w:p>
    <w:p w14:paraId="24BC6B66" w14:textId="5E818DFF" w:rsidR="000E4CB3" w:rsidRDefault="000E4CB3" w:rsidP="000E4CB3">
      <w:pPr>
        <w:pStyle w:val="Titre4"/>
      </w:pPr>
      <w:r>
        <w:t>Prédiction multivariée</w:t>
      </w:r>
    </w:p>
    <w:p w14:paraId="2B315996" w14:textId="35A65990" w:rsidR="006B1F4C" w:rsidRPr="006B1F4C" w:rsidRDefault="006B1F4C" w:rsidP="006B1F4C">
      <w:r>
        <w:t xml:space="preserve">Dans le rapport final, nous développerons une modélisation RNN multivariée. Nous espérons que cette approche nous permettra non seulement de proposer des résultats satisfaisants, contrairement à l’approche </w:t>
      </w:r>
      <w:proofErr w:type="spellStart"/>
      <w:r>
        <w:t>monovariée</w:t>
      </w:r>
      <w:proofErr w:type="spellEnd"/>
      <w:r>
        <w:t>, mais aussi qu’elle nous fera bénéficier d’un gain significatif par rapport au DNN.</w:t>
      </w:r>
    </w:p>
    <w:p w14:paraId="05519A5E" w14:textId="30904A93" w:rsidR="00D54D51" w:rsidRDefault="00C56862" w:rsidP="00D54D51">
      <w:pPr>
        <w:pStyle w:val="Titre1"/>
      </w:pPr>
      <w:bookmarkStart w:id="58" w:name="_Toc152877709"/>
      <w:r>
        <w:t>Prédiction de la pluie à un horizon de temps</w:t>
      </w:r>
      <w:bookmarkEnd w:id="58"/>
    </w:p>
    <w:p w14:paraId="2BB70976" w14:textId="6FEBD514" w:rsidR="00B3510A" w:rsidRDefault="00B3510A" w:rsidP="00B3510A">
      <w:pPr>
        <w:pStyle w:val="Titre2"/>
      </w:pPr>
      <w:bookmarkStart w:id="59" w:name="_Toc152877710"/>
      <w:r>
        <w:t>Objectif et méthodologie</w:t>
      </w:r>
      <w:bookmarkEnd w:id="59"/>
    </w:p>
    <w:p w14:paraId="0164D0B9" w14:textId="5C831485" w:rsidR="00A40AAC" w:rsidRDefault="00A40AAC" w:rsidP="00A40AAC">
      <w:r>
        <w:t xml:space="preserve">Nous avons tenté jusqu’ici de prédire s’il pleuvra à </w:t>
      </w:r>
      <w:r w:rsidRPr="00D56620">
        <w:rPr>
          <w:i/>
          <w:iCs/>
        </w:rPr>
        <w:t>J+1</w:t>
      </w:r>
      <w:r>
        <w:t>. Voyons voir maintenant s’il est possible de prévoir la pluie sur davantage de jours dans le futur.</w:t>
      </w:r>
    </w:p>
    <w:p w14:paraId="6CD44C5B" w14:textId="767167B3" w:rsidR="00A40AAC" w:rsidRDefault="00A40AAC" w:rsidP="00A40AAC">
      <w:r>
        <w:t>Pour cela, nous allons créer de nouvelles variables cibles, nommées</w:t>
      </w:r>
      <w:r w:rsidR="00C56862">
        <w:t xml:space="preserve"> </w:t>
      </w:r>
      <w:proofErr w:type="spellStart"/>
      <w:r w:rsidRPr="00C56862">
        <w:rPr>
          <w:i/>
          <w:iCs/>
        </w:rPr>
        <w:t>Rain_J_</w:t>
      </w:r>
      <w:r w:rsidR="00C56862" w:rsidRPr="00C56862">
        <w:rPr>
          <w:i/>
          <w:iCs/>
        </w:rPr>
        <w:t>h</w:t>
      </w:r>
      <w:proofErr w:type="spellEnd"/>
      <w:r>
        <w:t xml:space="preserve">, où </w:t>
      </w:r>
      <w:r w:rsidR="00C56862">
        <w:t>h</w:t>
      </w:r>
      <w:r>
        <w:t xml:space="preserve"> est le nombre de jours dans le futur et dont </w:t>
      </w:r>
      <w:proofErr w:type="spellStart"/>
      <w:r w:rsidRPr="00C56862">
        <w:rPr>
          <w:i/>
          <w:iCs/>
        </w:rPr>
        <w:t>Rain_J_</w:t>
      </w:r>
      <w:r w:rsidR="00C56862" w:rsidRPr="00C56862">
        <w:rPr>
          <w:i/>
          <w:iCs/>
        </w:rPr>
        <w:t>h</w:t>
      </w:r>
      <w:proofErr w:type="spellEnd"/>
      <w:r>
        <w:t xml:space="preserve"> vaudra 1 s’il pleuvra dans </w:t>
      </w:r>
      <w:r w:rsidR="00C56862">
        <w:t>h</w:t>
      </w:r>
      <w:r>
        <w:t xml:space="preserve"> jours et 0 sinon.</w:t>
      </w:r>
    </w:p>
    <w:p w14:paraId="162EF42E" w14:textId="41DED6B3" w:rsidR="00A40AAC" w:rsidRDefault="00A40AAC" w:rsidP="00A40AAC">
      <w:r>
        <w:t xml:space="preserve">Afin d’obtenir ces variables, nous </w:t>
      </w:r>
      <w:r w:rsidR="00C5062F">
        <w:t xml:space="preserve">partons de </w:t>
      </w:r>
      <w:proofErr w:type="spellStart"/>
      <w:r w:rsidR="00C5062F" w:rsidRPr="00BA7E49">
        <w:rPr>
          <w:i/>
        </w:rPr>
        <w:t>RainToday</w:t>
      </w:r>
      <w:proofErr w:type="spellEnd"/>
      <w:r w:rsidR="00C5062F">
        <w:t xml:space="preserve">, à laquelle nous </w:t>
      </w:r>
      <w:r>
        <w:t xml:space="preserve">allons </w:t>
      </w:r>
      <w:r w:rsidR="00C5062F">
        <w:t xml:space="preserve">appliquer </w:t>
      </w:r>
      <w:r>
        <w:t>des shifts successifs</w:t>
      </w:r>
      <w:r w:rsidR="00C52633">
        <w:t xml:space="preserve"> à partir de notre </w:t>
      </w:r>
      <w:proofErr w:type="spellStart"/>
      <w:r w:rsidR="00C52633">
        <w:t>Dataframe</w:t>
      </w:r>
      <w:proofErr w:type="spellEnd"/>
      <w:r w:rsidR="00C52633">
        <w:t xml:space="preserve"> trié chronologiquement</w:t>
      </w:r>
      <w:r>
        <w:t xml:space="preserve">, après avoir rempli les dates manquantes </w:t>
      </w:r>
      <w:r>
        <w:lastRenderedPageBreak/>
        <w:t>avec des données vierges.</w:t>
      </w:r>
      <w:r w:rsidR="00BA7E49">
        <w:t xml:space="preserve"> Ce décalage est appliqué pour chaque </w:t>
      </w:r>
      <w:r w:rsidR="00BA7E49" w:rsidRPr="00BA7E49">
        <w:rPr>
          <w:i/>
        </w:rPr>
        <w:t>Location</w:t>
      </w:r>
      <w:r w:rsidR="00BA7E49">
        <w:t xml:space="preserve">, et non sur le </w:t>
      </w:r>
      <w:proofErr w:type="spellStart"/>
      <w:r w:rsidR="00BA7E49">
        <w:t>dataframe</w:t>
      </w:r>
      <w:proofErr w:type="spellEnd"/>
      <w:r w:rsidR="00BA7E49">
        <w:t xml:space="preserve"> globale pour que le shift n’impute pas la valeur de la dernière date d’une </w:t>
      </w:r>
      <w:r w:rsidR="00BA7E49" w:rsidRPr="00BA7E49">
        <w:rPr>
          <w:i/>
        </w:rPr>
        <w:t>Location</w:t>
      </w:r>
      <w:r w:rsidR="00BA7E49">
        <w:t xml:space="preserve"> sur la valeur de la première date d’une autre </w:t>
      </w:r>
      <w:r w:rsidR="00BA7E49" w:rsidRPr="00BA7E49">
        <w:rPr>
          <w:i/>
        </w:rPr>
        <w:t>Location</w:t>
      </w:r>
      <w:r w:rsidR="00BA7E49">
        <w:t>.</w:t>
      </w:r>
    </w:p>
    <w:p w14:paraId="7D882FB3" w14:textId="317BF18F" w:rsidR="00B3510A" w:rsidRDefault="00B3510A" w:rsidP="00A40AAC">
      <w:r w:rsidRPr="00C56862">
        <w:rPr>
          <w:i/>
          <w:iCs/>
        </w:rPr>
        <w:t>Rain_J_1</w:t>
      </w:r>
      <w:r>
        <w:t xml:space="preserve"> est donc égale à </w:t>
      </w:r>
      <w:proofErr w:type="spellStart"/>
      <w:r w:rsidRPr="00C56862">
        <w:rPr>
          <w:i/>
          <w:iCs/>
        </w:rPr>
        <w:t>RainTomorrow</w:t>
      </w:r>
      <w:proofErr w:type="spellEnd"/>
      <w:r w:rsidR="00BA7E49">
        <w:t>, Rain_J_2 indique s’il pleuvra après-demain, etc. Les taux de répartition entre les classes restent donc identiques.</w:t>
      </w:r>
    </w:p>
    <w:p w14:paraId="6CE37986" w14:textId="032A4105" w:rsidR="00B3510A" w:rsidRDefault="00B3510A" w:rsidP="00A40AAC">
      <w:r>
        <w:t xml:space="preserve">Notre approche va consister à entraîner spécifiquement un modèle pour chaque variable cible </w:t>
      </w:r>
      <w:proofErr w:type="spellStart"/>
      <w:r w:rsidRPr="00C56862">
        <w:rPr>
          <w:i/>
          <w:iCs/>
        </w:rPr>
        <w:t>Rain_J_</w:t>
      </w:r>
      <w:r w:rsidR="00C56862" w:rsidRPr="00C56862">
        <w:rPr>
          <w:i/>
          <w:iCs/>
        </w:rPr>
        <w:t>h</w:t>
      </w:r>
      <w:proofErr w:type="spellEnd"/>
      <w:r>
        <w:t>. Dans les graphes qui suivront, lorsque nous regardons l’évolution des qualités de prédiction suivant le nombre de jours dans le futur prédit, il s’agira donc d’autant de modèles qu’il y a de jours distincts prédits.</w:t>
      </w:r>
      <w:r w:rsidR="00F718A6">
        <w:t xml:space="preserve"> Nous utiliserons des </w:t>
      </w:r>
      <w:proofErr w:type="spellStart"/>
      <w:r w:rsidR="00F718A6">
        <w:t>XGBoost</w:t>
      </w:r>
      <w:proofErr w:type="spellEnd"/>
      <w:r w:rsidR="00F718A6">
        <w:t xml:space="preserve"> avec les mêmes hyperparamètres que vus précédemment, en fonction de la granularité micro, macro ou climatique.</w:t>
      </w:r>
    </w:p>
    <w:p w14:paraId="07A1F5FB" w14:textId="171EDCD0" w:rsidR="00B3510A" w:rsidRDefault="00DA273B" w:rsidP="00A65060">
      <w:pPr>
        <w:pStyle w:val="Titre2"/>
      </w:pPr>
      <w:bookmarkStart w:id="60" w:name="_Toc152877711"/>
      <w:r>
        <w:t>Limite théorique</w:t>
      </w:r>
      <w:bookmarkEnd w:id="60"/>
    </w:p>
    <w:p w14:paraId="1CC25849" w14:textId="5F2B8822" w:rsidR="00B3510A" w:rsidRDefault="00B3510A" w:rsidP="00A40AAC">
      <w:r>
        <w:t>Les sites de prévision météorologique proposent des prédictions maximales sur 2 semaines. Nous nous attendons donc que la qualité des prédictions se réduisent progressivement jusqu’à ne plus pouvoir se distinguer du hasard</w:t>
      </w:r>
      <w:r w:rsidR="00A65060">
        <w:t xml:space="preserve"> avant </w:t>
      </w:r>
      <w:r w:rsidR="00DA273B">
        <w:t>cette limite théorique d</w:t>
      </w:r>
      <w:r w:rsidR="00A65060">
        <w:t>e 15 jours</w:t>
      </w:r>
      <w:r>
        <w:t>. Observons ici l’</w:t>
      </w:r>
      <w:proofErr w:type="spellStart"/>
      <w:r>
        <w:t>accuracy</w:t>
      </w:r>
      <w:proofErr w:type="spellEnd"/>
      <w:r>
        <w:t xml:space="preserve">, le </w:t>
      </w:r>
      <w:proofErr w:type="spellStart"/>
      <w:r>
        <w:t>recall</w:t>
      </w:r>
      <w:proofErr w:type="spellEnd"/>
      <w:r>
        <w:t xml:space="preserve"> et l’AUC-ROC pour des modèles entra</w:t>
      </w:r>
      <w:r w:rsidR="00A65060">
        <w:t>înés</w:t>
      </w:r>
      <w:r>
        <w:t xml:space="preserve"> sur l’ensemble de l’Australie.</w:t>
      </w:r>
      <w:r w:rsidR="000B1B9A">
        <w:t xml:space="preserve"> Dans </w:t>
      </w:r>
      <w:r w:rsidR="004C5660">
        <w:t xml:space="preserve">la </w:t>
      </w:r>
      <w:r w:rsidR="004C5660">
        <w:fldChar w:fldCharType="begin"/>
      </w:r>
      <w:r w:rsidR="004C5660">
        <w:instrText xml:space="preserve"> REF _Ref152688132 \h </w:instrText>
      </w:r>
      <w:r w:rsidR="004C5660">
        <w:fldChar w:fldCharType="separate"/>
      </w:r>
      <w:r w:rsidR="00403D22">
        <w:t xml:space="preserve">Figure </w:t>
      </w:r>
      <w:r w:rsidR="00403D22">
        <w:rPr>
          <w:noProof/>
        </w:rPr>
        <w:t>34</w:t>
      </w:r>
      <w:r w:rsidR="004C5660">
        <w:fldChar w:fldCharType="end"/>
      </w:r>
      <w:r w:rsidR="000B1B9A">
        <w:t xml:space="preserve">, nous avons conservé le seuil par défaut de 0,5. Dans </w:t>
      </w:r>
      <w:r w:rsidR="004C5660">
        <w:t xml:space="preserve">la </w:t>
      </w:r>
      <w:r w:rsidR="004C5660">
        <w:fldChar w:fldCharType="begin"/>
      </w:r>
      <w:r w:rsidR="004C5660">
        <w:instrText xml:space="preserve"> REF _Ref152688117 \h </w:instrText>
      </w:r>
      <w:r w:rsidR="004C5660">
        <w:fldChar w:fldCharType="separate"/>
      </w:r>
      <w:r w:rsidR="00403D22">
        <w:t xml:space="preserve">Figure </w:t>
      </w:r>
      <w:r w:rsidR="00403D22">
        <w:rPr>
          <w:noProof/>
        </w:rPr>
        <w:t>35</w:t>
      </w:r>
      <w:r w:rsidR="004C5660">
        <w:fldChar w:fldCharType="end"/>
      </w:r>
      <w:r w:rsidR="000B1B9A">
        <w:t>, nous avons pris le seuil optimal au regard de la courbe ROC.</w:t>
      </w:r>
      <w:r w:rsidR="00DC6690">
        <w:t xml:space="preserve"> Regardons comment les métriques évoluent en fonction du nombre de journées dans le futur de prédictions :</w:t>
      </w:r>
    </w:p>
    <w:p w14:paraId="51E71378" w14:textId="4CF59AEC" w:rsidR="00E86D20" w:rsidRDefault="00E86D20" w:rsidP="00E86D20">
      <w:pPr>
        <w:jc w:val="center"/>
      </w:pPr>
      <w:r>
        <w:rPr>
          <w:noProof/>
          <w:lang w:eastAsia="fr-FR"/>
        </w:rPr>
        <w:drawing>
          <wp:inline distT="0" distB="0" distL="0" distR="0" wp14:anchorId="05451E7D" wp14:editId="72C202BE">
            <wp:extent cx="2940148" cy="1739242"/>
            <wp:effectExtent l="0" t="0" r="0" b="0"/>
            <wp:docPr id="1981498321" name="Image 1981498321" descr="Une image contenant texte, capture d’écran,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98321" name="Image 1981498321" descr="Une image contenant texte, capture d’écran, ligne, Tracé&#10;&#10;Description générée automatiquement"/>
                    <pic:cNvPicPr/>
                  </pic:nvPicPr>
                  <pic:blipFill>
                    <a:blip r:embed="rId51"/>
                    <a:stretch>
                      <a:fillRect/>
                    </a:stretch>
                  </pic:blipFill>
                  <pic:spPr>
                    <a:xfrm>
                      <a:off x="0" y="0"/>
                      <a:ext cx="2951867" cy="1746174"/>
                    </a:xfrm>
                    <a:prstGeom prst="rect">
                      <a:avLst/>
                    </a:prstGeom>
                  </pic:spPr>
                </pic:pic>
              </a:graphicData>
            </a:graphic>
          </wp:inline>
        </w:drawing>
      </w:r>
    </w:p>
    <w:p w14:paraId="0CC8AC74" w14:textId="2584F252" w:rsidR="00E86D20" w:rsidRDefault="00E86D20" w:rsidP="00E86D20">
      <w:pPr>
        <w:pStyle w:val="Lgende"/>
        <w:rPr>
          <w:noProof/>
        </w:rPr>
      </w:pPr>
      <w:bookmarkStart w:id="61" w:name="_Ref152688132"/>
      <w:r>
        <w:t xml:space="preserve">Figure </w:t>
      </w:r>
      <w:fldSimple w:instr=" SEQ Figure \* ARABIC ">
        <w:r w:rsidR="00403D22">
          <w:rPr>
            <w:noProof/>
          </w:rPr>
          <w:t>34</w:t>
        </w:r>
      </w:fldSimple>
      <w:bookmarkEnd w:id="61"/>
      <w:r>
        <w:t>: Scores du modèle macro, seuil par défaut</w:t>
      </w:r>
    </w:p>
    <w:p w14:paraId="1D86B4D4" w14:textId="6ED2820E" w:rsidR="00237B5F" w:rsidRDefault="00237B5F" w:rsidP="00E86D20">
      <w:pPr>
        <w:jc w:val="center"/>
      </w:pPr>
      <w:r>
        <w:rPr>
          <w:noProof/>
          <w:lang w:eastAsia="fr-FR"/>
        </w:rPr>
        <w:drawing>
          <wp:inline distT="0" distB="0" distL="0" distR="0" wp14:anchorId="299B3DAF" wp14:editId="1CD43685">
            <wp:extent cx="3017520" cy="1785011"/>
            <wp:effectExtent l="0" t="0" r="0" b="5715"/>
            <wp:docPr id="206415169" name="Image 206415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42411" cy="1799735"/>
                    </a:xfrm>
                    <a:prstGeom prst="rect">
                      <a:avLst/>
                    </a:prstGeom>
                  </pic:spPr>
                </pic:pic>
              </a:graphicData>
            </a:graphic>
          </wp:inline>
        </w:drawing>
      </w:r>
    </w:p>
    <w:p w14:paraId="131D0D55" w14:textId="2D368DAD" w:rsidR="004C5660" w:rsidRDefault="00E86D20" w:rsidP="00E86D20">
      <w:pPr>
        <w:pStyle w:val="Lgende"/>
      </w:pPr>
      <w:bookmarkStart w:id="62" w:name="_Ref152688117"/>
      <w:r>
        <w:t xml:space="preserve">Figure </w:t>
      </w:r>
      <w:fldSimple w:instr=" SEQ Figure \* ARABIC ">
        <w:r w:rsidR="00403D22">
          <w:rPr>
            <w:noProof/>
          </w:rPr>
          <w:t>35</w:t>
        </w:r>
      </w:fldSimple>
      <w:bookmarkEnd w:id="62"/>
      <w:r>
        <w:t> : Scores du modèle macro, seuil optimal</w:t>
      </w:r>
      <w:r w:rsidR="00C56862">
        <w:rPr>
          <w:noProof/>
          <w:lang w:eastAsia="fr-FR"/>
        </w:rPr>
        <mc:AlternateContent>
          <mc:Choice Requires="wps">
            <w:drawing>
              <wp:anchor distT="0" distB="0" distL="114300" distR="114300" simplePos="0" relativeHeight="251681792" behindDoc="1" locked="0" layoutInCell="1" allowOverlap="1" wp14:anchorId="57C8771F" wp14:editId="67721A38">
                <wp:simplePos x="0" y="0"/>
                <wp:positionH relativeFrom="column">
                  <wp:posOffset>-1905</wp:posOffset>
                </wp:positionH>
                <wp:positionV relativeFrom="paragraph">
                  <wp:posOffset>1786890</wp:posOffset>
                </wp:positionV>
                <wp:extent cx="2997835" cy="635"/>
                <wp:effectExtent l="0" t="0" r="0" b="12065"/>
                <wp:wrapTight wrapText="bothSides">
                  <wp:wrapPolygon edited="0">
                    <wp:start x="0" y="0"/>
                    <wp:lineTo x="0" y="0"/>
                    <wp:lineTo x="21504" y="0"/>
                    <wp:lineTo x="21504" y="0"/>
                    <wp:lineTo x="0" y="0"/>
                  </wp:wrapPolygon>
                </wp:wrapTight>
                <wp:docPr id="905899182" name="Zone de texte 1"/>
                <wp:cNvGraphicFramePr/>
                <a:graphic xmlns:a="http://schemas.openxmlformats.org/drawingml/2006/main">
                  <a:graphicData uri="http://schemas.microsoft.com/office/word/2010/wordprocessingShape">
                    <wps:wsp>
                      <wps:cNvSpPr txBox="1"/>
                      <wps:spPr>
                        <a:xfrm>
                          <a:off x="0" y="0"/>
                          <a:ext cx="2997835" cy="635"/>
                        </a:xfrm>
                        <a:prstGeom prst="rect">
                          <a:avLst/>
                        </a:prstGeom>
                        <a:solidFill>
                          <a:prstClr val="white"/>
                        </a:solidFill>
                        <a:ln>
                          <a:noFill/>
                        </a:ln>
                      </wps:spPr>
                      <wps:txbx>
                        <w:txbxContent>
                          <w:p w14:paraId="59BE31A9" w14:textId="1297268E" w:rsidR="00BA068F" w:rsidRPr="00DD00B1" w:rsidRDefault="00BA068F" w:rsidP="00D56620">
                            <w:pPr>
                              <w:pStyle w:val="Lgende"/>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C8771F" id="_x0000_s1027" type="#_x0000_t202" style="position:absolute;left:0;text-align:left;margin-left:-.15pt;margin-top:140.7pt;width:236.0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" stroked="f">
                <v:textbox style="mso-fit-shape-to-text:t" inset="0,0,0,0">
                  <w:txbxContent>
                    <w:p w14:paraId="59BE31A9" w14:textId="1297268E" w:rsidR="00BA068F" w:rsidRPr="00DD00B1" w:rsidRDefault="00BA068F" w:rsidP="00D56620">
                      <w:pPr>
                        <w:pStyle w:val="Lgende"/>
                        <w:rPr>
                          <w:noProof/>
                        </w:rPr>
                      </w:pPr>
                    </w:p>
                  </w:txbxContent>
                </v:textbox>
                <w10:wrap type="tight"/>
              </v:shape>
            </w:pict>
          </mc:Fallback>
        </mc:AlternateContent>
      </w:r>
    </w:p>
    <w:p w14:paraId="2AB828F1" w14:textId="1EFA624C" w:rsidR="00FE45A7" w:rsidRDefault="00DC6690" w:rsidP="005B1801">
      <w:pPr>
        <w:jc w:val="left"/>
      </w:pPr>
      <w:r>
        <w:t>Plusieurs constats s’imposent :</w:t>
      </w:r>
    </w:p>
    <w:p w14:paraId="6EF256FB" w14:textId="2C070F90" w:rsidR="00DC6690" w:rsidRDefault="00DC6690" w:rsidP="00DC6690">
      <w:pPr>
        <w:pStyle w:val="Paragraphedeliste"/>
        <w:numPr>
          <w:ilvl w:val="0"/>
          <w:numId w:val="25"/>
        </w:numPr>
        <w:jc w:val="left"/>
      </w:pPr>
      <w:r>
        <w:t>L’</w:t>
      </w:r>
      <w:proofErr w:type="spellStart"/>
      <w:r>
        <w:t>accuracy</w:t>
      </w:r>
      <w:proofErr w:type="spellEnd"/>
      <w:r>
        <w:t xml:space="preserve"> faiblit rapidement dans les deux cas les quatre premiers jours</w:t>
      </w:r>
    </w:p>
    <w:p w14:paraId="21DC0029" w14:textId="17336909" w:rsidR="00DC6690" w:rsidRDefault="00DC6690" w:rsidP="00DC6690">
      <w:pPr>
        <w:pStyle w:val="Paragraphedeliste"/>
        <w:numPr>
          <w:ilvl w:val="0"/>
          <w:numId w:val="25"/>
        </w:numPr>
        <w:jc w:val="left"/>
      </w:pPr>
      <w:r>
        <w:t>Elle converge vers une valeur légèrement inférieure à 0,8 avec le seuil par défaut (rappelons qu’il y un taux de journées non pluvieuses de 0,77), et un peu supérieure à 0,6 avec le seuil optimal</w:t>
      </w:r>
    </w:p>
    <w:p w14:paraId="13761974" w14:textId="724854DE" w:rsidR="00DC6690" w:rsidRDefault="00DC6690" w:rsidP="00A40AAC">
      <w:pPr>
        <w:pStyle w:val="Paragraphedeliste"/>
        <w:numPr>
          <w:ilvl w:val="0"/>
          <w:numId w:val="25"/>
        </w:numPr>
        <w:jc w:val="left"/>
      </w:pPr>
      <w:r>
        <w:lastRenderedPageBreak/>
        <w:t xml:space="preserve">Le </w:t>
      </w:r>
      <w:proofErr w:type="spellStart"/>
      <w:r>
        <w:t>recall</w:t>
      </w:r>
      <w:proofErr w:type="spellEnd"/>
      <w:r>
        <w:t xml:space="preserve"> s’effondre à moins de 0,1 là aussi avec le seuil par défaut, ce qui fait supposer que les modèles ne doivent que rarement prédire de la pluie à partir de J+4</w:t>
      </w:r>
    </w:p>
    <w:p w14:paraId="3B729687" w14:textId="18C9D15D" w:rsidR="00DC6690" w:rsidRDefault="00DC6690" w:rsidP="00A40AAC">
      <w:pPr>
        <w:pStyle w:val="Paragraphedeliste"/>
        <w:numPr>
          <w:ilvl w:val="0"/>
          <w:numId w:val="25"/>
        </w:numPr>
        <w:jc w:val="left"/>
      </w:pPr>
      <w:r>
        <w:t xml:space="preserve">Avec le seuil optimal, le </w:t>
      </w:r>
      <w:proofErr w:type="spellStart"/>
      <w:r>
        <w:t>recall</w:t>
      </w:r>
      <w:proofErr w:type="spellEnd"/>
      <w:r>
        <w:t xml:space="preserve"> reste supérieur à 0,6 et montre qu’on arrive encore à capter plus de 60% des journées pluvieuses à J+15 dans nos prédictions positives</w:t>
      </w:r>
    </w:p>
    <w:p w14:paraId="11718EFE" w14:textId="1AEF6A28" w:rsidR="00DC6690" w:rsidRDefault="00DC6690" w:rsidP="00A40AAC">
      <w:pPr>
        <w:pStyle w:val="Paragraphedeliste"/>
        <w:numPr>
          <w:ilvl w:val="0"/>
          <w:numId w:val="25"/>
        </w:numPr>
        <w:jc w:val="left"/>
      </w:pPr>
      <w:r>
        <w:t>Enfin, et surtout, l’AUC ne converge pas vers 0,5, mais plutôt vers une valeur proche de 0,7 !</w:t>
      </w:r>
    </w:p>
    <w:p w14:paraId="691BAAA0" w14:textId="77777777" w:rsidR="00CD6187" w:rsidRDefault="00DC6690" w:rsidP="00DC6690">
      <w:pPr>
        <w:jc w:val="left"/>
      </w:pPr>
      <w:r>
        <w:t xml:space="preserve">Ce dernier constat est particulièrement surprenant : </w:t>
      </w:r>
      <w:r w:rsidR="000101DF">
        <w:t>si, comme nous l’avions supposé, la qualité des prédictions s’étaient dégradée jusqu’à devenir impossible, nous aurions dû avoir une AUC-ROC qui aurait dû se rapprocher de 0,5, de sorte à être comparable avec des prédictions aléatoires</w:t>
      </w:r>
      <w:r w:rsidR="00CD6187">
        <w:t>.</w:t>
      </w:r>
    </w:p>
    <w:p w14:paraId="4F21F98C" w14:textId="46F1C6C6" w:rsidR="00630FFA" w:rsidRDefault="00630FFA" w:rsidP="00DC6690">
      <w:pPr>
        <w:jc w:val="left"/>
      </w:pPr>
      <w:r>
        <w:t>Plus surprenant encore : même en élargissant nos prédictions sur une année, l’AUC reste très au-dessus de 0,5. Nous représentons ci-après les métriques utilisant le seuil optimal de chaque modèle :</w:t>
      </w:r>
    </w:p>
    <w:p w14:paraId="1B4A90C7" w14:textId="77777777" w:rsidR="002333BD" w:rsidRDefault="00643E94" w:rsidP="002333BD">
      <w:pPr>
        <w:keepNext/>
      </w:pPr>
      <w:r>
        <w:rPr>
          <w:noProof/>
          <w:lang w:eastAsia="fr-FR"/>
        </w:rPr>
        <w:drawing>
          <wp:inline distT="0" distB="0" distL="0" distR="0" wp14:anchorId="34EC3A5A" wp14:editId="1A1D8D6E">
            <wp:extent cx="6475730" cy="1193800"/>
            <wp:effectExtent l="0" t="0" r="1270" b="635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5730" cy="1193800"/>
                    </a:xfrm>
                    <a:prstGeom prst="rect">
                      <a:avLst/>
                    </a:prstGeom>
                  </pic:spPr>
                </pic:pic>
              </a:graphicData>
            </a:graphic>
          </wp:inline>
        </w:drawing>
      </w:r>
    </w:p>
    <w:p w14:paraId="3C1539A4" w14:textId="5DE0D78E" w:rsidR="00643E94" w:rsidRDefault="002333BD" w:rsidP="002333BD">
      <w:pPr>
        <w:pStyle w:val="Lgende"/>
      </w:pPr>
      <w:r>
        <w:t xml:space="preserve">Figure </w:t>
      </w:r>
      <w:fldSimple w:instr=" SEQ Figure \* ARABIC ">
        <w:r w:rsidR="00403D22">
          <w:rPr>
            <w:noProof/>
          </w:rPr>
          <w:t>36</w:t>
        </w:r>
      </w:fldSimple>
      <w:r>
        <w:t> :</w:t>
      </w:r>
      <w:r w:rsidR="007B0647">
        <w:t xml:space="preserve"> Métriques de performance de 360 modèles entrainés chacun à prédire la pluie à </w:t>
      </w:r>
      <w:proofErr w:type="spellStart"/>
      <w:r w:rsidR="007B0647">
        <w:t>J+n</w:t>
      </w:r>
      <w:proofErr w:type="spellEnd"/>
    </w:p>
    <w:p w14:paraId="36B75A71" w14:textId="0621E87E" w:rsidR="00B9569B" w:rsidRDefault="00B9569B" w:rsidP="00A40AAC">
      <w:r>
        <w:t>Bien entendu, l’</w:t>
      </w:r>
      <w:proofErr w:type="spellStart"/>
      <w:r>
        <w:t>accuracy</w:t>
      </w:r>
      <w:proofErr w:type="spellEnd"/>
      <w:r>
        <w:t xml:space="preserve"> étant d’environ 0,6 pour des prévisions dès J+4, nous avons bien conscience de la faible qualité de ces prédictions. Il n’empêche qu’il reste étonnant de constater que </w:t>
      </w:r>
      <w:r w:rsidR="00FE02CC">
        <w:t>les seuls relevés météorologiques</w:t>
      </w:r>
      <w:r>
        <w:t xml:space="preserve"> d’un jour donné permettent de prédire mieux que le hasard s’il pleuvra un certain nombre de journées dans le futur.</w:t>
      </w:r>
    </w:p>
    <w:p w14:paraId="4AB3506C" w14:textId="25EF2BAF" w:rsidR="007E7AFB" w:rsidRDefault="007E7AFB" w:rsidP="007E7AFB">
      <w:pPr>
        <w:pStyle w:val="Titre2"/>
      </w:pPr>
      <w:bookmarkStart w:id="63" w:name="_Toc152877712"/>
      <w:r>
        <w:t>Comportement détaillé</w:t>
      </w:r>
      <w:bookmarkEnd w:id="63"/>
    </w:p>
    <w:p w14:paraId="20063DFC" w14:textId="77777777" w:rsidR="002B2553" w:rsidRDefault="007E7AFB" w:rsidP="007E7AFB">
      <w:r>
        <w:t xml:space="preserve">Essayons de comprendre nos modèles. </w:t>
      </w:r>
      <w:r w:rsidR="00926C27">
        <w:t xml:space="preserve">La courbe ROC de gauche illustre les résultats à J+1 (ce qui correspond donc à </w:t>
      </w:r>
      <w:proofErr w:type="spellStart"/>
      <w:r w:rsidR="00926C27" w:rsidRPr="00FE02CC">
        <w:rPr>
          <w:i/>
          <w:iCs/>
        </w:rPr>
        <w:t>RainTomorrow</w:t>
      </w:r>
      <w:proofErr w:type="spellEnd"/>
      <w:r w:rsidR="00926C27">
        <w:t xml:space="preserve">). La courbe de droite trace les résultats à J+7. Les différences entre ces deux courbes sont représentatives de l’évolution dans le temps : </w:t>
      </w:r>
    </w:p>
    <w:p w14:paraId="3CCF7ABB" w14:textId="77777777" w:rsidR="002B2553" w:rsidRDefault="002B2553" w:rsidP="002B2553">
      <w:pPr>
        <w:pStyle w:val="Paragraphedeliste"/>
        <w:numPr>
          <w:ilvl w:val="0"/>
          <w:numId w:val="25"/>
        </w:numPr>
      </w:pPr>
      <w:r>
        <w:t xml:space="preserve">la courbe ROC s’aplatit rapidement les 4 premiers jours </w:t>
      </w:r>
    </w:p>
    <w:p w14:paraId="7F38CB4A" w14:textId="7388703A" w:rsidR="007E7AFB" w:rsidRDefault="002B2553" w:rsidP="002B2553">
      <w:pPr>
        <w:pStyle w:val="Paragraphedeliste"/>
        <w:numPr>
          <w:ilvl w:val="0"/>
          <w:numId w:val="25"/>
        </w:numPr>
      </w:pPr>
      <w:r>
        <w:t>le point noir, représentant le seuil par défaut, se rapproche de l’origine</w:t>
      </w:r>
    </w:p>
    <w:p w14:paraId="54464C38" w14:textId="66BB7FF4" w:rsidR="002B2553" w:rsidRDefault="002B2553" w:rsidP="002B2553">
      <w:pPr>
        <w:pStyle w:val="Paragraphedeliste"/>
        <w:numPr>
          <w:ilvl w:val="0"/>
          <w:numId w:val="25"/>
        </w:numPr>
      </w:pPr>
      <w:r>
        <w:t>le point rouge, représentant le seuil optimal, reste au centre de la courbe</w:t>
      </w:r>
    </w:p>
    <w:p w14:paraId="4228AA1A" w14:textId="3ECADDA0" w:rsidR="002B2553" w:rsidRPr="007E7AFB" w:rsidRDefault="002B2553" w:rsidP="002B2553">
      <w:r>
        <w:t>Ces simples visualisations corroborent les métriques vues plus haut : en conservant le seuil par défaut, nous allons très vite prédire presque systématiquement qu’il ne pleuvra pas. En revanche, le seuil optimal nous permet d’améliorer d’une façon frappant le taux de vrais positifs</w:t>
      </w:r>
    </w:p>
    <w:p w14:paraId="74A15E5E" w14:textId="360F5CDB" w:rsidR="00EA5604" w:rsidRDefault="00EA5604" w:rsidP="00A40AAC">
      <w:r>
        <w:rPr>
          <w:noProof/>
          <w:lang w:eastAsia="fr-FR"/>
        </w:rPr>
        <w:lastRenderedPageBreak/>
        <w:drawing>
          <wp:anchor distT="0" distB="0" distL="114300" distR="114300" simplePos="0" relativeHeight="251672576" behindDoc="1" locked="0" layoutInCell="1" allowOverlap="1" wp14:anchorId="6BA5AD42" wp14:editId="0CCC6950">
            <wp:simplePos x="0" y="0"/>
            <wp:positionH relativeFrom="margin">
              <wp:align>left</wp:align>
            </wp:positionH>
            <wp:positionV relativeFrom="paragraph">
              <wp:posOffset>248285</wp:posOffset>
            </wp:positionV>
            <wp:extent cx="2841625" cy="2319020"/>
            <wp:effectExtent l="0" t="0" r="0" b="5080"/>
            <wp:wrapTight wrapText="bothSides">
              <wp:wrapPolygon edited="0">
                <wp:start x="0" y="0"/>
                <wp:lineTo x="0" y="21470"/>
                <wp:lineTo x="21431" y="21470"/>
                <wp:lineTo x="21431" y="0"/>
                <wp:lineTo x="0" y="0"/>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841625" cy="2319020"/>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inline distT="0" distB="0" distL="0" distR="0" wp14:anchorId="59E71826" wp14:editId="05457084">
            <wp:extent cx="3020992" cy="2465554"/>
            <wp:effectExtent l="0" t="0" r="825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30780" cy="2473543"/>
                    </a:xfrm>
                    <a:prstGeom prst="rect">
                      <a:avLst/>
                    </a:prstGeom>
                  </pic:spPr>
                </pic:pic>
              </a:graphicData>
            </a:graphic>
          </wp:inline>
        </w:drawing>
      </w:r>
    </w:p>
    <w:p w14:paraId="49503D74" w14:textId="1870729D" w:rsidR="00B94CFA" w:rsidRDefault="00B94CFA" w:rsidP="00A40AAC"/>
    <w:p w14:paraId="2CE9BA04" w14:textId="3973F9C3" w:rsidR="00B94CFA" w:rsidRDefault="00D455CE" w:rsidP="00EF17F2">
      <w:pPr>
        <w:pStyle w:val="Titre2"/>
      </w:pPr>
      <w:bookmarkStart w:id="64" w:name="_Toc152877713"/>
      <w:r>
        <w:t>Analyse par zone climatique</w:t>
      </w:r>
      <w:bookmarkEnd w:id="64"/>
    </w:p>
    <w:p w14:paraId="3831F4DA" w14:textId="61D491B4" w:rsidR="00830668" w:rsidRDefault="00830668" w:rsidP="00A40AAC">
      <w:pPr>
        <w:rPr>
          <w:noProof/>
          <w:lang w:eastAsia="fr-FR"/>
        </w:rPr>
      </w:pPr>
      <w:r>
        <w:rPr>
          <w:noProof/>
          <w:lang w:eastAsia="fr-FR"/>
        </w:rPr>
        <w:t>Le graphique de gauche ci-dessous nous présente l’évolution de l’AUC-ROC pour chaque zone climatique pour les 15 premiers jours de prédiction. Le graphique de droite les représente sur une année.</w:t>
      </w:r>
    </w:p>
    <w:p w14:paraId="202D0997" w14:textId="31C0455E" w:rsidR="00DA273B" w:rsidRDefault="00CF0FA4" w:rsidP="00A40AAC">
      <w:pPr>
        <w:rPr>
          <w:noProof/>
          <w:lang w:eastAsia="fr-FR"/>
        </w:rPr>
      </w:pPr>
      <w:r>
        <w:rPr>
          <w:noProof/>
          <w:lang w:eastAsia="fr-FR"/>
        </w:rPr>
        <w:t>Sur les deux premières semaines, nous pouvons voir des différences dans l’évolution de l’AUC selon les zones climatiques. La zone septentrionale conserve un AUC proche de 0,8 après deux semaines, alors que la zone du désert central baisse plus rapidement vers 0,6.</w:t>
      </w:r>
    </w:p>
    <w:p w14:paraId="7A673CA0" w14:textId="77777777" w:rsidR="00830668" w:rsidRDefault="00830668" w:rsidP="00A40AAC"/>
    <w:p w14:paraId="080D3241" w14:textId="75382A8C" w:rsidR="00CF0FA4" w:rsidRDefault="00CF0FA4" w:rsidP="00830668">
      <w:pPr>
        <w:jc w:val="center"/>
      </w:pPr>
      <w:r>
        <w:rPr>
          <w:noProof/>
          <w:lang w:eastAsia="fr-FR"/>
        </w:rPr>
        <w:drawing>
          <wp:inline distT="0" distB="0" distL="0" distR="0" wp14:anchorId="554539D2" wp14:editId="328673F8">
            <wp:extent cx="2964440" cy="2100805"/>
            <wp:effectExtent l="0" t="0" r="762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78493" cy="2110764"/>
                    </a:xfrm>
                    <a:prstGeom prst="rect">
                      <a:avLst/>
                    </a:prstGeom>
                  </pic:spPr>
                </pic:pic>
              </a:graphicData>
            </a:graphic>
          </wp:inline>
        </w:drawing>
      </w:r>
      <w:r w:rsidR="00830668" w:rsidRPr="00830668">
        <w:rPr>
          <w:noProof/>
          <w:lang w:eastAsia="fr-FR"/>
        </w:rPr>
        <w:t xml:space="preserve"> </w:t>
      </w:r>
      <w:r w:rsidR="00830668">
        <w:rPr>
          <w:noProof/>
          <w:lang w:eastAsia="fr-FR"/>
        </w:rPr>
        <w:drawing>
          <wp:inline distT="0" distB="0" distL="0" distR="0" wp14:anchorId="732EEB78" wp14:editId="46413D55">
            <wp:extent cx="2992964" cy="2123955"/>
            <wp:effectExtent l="0" t="0" r="0"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19623" cy="2142874"/>
                    </a:xfrm>
                    <a:prstGeom prst="rect">
                      <a:avLst/>
                    </a:prstGeom>
                  </pic:spPr>
                </pic:pic>
              </a:graphicData>
            </a:graphic>
          </wp:inline>
        </w:drawing>
      </w:r>
    </w:p>
    <w:p w14:paraId="632703D5" w14:textId="77777777" w:rsidR="00EA5604" w:rsidRDefault="00EA5604" w:rsidP="00A40AAC"/>
    <w:p w14:paraId="5A121858" w14:textId="3983BE71" w:rsidR="00EA5604" w:rsidRDefault="00CF0FA4" w:rsidP="00A40AAC">
      <w:r>
        <w:t>Lorsqu’on observe les métriques sur une plage de prédiction d’un an, les différences de prévisibilité à long terme se confirment selon les zones climatiques.</w:t>
      </w:r>
      <w:r w:rsidR="00830668">
        <w:t xml:space="preserve"> Notez qu’on remarque une saisonnalité de l’AUC. Il s’agit d’un phénomène que nous avons remarqué de </w:t>
      </w:r>
      <w:r w:rsidR="00FE02CC">
        <w:t>façon encore plus marquée</w:t>
      </w:r>
      <w:r w:rsidR="00830668">
        <w:t xml:space="preserve"> pour la prévision de la température maximale dans le futur. Cette tendance saisonnière semble suivre une courbe ayant deux cycles au cours de l’année, c’est pourquoi nous avons ajouté une variable temporelle SaisonCos</w:t>
      </w:r>
      <w:r w:rsidR="00D16FB1">
        <w:t>4pi.</w:t>
      </w:r>
    </w:p>
    <w:p w14:paraId="16CE8CAC" w14:textId="6F426870" w:rsidR="00AA3139" w:rsidRDefault="00AA3139" w:rsidP="00A40AAC">
      <w:r>
        <w:t>Eclatons cette représentation sur une année pour chaque zone climatique, et enrichissons-là de l’</w:t>
      </w:r>
      <w:proofErr w:type="spellStart"/>
      <w:r>
        <w:t>accuracy</w:t>
      </w:r>
      <w:proofErr w:type="spellEnd"/>
      <w:r>
        <w:t xml:space="preserve"> (avec les données d’entrainement et de test, afin de repérer d’éventuels </w:t>
      </w:r>
      <w:proofErr w:type="spellStart"/>
      <w:r>
        <w:t>overfitting</w:t>
      </w:r>
      <w:proofErr w:type="spellEnd"/>
      <w:r>
        <w:t xml:space="preserve">) et du </w:t>
      </w:r>
      <w:proofErr w:type="spellStart"/>
      <w:r>
        <w:t>recall</w:t>
      </w:r>
      <w:proofErr w:type="spellEnd"/>
      <w:r>
        <w:t> :</w:t>
      </w:r>
    </w:p>
    <w:p w14:paraId="0B62EC1E" w14:textId="0DD4BC66" w:rsidR="00830668" w:rsidRDefault="00830668" w:rsidP="00A40AAC"/>
    <w:p w14:paraId="17FF23AA" w14:textId="77777777" w:rsidR="002333BD" w:rsidRDefault="007640EA" w:rsidP="002333BD">
      <w:pPr>
        <w:keepNext/>
      </w:pPr>
      <w:r>
        <w:rPr>
          <w:noProof/>
          <w:lang w:eastAsia="fr-FR"/>
        </w:rPr>
        <w:lastRenderedPageBreak/>
        <w:drawing>
          <wp:inline distT="0" distB="0" distL="0" distR="0" wp14:anchorId="68D0A382" wp14:editId="78F6D843">
            <wp:extent cx="6475730" cy="5127625"/>
            <wp:effectExtent l="0" t="0" r="127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5730" cy="5127625"/>
                    </a:xfrm>
                    <a:prstGeom prst="rect">
                      <a:avLst/>
                    </a:prstGeom>
                  </pic:spPr>
                </pic:pic>
              </a:graphicData>
            </a:graphic>
          </wp:inline>
        </w:drawing>
      </w:r>
    </w:p>
    <w:p w14:paraId="4811B784" w14:textId="0E2DBFE8" w:rsidR="007640EA" w:rsidRDefault="002333BD" w:rsidP="002333BD">
      <w:pPr>
        <w:pStyle w:val="Lgende"/>
      </w:pPr>
      <w:r>
        <w:t xml:space="preserve">Figure </w:t>
      </w:r>
      <w:fldSimple w:instr=" SEQ Figure \* ARABIC ">
        <w:r w:rsidR="00403D22">
          <w:rPr>
            <w:noProof/>
          </w:rPr>
          <w:t>37</w:t>
        </w:r>
      </w:fldSimple>
      <w:r w:rsidR="00617961">
        <w:t xml:space="preserve"> : Métriques de 360 modèles prédisant la pluie à </w:t>
      </w:r>
      <w:proofErr w:type="spellStart"/>
      <w:r w:rsidR="00617961">
        <w:t>J+n</w:t>
      </w:r>
      <w:proofErr w:type="spellEnd"/>
      <w:r w:rsidR="00617961">
        <w:t xml:space="preserve"> pour chaque zone climatique</w:t>
      </w:r>
    </w:p>
    <w:p w14:paraId="78F8A105" w14:textId="59D6D327" w:rsidR="007640EA" w:rsidRDefault="00D60F6D" w:rsidP="007640EA">
      <w:r>
        <w:t>Nous pouvons légitimement nous demander si ces modèles sont finalement plus performants que le hasard de façon systématique ou non. On effet, nous savons qu’un score AUC de 0,5 correspond à des prédictions aléatoires, mais est ce que nos scores souvent proches de 0,6 sont réellement pertinents ?</w:t>
      </w:r>
    </w:p>
    <w:p w14:paraId="23CF9D1A" w14:textId="0B529DBF" w:rsidR="00D60F6D" w:rsidRDefault="00D60F6D" w:rsidP="007640EA">
      <w:r>
        <w:t xml:space="preserve">Pour éclairer ce point, nous allons réaliser des tests Chi² entre les </w:t>
      </w:r>
      <w:r w:rsidR="007B0647">
        <w:t>valeurs observées et les valeurs prédites de la variable cible</w:t>
      </w:r>
      <w:r>
        <w:t xml:space="preserve">, pour chaque journée de prédiction dans le futur, et nous allons afficher la </w:t>
      </w:r>
      <w:proofErr w:type="spellStart"/>
      <w:r>
        <w:t>pvalue</w:t>
      </w:r>
      <w:proofErr w:type="spellEnd"/>
      <w:r>
        <w:t xml:space="preserve"> obtenue. Notre hypothèse nulle est que nos prédictions ne sont pas corrélées avec la réalité.</w:t>
      </w:r>
    </w:p>
    <w:p w14:paraId="5581EA2F" w14:textId="115BD6F8" w:rsidR="00D60F6D" w:rsidRDefault="00D60F6D" w:rsidP="007640EA">
      <w:r>
        <w:t>Les courbes bleues</w:t>
      </w:r>
      <w:r w:rsidR="00FE02CC">
        <w:rPr>
          <w:lang w:val="vi-VN"/>
        </w:rPr>
        <w:t xml:space="preserve"> dans </w:t>
      </w:r>
      <w:r w:rsidR="00FE02CC">
        <w:t xml:space="preserve">la </w:t>
      </w:r>
      <w:r w:rsidR="00FE02CC">
        <w:fldChar w:fldCharType="begin"/>
      </w:r>
      <w:r w:rsidR="00FE02CC">
        <w:instrText xml:space="preserve"> REF _Ref152922674 \h </w:instrText>
      </w:r>
      <w:r w:rsidR="00FE02CC">
        <w:fldChar w:fldCharType="separate"/>
      </w:r>
      <w:r w:rsidR="00FE02CC">
        <w:t xml:space="preserve">Figure </w:t>
      </w:r>
      <w:r w:rsidR="00FE02CC">
        <w:rPr>
          <w:noProof/>
        </w:rPr>
        <w:t>38</w:t>
      </w:r>
      <w:r w:rsidR="00FE02CC">
        <w:fldChar w:fldCharType="end"/>
      </w:r>
      <w:ins w:id="65" w:author="Sophie" w:date="2023-12-07T21:23:00Z">
        <w:r w:rsidR="00376EF5">
          <w:t xml:space="preserve"> </w:t>
        </w:r>
      </w:ins>
      <w:r>
        <w:t xml:space="preserve">issues des prédictions avec le seuil par défaut, montrent que H0 ne peut souvent pas être rejetée, car étant supérieur au seuil de 0,05. En revanche, les courbes orange de prédictions tenant compte du seuil optimal sont systématiquement </w:t>
      </w:r>
      <w:r w:rsidR="00077318">
        <w:t xml:space="preserve">inférieures à 0,05. Les prédictions prenant en compte le seuil optimal prédisent donc véritablement mieux que le hasard d’une façon significative. </w:t>
      </w:r>
      <w:r>
        <w:t xml:space="preserve"> </w:t>
      </w:r>
    </w:p>
    <w:p w14:paraId="2D1B4768" w14:textId="77777777" w:rsidR="00ED5841" w:rsidRDefault="00D60F6D" w:rsidP="00ED5841">
      <w:pPr>
        <w:keepNext/>
      </w:pPr>
      <w:r>
        <w:rPr>
          <w:noProof/>
          <w:lang w:eastAsia="fr-FR"/>
        </w:rPr>
        <w:lastRenderedPageBreak/>
        <w:drawing>
          <wp:inline distT="0" distB="0" distL="0" distR="0" wp14:anchorId="79E7AAF5" wp14:editId="17DC4E4A">
            <wp:extent cx="6475730" cy="5106670"/>
            <wp:effectExtent l="0" t="0" r="127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5730" cy="5106670"/>
                    </a:xfrm>
                    <a:prstGeom prst="rect">
                      <a:avLst/>
                    </a:prstGeom>
                  </pic:spPr>
                </pic:pic>
              </a:graphicData>
            </a:graphic>
          </wp:inline>
        </w:drawing>
      </w:r>
    </w:p>
    <w:p w14:paraId="51AB3770" w14:textId="20737B57" w:rsidR="00CF0FA4" w:rsidRDefault="00ED5841" w:rsidP="00FE02CC">
      <w:pPr>
        <w:pStyle w:val="Lgende"/>
      </w:pPr>
      <w:bookmarkStart w:id="66" w:name="_Ref152922674"/>
      <w:bookmarkStart w:id="67" w:name="_Ref152876614"/>
      <w:r>
        <w:t xml:space="preserve">Figure </w:t>
      </w:r>
      <w:fldSimple w:instr=" SEQ Figure \* ARABIC ">
        <w:r w:rsidR="00403D22">
          <w:rPr>
            <w:noProof/>
          </w:rPr>
          <w:t>38</w:t>
        </w:r>
      </w:fldSimple>
      <w:bookmarkEnd w:id="66"/>
      <w:r>
        <w:t> :</w:t>
      </w:r>
      <w:r w:rsidR="00617961" w:rsidRPr="00617961">
        <w:t xml:space="preserve"> </w:t>
      </w:r>
      <w:proofErr w:type="spellStart"/>
      <w:r w:rsidR="00617961">
        <w:t>pvalue</w:t>
      </w:r>
      <w:proofErr w:type="spellEnd"/>
      <w:r w:rsidR="00617961">
        <w:t xml:space="preserve"> issues du test X² de corrélation entre les prédiction</w:t>
      </w:r>
      <w:r w:rsidR="00FE02CC">
        <w:t>s</w:t>
      </w:r>
      <w:r w:rsidR="00617961">
        <w:t xml:space="preserve"> de 360 modèles prédisant la pluie à </w:t>
      </w:r>
      <w:proofErr w:type="spellStart"/>
      <w:r w:rsidR="00617961">
        <w:t>J+n</w:t>
      </w:r>
      <w:proofErr w:type="spellEnd"/>
      <w:r w:rsidR="00617961">
        <w:t xml:space="preserve"> et les observations à ces dates, pour chaque zone climatique</w:t>
      </w:r>
      <w:bookmarkEnd w:id="67"/>
    </w:p>
    <w:p w14:paraId="67EAE18A" w14:textId="10F9FFBF" w:rsidR="00077318" w:rsidRDefault="00D455CE" w:rsidP="00FC2D8F">
      <w:pPr>
        <w:pStyle w:val="Titre2"/>
      </w:pPr>
      <w:bookmarkStart w:id="68" w:name="_Toc152877714"/>
      <w:r>
        <w:t>Prédictions</w:t>
      </w:r>
      <w:bookmarkEnd w:id="68"/>
    </w:p>
    <w:p w14:paraId="66A0C398" w14:textId="4B142003" w:rsidR="00FC2D8F" w:rsidRDefault="00BD255B" w:rsidP="007640EA">
      <w:r>
        <w:t xml:space="preserve">Puisqu’il semble possible de prédire s’il pleuvra ou non un an à l’avance, jetons-nous à l’eau sur </w:t>
      </w:r>
      <w:r w:rsidR="00DD27DC">
        <w:t>quelques</w:t>
      </w:r>
      <w:r>
        <w:t xml:space="preserve"> cas concret</w:t>
      </w:r>
      <w:r w:rsidR="00DD27DC">
        <w:t>s</w:t>
      </w:r>
      <w:r>
        <w:t>.</w:t>
      </w:r>
    </w:p>
    <w:p w14:paraId="18F8DBD1" w14:textId="419D5CDC" w:rsidR="00FC2D8F" w:rsidRDefault="00F73502" w:rsidP="007640EA">
      <w:r>
        <w:t xml:space="preserve">Les graphiques ci-après montrent les résultats de la prédiction d’une journée pluvieuse ou non sur l’ensemble de l’année 2016 avec comme unique observation les </w:t>
      </w:r>
      <w:proofErr w:type="spellStart"/>
      <w:r>
        <w:t>features</w:t>
      </w:r>
      <w:proofErr w:type="spellEnd"/>
      <w:r>
        <w:t xml:space="preserve"> du 1</w:t>
      </w:r>
      <w:r w:rsidRPr="00F73502">
        <w:rPr>
          <w:vertAlign w:val="superscript"/>
        </w:rPr>
        <w:t>er</w:t>
      </w:r>
      <w:r>
        <w:t xml:space="preserve"> janvier 2016 ! Les 360 modèles entraînés pour effectuer cette prédiction l’ont bien entendu été uniquement avec des données antérieures à 2016.</w:t>
      </w:r>
    </w:p>
    <w:p w14:paraId="27A72D00" w14:textId="77777777" w:rsidR="002333BD" w:rsidRDefault="00175776" w:rsidP="002333BD">
      <w:pPr>
        <w:keepNext/>
      </w:pPr>
      <w:r>
        <w:rPr>
          <w:noProof/>
          <w:lang w:eastAsia="fr-FR"/>
        </w:rPr>
        <w:drawing>
          <wp:inline distT="0" distB="0" distL="0" distR="0" wp14:anchorId="5096069F" wp14:editId="28E39B70">
            <wp:extent cx="6475730" cy="1122680"/>
            <wp:effectExtent l="0" t="0" r="1270" b="127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5730" cy="1122680"/>
                    </a:xfrm>
                    <a:prstGeom prst="rect">
                      <a:avLst/>
                    </a:prstGeom>
                  </pic:spPr>
                </pic:pic>
              </a:graphicData>
            </a:graphic>
          </wp:inline>
        </w:drawing>
      </w:r>
    </w:p>
    <w:p w14:paraId="7DCECEAF" w14:textId="094F6B56" w:rsidR="00175776" w:rsidRDefault="002333BD" w:rsidP="002333BD">
      <w:pPr>
        <w:pStyle w:val="Lgende"/>
      </w:pPr>
      <w:r>
        <w:t xml:space="preserve">Figure </w:t>
      </w:r>
      <w:fldSimple w:instr=" SEQ Figure \* ARABIC ">
        <w:r w:rsidR="00403D22">
          <w:rPr>
            <w:noProof/>
          </w:rPr>
          <w:t>39</w:t>
        </w:r>
      </w:fldSimple>
      <w:r>
        <w:t xml:space="preserve"> : </w:t>
      </w:r>
      <w:r w:rsidR="00212B54">
        <w:t>Prédictions de la pluie sur l’année 2016 pour Darwin à partir de la seule observation du 1</w:t>
      </w:r>
      <w:r w:rsidR="00212B54" w:rsidRPr="00212B54">
        <w:rPr>
          <w:vertAlign w:val="superscript"/>
        </w:rPr>
        <w:t>er</w:t>
      </w:r>
      <w:r w:rsidR="00212B54">
        <w:t xml:space="preserve"> janvier 2016</w:t>
      </w:r>
    </w:p>
    <w:p w14:paraId="70B915AA" w14:textId="2EADCD7F" w:rsidR="008007E7" w:rsidRDefault="008007E7" w:rsidP="007640EA"/>
    <w:p w14:paraId="37E665AE" w14:textId="78C64575" w:rsidR="004F576A" w:rsidRDefault="004F576A" w:rsidP="007640EA"/>
    <w:p w14:paraId="2626121F" w14:textId="1368463A" w:rsidR="0075198F" w:rsidRDefault="0075198F" w:rsidP="007640EA"/>
    <w:p w14:paraId="4A80600A" w14:textId="77777777" w:rsidR="002333BD" w:rsidRDefault="00F07EEA" w:rsidP="002333BD">
      <w:pPr>
        <w:keepNext/>
      </w:pPr>
      <w:r>
        <w:rPr>
          <w:noProof/>
          <w:lang w:eastAsia="fr-FR"/>
        </w:rPr>
        <w:drawing>
          <wp:inline distT="0" distB="0" distL="0" distR="0" wp14:anchorId="1F69CCD6" wp14:editId="16A97EE5">
            <wp:extent cx="6475730" cy="1122680"/>
            <wp:effectExtent l="0" t="0" r="1270" b="127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5730" cy="1122680"/>
                    </a:xfrm>
                    <a:prstGeom prst="rect">
                      <a:avLst/>
                    </a:prstGeom>
                  </pic:spPr>
                </pic:pic>
              </a:graphicData>
            </a:graphic>
          </wp:inline>
        </w:drawing>
      </w:r>
    </w:p>
    <w:p w14:paraId="580FE6D7" w14:textId="05E6C776" w:rsidR="00F07EEA" w:rsidRDefault="002333BD" w:rsidP="00FE02CC">
      <w:pPr>
        <w:pStyle w:val="Lgende"/>
      </w:pPr>
      <w:r>
        <w:t xml:space="preserve">Figure </w:t>
      </w:r>
      <w:fldSimple w:instr=" SEQ Figure \* ARABIC ">
        <w:r w:rsidR="00403D22">
          <w:rPr>
            <w:noProof/>
          </w:rPr>
          <w:t>40</w:t>
        </w:r>
      </w:fldSimple>
      <w:r>
        <w:t xml:space="preserve">: </w:t>
      </w:r>
      <w:r w:rsidR="00212B54">
        <w:t xml:space="preserve">Prédictions de la pluie sur l’année 2016 pour </w:t>
      </w:r>
      <w:proofErr w:type="spellStart"/>
      <w:r w:rsidR="00212B54">
        <w:t>Adelaide</w:t>
      </w:r>
      <w:proofErr w:type="spellEnd"/>
      <w:r w:rsidR="00212B54">
        <w:t xml:space="preserve"> à partir de la seule observation du 1</w:t>
      </w:r>
      <w:r w:rsidR="00212B54" w:rsidRPr="00912470">
        <w:rPr>
          <w:vertAlign w:val="superscript"/>
        </w:rPr>
        <w:t>er</w:t>
      </w:r>
      <w:r w:rsidR="00212B54">
        <w:t xml:space="preserve"> janvier 2016</w:t>
      </w:r>
    </w:p>
    <w:p w14:paraId="3D608D7F" w14:textId="35DB0C49" w:rsidR="00A81E79" w:rsidRDefault="00ED2C11" w:rsidP="007640EA">
      <w:r>
        <w:t xml:space="preserve">Nous avons retenu ici deux villes, Darwin et </w:t>
      </w:r>
      <w:proofErr w:type="spellStart"/>
      <w:r>
        <w:t>Adélaide</w:t>
      </w:r>
      <w:proofErr w:type="spellEnd"/>
      <w:r>
        <w:t xml:space="preserve">, situées dans des zones climatiques différentes. Dans les deux cas, on voit que le modèle prévoit qu’il pleuvra sur une vaste période au cours de laquelle les épisodes réellement pluvieux ont effectivement été nombreux (de janvier à avril pour Darwin, de juin à septembre pour </w:t>
      </w:r>
      <w:proofErr w:type="spellStart"/>
      <w:r>
        <w:t>Adélaide</w:t>
      </w:r>
      <w:proofErr w:type="spellEnd"/>
      <w:r>
        <w:t xml:space="preserve">). Les modèles semblent aussi avoir capté la saison sèche de Darwin de juillet à septembre. Bien sûr, ces modèles comprennent nos deux </w:t>
      </w:r>
      <w:proofErr w:type="spellStart"/>
      <w:r>
        <w:t>features</w:t>
      </w:r>
      <w:proofErr w:type="spellEnd"/>
      <w:r>
        <w:t xml:space="preserve"> de temporalité, SaisonCos2pi et SaisonCos4pi, mais même sans ces informations temporelles les modèles sont capables d’identifier ces tendances à partir des celles observations du 1</w:t>
      </w:r>
      <w:r w:rsidRPr="00ED2C11">
        <w:rPr>
          <w:vertAlign w:val="superscript"/>
        </w:rPr>
        <w:t>er</w:t>
      </w:r>
      <w:r>
        <w:t xml:space="preserve"> janvier.</w:t>
      </w:r>
    </w:p>
    <w:p w14:paraId="2F730A0A" w14:textId="52A4F6E8" w:rsidR="00671162" w:rsidRDefault="00671162" w:rsidP="007640EA">
      <w:r>
        <w:t>Les courbes de pluie réelle et de prédiction sont cependant loin de se confondre, et de nombreuses erreurs sont visibles, ainsi que l’attestent les métriques indiquées dans le titre de ces deux graphiques.</w:t>
      </w:r>
    </w:p>
    <w:p w14:paraId="7F3B7449" w14:textId="730C62AB" w:rsidR="0075198F" w:rsidRDefault="0075198F" w:rsidP="0075198F">
      <w:pPr>
        <w:pStyle w:val="Titre2"/>
      </w:pPr>
      <w:bookmarkStart w:id="69" w:name="_Toc152877715"/>
      <w:r>
        <w:t>Interprétabilité</w:t>
      </w:r>
      <w:bookmarkEnd w:id="69"/>
    </w:p>
    <w:p w14:paraId="1CC1F66B" w14:textId="38C5DC86" w:rsidR="0075198F" w:rsidRDefault="008C5454" w:rsidP="007640EA">
      <w:r>
        <w:t xml:space="preserve">Nous avons vu que pour </w:t>
      </w:r>
      <w:proofErr w:type="spellStart"/>
      <w:r>
        <w:t>RainTomorrow</w:t>
      </w:r>
      <w:proofErr w:type="spellEnd"/>
      <w:r>
        <w:t xml:space="preserve">, les </w:t>
      </w:r>
      <w:proofErr w:type="spellStart"/>
      <w:r>
        <w:t>features</w:t>
      </w:r>
      <w:proofErr w:type="spellEnd"/>
      <w:r>
        <w:t xml:space="preserve"> les plus importantes étaient </w:t>
      </w:r>
      <w:r w:rsidRPr="00D86C49">
        <w:rPr>
          <w:i/>
        </w:rPr>
        <w:t xml:space="preserve">Humidity3pm, Sunshine, Cloud3pm, </w:t>
      </w:r>
      <w:proofErr w:type="spellStart"/>
      <w:r w:rsidRPr="00D86C49">
        <w:rPr>
          <w:i/>
        </w:rPr>
        <w:t>WindGustSpeed</w:t>
      </w:r>
      <w:proofErr w:type="spellEnd"/>
      <w:r>
        <w:t>.</w:t>
      </w:r>
      <w:r w:rsidR="008007E7">
        <w:t xml:space="preserve"> Les </w:t>
      </w:r>
      <w:proofErr w:type="spellStart"/>
      <w:r w:rsidR="008007E7">
        <w:t>features</w:t>
      </w:r>
      <w:proofErr w:type="spellEnd"/>
      <w:r w:rsidR="008007E7">
        <w:t xml:space="preserve"> que nous avions ajouté</w:t>
      </w:r>
      <w:r w:rsidR="00B31718">
        <w:t>es</w:t>
      </w:r>
      <w:r w:rsidR="008007E7">
        <w:t xml:space="preserve"> étaient exploitées de façon modérées par les modèles.</w:t>
      </w:r>
      <w:r w:rsidR="00D76FE0">
        <w:t xml:space="preserve"> </w:t>
      </w:r>
      <w:r w:rsidR="00EB02A0">
        <w:t xml:space="preserve">La situation change considérablement lorsque nous regardons les variables exploitées par </w:t>
      </w:r>
      <w:proofErr w:type="spellStart"/>
      <w:r w:rsidR="00EB02A0">
        <w:t>XGBoost</w:t>
      </w:r>
      <w:proofErr w:type="spellEnd"/>
      <w:r w:rsidR="00EB02A0">
        <w:t xml:space="preserve"> pour prédire s’il pleuvra plusieurs jours dans le futur. Regardons ci-dessous les </w:t>
      </w:r>
      <w:proofErr w:type="spellStart"/>
      <w:r w:rsidR="00EB02A0">
        <w:t>features</w:t>
      </w:r>
      <w:proofErr w:type="spellEnd"/>
      <w:r w:rsidR="00EB02A0">
        <w:t xml:space="preserve"> importance sur un modèle entraîné sur toute l’Australie pour déterminer s’il pleuvra à J+15 :</w:t>
      </w:r>
    </w:p>
    <w:p w14:paraId="48AED12F" w14:textId="77777777" w:rsidR="002333BD" w:rsidRDefault="00E14904" w:rsidP="002333BD">
      <w:pPr>
        <w:keepNext/>
        <w:jc w:val="center"/>
      </w:pPr>
      <w:r>
        <w:rPr>
          <w:noProof/>
          <w:lang w:eastAsia="fr-FR"/>
        </w:rPr>
        <w:lastRenderedPageBreak/>
        <w:drawing>
          <wp:inline distT="0" distB="0" distL="0" distR="0" wp14:anchorId="1498F00F" wp14:editId="6F76676B">
            <wp:extent cx="3102015" cy="3430044"/>
            <wp:effectExtent l="0" t="0" r="3175"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28535" cy="3459368"/>
                    </a:xfrm>
                    <a:prstGeom prst="rect">
                      <a:avLst/>
                    </a:prstGeom>
                  </pic:spPr>
                </pic:pic>
              </a:graphicData>
            </a:graphic>
          </wp:inline>
        </w:drawing>
      </w:r>
    </w:p>
    <w:p w14:paraId="77A4AA8B" w14:textId="017E9DFD" w:rsidR="00E14904" w:rsidRDefault="002333BD" w:rsidP="002333BD">
      <w:pPr>
        <w:pStyle w:val="Lgende"/>
      </w:pPr>
      <w:r>
        <w:t xml:space="preserve">Figure </w:t>
      </w:r>
      <w:fldSimple w:instr=" SEQ Figure \* ARABIC ">
        <w:r w:rsidR="00403D22">
          <w:rPr>
            <w:noProof/>
          </w:rPr>
          <w:t>41</w:t>
        </w:r>
      </w:fldSimple>
      <w:r w:rsidR="005A4E00">
        <w:t xml:space="preserve">: </w:t>
      </w:r>
      <w:proofErr w:type="spellStart"/>
      <w:r w:rsidR="005A4E00">
        <w:t>Feature</w:t>
      </w:r>
      <w:proofErr w:type="spellEnd"/>
      <w:r w:rsidR="005A4E00">
        <w:t xml:space="preserve"> Importance de la prévision de la pluie à J+15 avec un modèle macro</w:t>
      </w:r>
    </w:p>
    <w:p w14:paraId="25EB146F" w14:textId="0D6A83D6" w:rsidR="00EB02A0" w:rsidRDefault="007140CC" w:rsidP="00EB02A0">
      <w:pPr>
        <w:jc w:val="left"/>
      </w:pPr>
      <w:r>
        <w:t xml:space="preserve">L’appartenance aux zones climatiques 2 (Centre), 4 (Intermédiaire) et dans une moindre mesure 6 (Côte Sud) est une information importante. Nous retrouvons d’autres </w:t>
      </w:r>
      <w:proofErr w:type="spellStart"/>
      <w:r>
        <w:t>features</w:t>
      </w:r>
      <w:proofErr w:type="spellEnd"/>
      <w:r>
        <w:t xml:space="preserve"> que nous avons créées parmi les plus importantes, telles la latitude et la longitude, ainsi que nos deux variables de temporalité SaisonCos2pi et SaisonCos4pi. </w:t>
      </w:r>
      <w:r w:rsidR="00E46A85">
        <w:t xml:space="preserve">L’importance du </w:t>
      </w:r>
      <w:proofErr w:type="spellStart"/>
      <w:r w:rsidR="00E46A85">
        <w:t>feature</w:t>
      </w:r>
      <w:proofErr w:type="spellEnd"/>
      <w:r w:rsidR="00E46A85">
        <w:t xml:space="preserve"> engineering, qui était relativement modérée pour prédire </w:t>
      </w:r>
      <w:proofErr w:type="spellStart"/>
      <w:r w:rsidR="00E46A85">
        <w:t>RainTomorrow</w:t>
      </w:r>
      <w:proofErr w:type="spellEnd"/>
      <w:r w:rsidR="00E46A85">
        <w:t>, semble bien plus marquée pour des prévisions plus lointaines.</w:t>
      </w:r>
    </w:p>
    <w:p w14:paraId="227AF91B" w14:textId="1FA0A6B3" w:rsidR="00E46A85" w:rsidRDefault="00E46A85" w:rsidP="00E46A85">
      <w:r>
        <w:t xml:space="preserve">De plus, si nous regardons cette fois les </w:t>
      </w:r>
      <w:proofErr w:type="spellStart"/>
      <w:r>
        <w:t>features</w:t>
      </w:r>
      <w:proofErr w:type="spellEnd"/>
      <w:r>
        <w:t xml:space="preserve"> exploitées sur un modèle micro</w:t>
      </w:r>
      <w:r w:rsidR="00FE02CC">
        <w:t xml:space="preserve"> (la </w:t>
      </w:r>
      <w:r w:rsidR="00FE02CC">
        <w:fldChar w:fldCharType="begin"/>
      </w:r>
      <w:r w:rsidR="00FE02CC">
        <w:instrText xml:space="preserve"> REF _Ref152922780 \h </w:instrText>
      </w:r>
      <w:r w:rsidR="00FE02CC">
        <w:fldChar w:fldCharType="separate"/>
      </w:r>
      <w:r w:rsidR="00FE02CC">
        <w:t xml:space="preserve">Figure </w:t>
      </w:r>
      <w:r w:rsidR="00FE02CC">
        <w:rPr>
          <w:noProof/>
        </w:rPr>
        <w:t>42</w:t>
      </w:r>
      <w:r w:rsidR="00FE02CC">
        <w:fldChar w:fldCharType="end"/>
      </w:r>
      <w:r w:rsidR="00FE02CC">
        <w:t>)</w:t>
      </w:r>
      <w:ins w:id="70" w:author="Sophie" w:date="2023-12-07T21:26:00Z">
        <w:r w:rsidR="006A4E21">
          <w:t xml:space="preserve"> </w:t>
        </w:r>
      </w:ins>
      <w:r>
        <w:t xml:space="preserve">nous verrons que des spécificités géographiques qui n’étaient pas déterminantes pour </w:t>
      </w:r>
      <w:proofErr w:type="spellStart"/>
      <w:r>
        <w:t>RainTomorrow</w:t>
      </w:r>
      <w:proofErr w:type="spellEnd"/>
      <w:r>
        <w:t xml:space="preserve"> deviennent particulièrement intéressantes ici. </w:t>
      </w:r>
      <w:r w:rsidR="0048309A">
        <w:t xml:space="preserve">Sur ce modèle entraîné sur les données de Darwin uniquement pour prédire s’il pleuvra dans 100 jours, nous voyons par exemple que c’est WindDir3pm_Y qui est la variable la plus importante. Or, Darwin est située tout au Nord de l’Australie, dans une zone touchée par la mousson : </w:t>
      </w:r>
      <w:r w:rsidR="005B0DFC">
        <w:t xml:space="preserve">on comprend ici que </w:t>
      </w:r>
      <w:r w:rsidR="0048309A">
        <w:t>connaître les vents venant du nord</w:t>
      </w:r>
      <w:r w:rsidR="005B0DFC">
        <w:t xml:space="preserve"> permet au modèle d’anticiper sur 100 jours si la mousson touchera la ville.</w:t>
      </w:r>
    </w:p>
    <w:p w14:paraId="3F0E9AE6" w14:textId="1BC864C8" w:rsidR="00E14904" w:rsidRDefault="00E14904" w:rsidP="007640EA"/>
    <w:p w14:paraId="0026A262" w14:textId="77777777" w:rsidR="002333BD" w:rsidRDefault="008150A9" w:rsidP="002333BD">
      <w:pPr>
        <w:keepNext/>
        <w:jc w:val="center"/>
      </w:pPr>
      <w:r>
        <w:rPr>
          <w:noProof/>
          <w:lang w:eastAsia="fr-FR"/>
        </w:rPr>
        <w:lastRenderedPageBreak/>
        <w:drawing>
          <wp:inline distT="0" distB="0" distL="0" distR="0" wp14:anchorId="59F22FDF" wp14:editId="2E83DFA9">
            <wp:extent cx="3518704" cy="3890798"/>
            <wp:effectExtent l="0" t="0" r="5715"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1735" cy="3949436"/>
                    </a:xfrm>
                    <a:prstGeom prst="rect">
                      <a:avLst/>
                    </a:prstGeom>
                  </pic:spPr>
                </pic:pic>
              </a:graphicData>
            </a:graphic>
          </wp:inline>
        </w:drawing>
      </w:r>
    </w:p>
    <w:p w14:paraId="1C201124" w14:textId="7DC63AB8" w:rsidR="005A4E00" w:rsidRDefault="002333BD" w:rsidP="005A4E00">
      <w:pPr>
        <w:pStyle w:val="Lgende"/>
      </w:pPr>
      <w:bookmarkStart w:id="71" w:name="_Ref152922780"/>
      <w:bookmarkStart w:id="72" w:name="_Ref152876841"/>
      <w:bookmarkStart w:id="73" w:name="_Ref152876886"/>
      <w:r>
        <w:t xml:space="preserve">Figure </w:t>
      </w:r>
      <w:fldSimple w:instr=" SEQ Figure \* ARABIC ">
        <w:r w:rsidR="00403D22">
          <w:rPr>
            <w:noProof/>
          </w:rPr>
          <w:t>42</w:t>
        </w:r>
      </w:fldSimple>
      <w:bookmarkEnd w:id="71"/>
      <w:r>
        <w:t> :</w:t>
      </w:r>
      <w:bookmarkEnd w:id="72"/>
      <w:r>
        <w:t xml:space="preserve"> </w:t>
      </w:r>
      <w:proofErr w:type="spellStart"/>
      <w:r w:rsidR="005A4E00">
        <w:t>Feature</w:t>
      </w:r>
      <w:proofErr w:type="spellEnd"/>
      <w:r w:rsidR="005A4E00">
        <w:t xml:space="preserve"> Importance de la prévision de la pluie à J+100 avec un modèle micro sur Darwin</w:t>
      </w:r>
      <w:bookmarkEnd w:id="73"/>
    </w:p>
    <w:p w14:paraId="133BB3E7" w14:textId="01A721DB" w:rsidR="004412D3" w:rsidRDefault="004412D3" w:rsidP="004412D3">
      <w:pPr>
        <w:pStyle w:val="Titre2"/>
      </w:pPr>
      <w:bookmarkStart w:id="74" w:name="_Toc152877716"/>
      <w:r>
        <w:t>Conclusions</w:t>
      </w:r>
      <w:bookmarkEnd w:id="74"/>
    </w:p>
    <w:p w14:paraId="03CA7646" w14:textId="77A9FF06" w:rsidR="00FC2D8F" w:rsidRDefault="00FC2D8F" w:rsidP="00FC2D8F">
      <w:r>
        <w:t>Du fait des faibles scores sur l’</w:t>
      </w:r>
      <w:proofErr w:type="spellStart"/>
      <w:r>
        <w:t>accuracy</w:t>
      </w:r>
      <w:proofErr w:type="spellEnd"/>
      <w:r>
        <w:t xml:space="preserve">, la prédiction </w:t>
      </w:r>
      <w:r w:rsidR="0075198F">
        <w:t xml:space="preserve">plusieurs jours à l’avance avec des </w:t>
      </w:r>
      <w:proofErr w:type="spellStart"/>
      <w:r w:rsidR="0075198F">
        <w:t>XGBoost</w:t>
      </w:r>
      <w:proofErr w:type="spellEnd"/>
      <w:r w:rsidR="0075198F">
        <w:t xml:space="preserve"> n’est pas directement exploitable. </w:t>
      </w:r>
      <w:r w:rsidR="00926388">
        <w:t>Seules les prédictions jusqu’à J+3 sont exploitables en pratique. Cependant, s</w:t>
      </w:r>
      <w:r w:rsidR="0075198F">
        <w:t xml:space="preserve">avoir que les observations d’une journée donnée peuvent permettre de prédire s’il pleuvra un an à l’avance, même avec </w:t>
      </w:r>
      <w:r w:rsidR="000A2F6C">
        <w:t>un taux</w:t>
      </w:r>
      <w:r w:rsidR="0075198F">
        <w:t xml:space="preserve"> d’erreur important, reste intéressant. </w:t>
      </w:r>
    </w:p>
    <w:p w14:paraId="7CD80C25" w14:textId="16F36191" w:rsidR="00DD2E1D" w:rsidRDefault="00563BD0" w:rsidP="00DD2E1D">
      <w:pPr>
        <w:pStyle w:val="Titre1"/>
      </w:pPr>
      <w:bookmarkStart w:id="75" w:name="_Toc152877717"/>
      <w:r>
        <w:t xml:space="preserve">Prédiction de la variable </w:t>
      </w:r>
      <w:proofErr w:type="spellStart"/>
      <w:r w:rsidR="00DD2E1D" w:rsidRPr="00563BD0">
        <w:rPr>
          <w:i/>
          <w:iCs/>
        </w:rPr>
        <w:t>MaxTemp</w:t>
      </w:r>
      <w:bookmarkEnd w:id="75"/>
      <w:proofErr w:type="spellEnd"/>
      <w:r w:rsidR="00DD2E1D">
        <w:tab/>
      </w:r>
    </w:p>
    <w:p w14:paraId="0756DB22" w14:textId="303D0277" w:rsidR="00DD2E1D" w:rsidRDefault="00887A5E" w:rsidP="00DD2E1D">
      <w:pPr>
        <w:pStyle w:val="Titre2"/>
      </w:pPr>
      <w:bookmarkStart w:id="76" w:name="_Toc152877718"/>
      <w:r>
        <w:t>Présentation</w:t>
      </w:r>
      <w:bookmarkEnd w:id="76"/>
    </w:p>
    <w:p w14:paraId="2F94683F" w14:textId="2C287D6D" w:rsidR="00887A5E" w:rsidRDefault="00887A5E" w:rsidP="00887A5E">
      <w:r>
        <w:t>Après nous être attelés à prévoir s’il pleuvra le lendemain, voire dans plusieurs jours, nous avons tenté de prévoir la température maximale du lendemain.</w:t>
      </w:r>
    </w:p>
    <w:p w14:paraId="28607D64" w14:textId="694D48DE" w:rsidR="00887A5E" w:rsidRDefault="00887A5E" w:rsidP="00887A5E">
      <w:r>
        <w:t>Nous avons choisi d’effectuer cette prédiction car il s’agit là d’une variable classiquement présentée dans les bulletins météorologiques, et elle présente l’intérêt d’être une variable non seulement continue mais saisonnière. Nous pourrons donc utiliser des approches de régressions et de séries temporelles.</w:t>
      </w:r>
    </w:p>
    <w:p w14:paraId="2B81746B" w14:textId="3C592B54" w:rsidR="00A672EB" w:rsidRDefault="00A672EB" w:rsidP="00A672EB">
      <w:pPr>
        <w:pStyle w:val="Titre2"/>
      </w:pPr>
      <w:bookmarkStart w:id="77" w:name="_Toc152877719"/>
      <w:r>
        <w:t xml:space="preserve">Résultats de la régression par approches « classiques » via </w:t>
      </w:r>
      <w:proofErr w:type="spellStart"/>
      <w:r>
        <w:t>scikit-learn</w:t>
      </w:r>
      <w:bookmarkEnd w:id="77"/>
      <w:proofErr w:type="spellEnd"/>
    </w:p>
    <w:p w14:paraId="23EC1CBD" w14:textId="38CA04D9" w:rsidR="00EB31B8" w:rsidRDefault="00EB31B8" w:rsidP="005029AE">
      <w:r>
        <w:t xml:space="preserve">Tout comme nous avions créé des variables </w:t>
      </w:r>
      <w:proofErr w:type="spellStart"/>
      <w:r w:rsidRPr="00ED5841">
        <w:rPr>
          <w:i/>
          <w:iCs/>
        </w:rPr>
        <w:t>Rain_J_h</w:t>
      </w:r>
      <w:proofErr w:type="spellEnd"/>
      <w:r>
        <w:t xml:space="preserve"> pour tenter de prédire s’il pleuvra dans h jours, nous avons créé dans notre </w:t>
      </w:r>
      <w:proofErr w:type="spellStart"/>
      <w:r>
        <w:t>dataset</w:t>
      </w:r>
      <w:proofErr w:type="spellEnd"/>
      <w:r>
        <w:t xml:space="preserve"> des variables </w:t>
      </w:r>
      <w:proofErr w:type="spellStart"/>
      <w:r w:rsidRPr="00ED5841">
        <w:rPr>
          <w:i/>
          <w:iCs/>
        </w:rPr>
        <w:t>MaxTemp_J_h</w:t>
      </w:r>
      <w:proofErr w:type="spellEnd"/>
      <w:r>
        <w:t xml:space="preserve">. Regardons ici les performances obtenues par un </w:t>
      </w:r>
      <w:proofErr w:type="spellStart"/>
      <w:r>
        <w:t>XGBoost</w:t>
      </w:r>
      <w:proofErr w:type="spellEnd"/>
      <w:r>
        <w:t xml:space="preserve"> de </w:t>
      </w:r>
      <w:proofErr w:type="spellStart"/>
      <w:r>
        <w:t>regression</w:t>
      </w:r>
      <w:proofErr w:type="spellEnd"/>
      <w:r>
        <w:t xml:space="preserve"> pour prédire </w:t>
      </w:r>
      <w:proofErr w:type="spellStart"/>
      <w:r w:rsidRPr="00ED5841">
        <w:rPr>
          <w:i/>
          <w:iCs/>
        </w:rPr>
        <w:t>MaxTemp</w:t>
      </w:r>
      <w:proofErr w:type="spellEnd"/>
      <w:r>
        <w:t xml:space="preserve">, c’est-à-dire prédire la température maximale de la journée à partir des autres </w:t>
      </w:r>
      <w:proofErr w:type="spellStart"/>
      <w:r>
        <w:t>features</w:t>
      </w:r>
      <w:proofErr w:type="spellEnd"/>
      <w:r>
        <w:t xml:space="preserve">, mais aussi MaxTemp_J_01, c’est-à-dire la </w:t>
      </w:r>
      <w:r w:rsidR="00E90A8E">
        <w:t>te</w:t>
      </w:r>
      <w:r>
        <w:t>mpérature maximale du lendemain à p</w:t>
      </w:r>
      <w:r w:rsidR="00CE26F6">
        <w:t xml:space="preserve">artir des </w:t>
      </w:r>
      <w:proofErr w:type="spellStart"/>
      <w:r w:rsidR="00CE26F6">
        <w:t>feature</w:t>
      </w:r>
      <w:proofErr w:type="spellEnd"/>
      <w:r w:rsidR="00CE26F6">
        <w:t xml:space="preserve"> de la journée ainsi que la température dans 2 jours :</w:t>
      </w:r>
    </w:p>
    <w:tbl>
      <w:tblPr>
        <w:tblpPr w:leftFromText="141" w:rightFromText="141" w:vertAnchor="text" w:horzAnchor="margin" w:tblpXSpec="center" w:tblpY="-41"/>
        <w:tblW w:w="6520" w:type="dxa"/>
        <w:tblCellMar>
          <w:left w:w="70" w:type="dxa"/>
          <w:right w:w="70" w:type="dxa"/>
        </w:tblCellMar>
        <w:tblLook w:val="04A0" w:firstRow="1" w:lastRow="0" w:firstColumn="1" w:lastColumn="0" w:noHBand="0" w:noVBand="1"/>
      </w:tblPr>
      <w:tblGrid>
        <w:gridCol w:w="4058"/>
        <w:gridCol w:w="1213"/>
        <w:gridCol w:w="1249"/>
      </w:tblGrid>
      <w:tr w:rsidR="00FD0DAD" w:rsidRPr="004B32D5" w14:paraId="3C99CB56" w14:textId="77777777" w:rsidTr="00FD0DAD">
        <w:trPr>
          <w:trHeight w:val="306"/>
        </w:trPr>
        <w:tc>
          <w:tcPr>
            <w:tcW w:w="6520" w:type="dxa"/>
            <w:gridSpan w:val="3"/>
            <w:tcBorders>
              <w:top w:val="single" w:sz="4" w:space="0" w:color="FFFFFF"/>
              <w:left w:val="single" w:sz="4" w:space="0" w:color="FFFFFF"/>
              <w:bottom w:val="single" w:sz="4" w:space="0" w:color="FFFFFF"/>
              <w:right w:val="single" w:sz="4" w:space="0" w:color="FFFFFF"/>
            </w:tcBorders>
            <w:shd w:val="clear" w:color="000000" w:fill="9BC2E6"/>
            <w:noWrap/>
            <w:vAlign w:val="bottom"/>
          </w:tcPr>
          <w:p w14:paraId="5D37B14D" w14:textId="3191EBFC" w:rsidR="00FD0DAD" w:rsidRDefault="00FD0DAD" w:rsidP="00237B5F">
            <w:pPr>
              <w:spacing w:after="0"/>
              <w:jc w:val="center"/>
              <w:rPr>
                <w:rFonts w:eastAsia="Times New Roman" w:cs="Times New Roman"/>
                <w:b/>
                <w:bCs/>
                <w:color w:val="FFFFFF"/>
                <w:lang w:eastAsia="fr-FR"/>
              </w:rPr>
            </w:pPr>
            <w:r>
              <w:rPr>
                <w:rFonts w:eastAsia="Times New Roman" w:cs="Times New Roman"/>
                <w:b/>
                <w:bCs/>
                <w:color w:val="000000"/>
                <w:sz w:val="28"/>
                <w:szCs w:val="28"/>
                <w:lang w:eastAsia="fr-FR"/>
              </w:rPr>
              <w:lastRenderedPageBreak/>
              <w:t xml:space="preserve">Prédiction des températures avec </w:t>
            </w:r>
            <w:proofErr w:type="spellStart"/>
            <w:r>
              <w:rPr>
                <w:rFonts w:eastAsia="Times New Roman" w:cs="Times New Roman"/>
                <w:b/>
                <w:bCs/>
                <w:color w:val="000000"/>
                <w:sz w:val="28"/>
                <w:szCs w:val="28"/>
                <w:lang w:eastAsia="fr-FR"/>
              </w:rPr>
              <w:t>XGBoost</w:t>
            </w:r>
            <w:proofErr w:type="spellEnd"/>
          </w:p>
        </w:tc>
      </w:tr>
      <w:tr w:rsidR="00FD0DAD" w:rsidRPr="004B32D5" w14:paraId="5FD95EDB" w14:textId="77777777" w:rsidTr="00FD0DAD">
        <w:trPr>
          <w:trHeight w:val="306"/>
        </w:trPr>
        <w:tc>
          <w:tcPr>
            <w:tcW w:w="4058"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13F86A6E" w14:textId="77777777" w:rsidR="00FD0DAD" w:rsidRPr="004B32D5" w:rsidRDefault="00FD0DAD" w:rsidP="00237B5F">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213" w:type="dxa"/>
            <w:tcBorders>
              <w:top w:val="single" w:sz="4" w:space="0" w:color="FFFFFF"/>
              <w:left w:val="nil"/>
              <w:bottom w:val="single" w:sz="4" w:space="0" w:color="FFFFFF"/>
              <w:right w:val="single" w:sz="4" w:space="0" w:color="FFFFFF"/>
            </w:tcBorders>
            <w:shd w:val="clear" w:color="000000" w:fill="9BC2E6"/>
            <w:noWrap/>
            <w:vAlign w:val="bottom"/>
            <w:hideMark/>
          </w:tcPr>
          <w:p w14:paraId="3C17C093" w14:textId="556A3607" w:rsidR="00FD0DAD" w:rsidRPr="004B32D5" w:rsidRDefault="00FD0DAD" w:rsidP="00237B5F">
            <w:pPr>
              <w:spacing w:after="0"/>
              <w:jc w:val="center"/>
              <w:rPr>
                <w:rFonts w:eastAsia="Times New Roman" w:cs="Times New Roman"/>
                <w:b/>
                <w:bCs/>
                <w:color w:val="FFFFFF"/>
                <w:lang w:eastAsia="fr-FR"/>
              </w:rPr>
            </w:pPr>
            <w:r>
              <w:rPr>
                <w:rFonts w:eastAsia="Times New Roman" w:cs="Times New Roman"/>
                <w:b/>
                <w:bCs/>
                <w:color w:val="FFFFFF"/>
                <w:lang w:eastAsia="fr-FR"/>
              </w:rPr>
              <w:t>RMSE</w:t>
            </w:r>
          </w:p>
        </w:tc>
        <w:tc>
          <w:tcPr>
            <w:tcW w:w="1249" w:type="dxa"/>
            <w:tcBorders>
              <w:top w:val="single" w:sz="4" w:space="0" w:color="FFFFFF"/>
              <w:left w:val="nil"/>
              <w:bottom w:val="single" w:sz="4" w:space="0" w:color="FFFFFF"/>
              <w:right w:val="single" w:sz="4" w:space="0" w:color="FFFFFF"/>
            </w:tcBorders>
            <w:shd w:val="clear" w:color="000000" w:fill="9BC2E6"/>
            <w:noWrap/>
            <w:vAlign w:val="bottom"/>
            <w:hideMark/>
          </w:tcPr>
          <w:p w14:paraId="7643A43C" w14:textId="199907F2" w:rsidR="00FD0DAD" w:rsidRPr="004B32D5" w:rsidRDefault="00FD0DAD" w:rsidP="00237B5F">
            <w:pPr>
              <w:spacing w:after="0"/>
              <w:jc w:val="center"/>
              <w:rPr>
                <w:rFonts w:eastAsia="Times New Roman" w:cs="Times New Roman"/>
                <w:b/>
                <w:bCs/>
                <w:color w:val="FFFFFF"/>
                <w:lang w:eastAsia="fr-FR"/>
              </w:rPr>
            </w:pPr>
            <w:r>
              <w:rPr>
                <w:rFonts w:eastAsia="Times New Roman" w:cs="Times New Roman"/>
                <w:b/>
                <w:bCs/>
                <w:color w:val="FFFFFF"/>
                <w:lang w:eastAsia="fr-FR"/>
              </w:rPr>
              <w:t>MAE</w:t>
            </w:r>
          </w:p>
        </w:tc>
      </w:tr>
      <w:tr w:rsidR="00FD0DAD" w:rsidRPr="004B32D5" w14:paraId="7D972906" w14:textId="77777777" w:rsidTr="00FD0DAD">
        <w:trPr>
          <w:trHeight w:val="306"/>
        </w:trPr>
        <w:tc>
          <w:tcPr>
            <w:tcW w:w="4058" w:type="dxa"/>
            <w:tcBorders>
              <w:top w:val="nil"/>
              <w:left w:val="single" w:sz="4" w:space="0" w:color="FFFFFF"/>
              <w:bottom w:val="single" w:sz="4" w:space="0" w:color="FFFFFF"/>
              <w:right w:val="single" w:sz="4" w:space="0" w:color="FFFFFF"/>
            </w:tcBorders>
            <w:shd w:val="clear" w:color="000000" w:fill="9BC2E6"/>
            <w:noWrap/>
            <w:vAlign w:val="bottom"/>
          </w:tcPr>
          <w:p w14:paraId="3118D811" w14:textId="72E4F878" w:rsidR="00FD0DAD" w:rsidRPr="004B32D5" w:rsidRDefault="00FD0DAD" w:rsidP="00237B5F">
            <w:pPr>
              <w:spacing w:after="0"/>
              <w:jc w:val="left"/>
              <w:rPr>
                <w:rFonts w:eastAsia="Times New Roman" w:cs="Times New Roman"/>
                <w:color w:val="000000"/>
                <w:lang w:eastAsia="fr-FR"/>
              </w:rPr>
            </w:pPr>
            <w:proofErr w:type="spellStart"/>
            <w:r>
              <w:rPr>
                <w:rFonts w:eastAsia="Times New Roman" w:cs="Times New Roman"/>
                <w:color w:val="000000"/>
                <w:lang w:eastAsia="fr-FR"/>
              </w:rPr>
              <w:t>MaxTemp</w:t>
            </w:r>
            <w:proofErr w:type="spellEnd"/>
          </w:p>
        </w:tc>
        <w:tc>
          <w:tcPr>
            <w:tcW w:w="1213" w:type="dxa"/>
            <w:tcBorders>
              <w:top w:val="nil"/>
              <w:left w:val="nil"/>
              <w:bottom w:val="single" w:sz="4" w:space="0" w:color="FFFFFF"/>
              <w:right w:val="single" w:sz="4" w:space="0" w:color="FFFFFF"/>
            </w:tcBorders>
            <w:shd w:val="clear" w:color="000000" w:fill="DDEBF7"/>
            <w:noWrap/>
            <w:vAlign w:val="bottom"/>
          </w:tcPr>
          <w:p w14:paraId="2125DC38" w14:textId="4D79EBFD" w:rsidR="00FD0DAD" w:rsidRPr="004B32D5" w:rsidRDefault="00FD0DAD" w:rsidP="00442580">
            <w:pPr>
              <w:spacing w:after="0"/>
              <w:jc w:val="right"/>
              <w:rPr>
                <w:rFonts w:eastAsia="Times New Roman" w:cs="Times New Roman"/>
                <w:color w:val="000000"/>
                <w:lang w:eastAsia="fr-FR"/>
              </w:rPr>
            </w:pPr>
            <w:r>
              <w:rPr>
                <w:rFonts w:eastAsia="Times New Roman" w:cs="Times New Roman"/>
                <w:color w:val="000000"/>
                <w:lang w:eastAsia="fr-FR"/>
              </w:rPr>
              <w:t>0,71</w:t>
            </w:r>
          </w:p>
        </w:tc>
        <w:tc>
          <w:tcPr>
            <w:tcW w:w="1249" w:type="dxa"/>
            <w:tcBorders>
              <w:top w:val="nil"/>
              <w:left w:val="nil"/>
              <w:bottom w:val="single" w:sz="4" w:space="0" w:color="FFFFFF"/>
              <w:right w:val="single" w:sz="4" w:space="0" w:color="FFFFFF"/>
            </w:tcBorders>
            <w:shd w:val="clear" w:color="000000" w:fill="DDEBF7"/>
            <w:noWrap/>
            <w:vAlign w:val="bottom"/>
          </w:tcPr>
          <w:p w14:paraId="447E143B" w14:textId="60CA6296" w:rsidR="00FD0DAD" w:rsidRPr="004B32D5" w:rsidRDefault="00FD0DAD" w:rsidP="00442580">
            <w:pPr>
              <w:spacing w:after="0"/>
              <w:jc w:val="right"/>
              <w:rPr>
                <w:rFonts w:eastAsia="Times New Roman" w:cs="Times New Roman"/>
                <w:color w:val="000000"/>
                <w:lang w:eastAsia="fr-FR"/>
              </w:rPr>
            </w:pPr>
            <w:r>
              <w:rPr>
                <w:rFonts w:eastAsia="Times New Roman" w:cs="Times New Roman"/>
                <w:color w:val="000000"/>
                <w:lang w:eastAsia="fr-FR"/>
              </w:rPr>
              <w:t>0,51</w:t>
            </w:r>
          </w:p>
        </w:tc>
      </w:tr>
      <w:tr w:rsidR="00FD0DAD" w:rsidRPr="004B32D5" w14:paraId="3A5C5B62" w14:textId="77777777" w:rsidTr="00FD0DAD">
        <w:trPr>
          <w:trHeight w:val="306"/>
        </w:trPr>
        <w:tc>
          <w:tcPr>
            <w:tcW w:w="4058" w:type="dxa"/>
            <w:tcBorders>
              <w:top w:val="nil"/>
              <w:left w:val="single" w:sz="4" w:space="0" w:color="FFFFFF"/>
              <w:bottom w:val="single" w:sz="4" w:space="0" w:color="FFFFFF"/>
              <w:right w:val="single" w:sz="4" w:space="0" w:color="FFFFFF"/>
            </w:tcBorders>
            <w:shd w:val="clear" w:color="000000" w:fill="9BC2E6"/>
            <w:noWrap/>
            <w:vAlign w:val="bottom"/>
          </w:tcPr>
          <w:p w14:paraId="028064B0" w14:textId="0C244532" w:rsidR="00FD0DAD" w:rsidRDefault="00FD0DAD" w:rsidP="00CE26F6">
            <w:pPr>
              <w:spacing w:after="0"/>
              <w:jc w:val="left"/>
              <w:rPr>
                <w:rFonts w:eastAsia="Times New Roman" w:cs="Times New Roman"/>
                <w:color w:val="000000"/>
                <w:lang w:eastAsia="fr-FR"/>
              </w:rPr>
            </w:pPr>
            <w:r>
              <w:rPr>
                <w:rFonts w:eastAsia="Times New Roman" w:cs="Times New Roman"/>
                <w:color w:val="000000"/>
                <w:lang w:eastAsia="fr-FR"/>
              </w:rPr>
              <w:t>MaxTemp_J_01</w:t>
            </w:r>
          </w:p>
        </w:tc>
        <w:tc>
          <w:tcPr>
            <w:tcW w:w="1213" w:type="dxa"/>
            <w:tcBorders>
              <w:top w:val="nil"/>
              <w:left w:val="nil"/>
              <w:bottom w:val="single" w:sz="4" w:space="0" w:color="FFFFFF"/>
              <w:right w:val="single" w:sz="4" w:space="0" w:color="FFFFFF"/>
            </w:tcBorders>
            <w:shd w:val="clear" w:color="000000" w:fill="DDEBF7"/>
            <w:noWrap/>
            <w:vAlign w:val="bottom"/>
          </w:tcPr>
          <w:p w14:paraId="12A36505" w14:textId="45D534E9" w:rsidR="00FD0DAD" w:rsidRDefault="00FD0DAD" w:rsidP="00CE26F6">
            <w:pPr>
              <w:spacing w:after="0"/>
              <w:jc w:val="right"/>
              <w:rPr>
                <w:rFonts w:eastAsia="Times New Roman" w:cs="Times New Roman"/>
                <w:color w:val="000000"/>
                <w:lang w:eastAsia="fr-FR"/>
              </w:rPr>
            </w:pPr>
            <w:r>
              <w:rPr>
                <w:rFonts w:eastAsia="Times New Roman" w:cs="Times New Roman"/>
                <w:color w:val="000000"/>
                <w:lang w:eastAsia="fr-FR"/>
              </w:rPr>
              <w:t>2,65</w:t>
            </w:r>
          </w:p>
        </w:tc>
        <w:tc>
          <w:tcPr>
            <w:tcW w:w="1249" w:type="dxa"/>
            <w:tcBorders>
              <w:top w:val="nil"/>
              <w:left w:val="nil"/>
              <w:bottom w:val="single" w:sz="4" w:space="0" w:color="FFFFFF"/>
              <w:right w:val="single" w:sz="4" w:space="0" w:color="FFFFFF"/>
            </w:tcBorders>
            <w:shd w:val="clear" w:color="000000" w:fill="DDEBF7"/>
            <w:noWrap/>
            <w:vAlign w:val="bottom"/>
          </w:tcPr>
          <w:p w14:paraId="21672353" w14:textId="1F5B9E98" w:rsidR="00FD0DAD" w:rsidRDefault="00FD0DAD" w:rsidP="00CE26F6">
            <w:pPr>
              <w:spacing w:after="0"/>
              <w:jc w:val="right"/>
              <w:rPr>
                <w:rFonts w:eastAsia="Times New Roman" w:cs="Times New Roman"/>
                <w:color w:val="000000"/>
                <w:lang w:eastAsia="fr-FR"/>
              </w:rPr>
            </w:pPr>
            <w:r>
              <w:rPr>
                <w:rFonts w:eastAsia="Times New Roman" w:cs="Times New Roman"/>
                <w:color w:val="000000"/>
                <w:lang w:eastAsia="fr-FR"/>
              </w:rPr>
              <w:t>1,93</w:t>
            </w:r>
          </w:p>
        </w:tc>
      </w:tr>
      <w:tr w:rsidR="00FD0DAD" w:rsidRPr="004B32D5" w14:paraId="33D6D72B" w14:textId="77777777" w:rsidTr="00FD0DAD">
        <w:trPr>
          <w:trHeight w:val="306"/>
        </w:trPr>
        <w:tc>
          <w:tcPr>
            <w:tcW w:w="4058" w:type="dxa"/>
            <w:tcBorders>
              <w:top w:val="nil"/>
              <w:left w:val="single" w:sz="4" w:space="0" w:color="FFFFFF"/>
              <w:bottom w:val="single" w:sz="4" w:space="0" w:color="FFFFFF"/>
              <w:right w:val="single" w:sz="4" w:space="0" w:color="FFFFFF"/>
            </w:tcBorders>
            <w:shd w:val="clear" w:color="000000" w:fill="9BC2E6"/>
            <w:noWrap/>
            <w:vAlign w:val="bottom"/>
          </w:tcPr>
          <w:p w14:paraId="2B0DD2E0" w14:textId="2AF736E1" w:rsidR="00FD0DAD" w:rsidRDefault="00FD0DAD" w:rsidP="00CE26F6">
            <w:pPr>
              <w:spacing w:after="0"/>
              <w:jc w:val="left"/>
              <w:rPr>
                <w:rFonts w:eastAsia="Times New Roman" w:cs="Times New Roman"/>
                <w:color w:val="000000"/>
                <w:lang w:eastAsia="fr-FR"/>
              </w:rPr>
            </w:pPr>
            <w:r>
              <w:rPr>
                <w:rFonts w:eastAsia="Times New Roman" w:cs="Times New Roman"/>
                <w:color w:val="000000"/>
                <w:lang w:eastAsia="fr-FR"/>
              </w:rPr>
              <w:t>MaxTemp_J_02</w:t>
            </w:r>
          </w:p>
        </w:tc>
        <w:tc>
          <w:tcPr>
            <w:tcW w:w="1213" w:type="dxa"/>
            <w:tcBorders>
              <w:top w:val="nil"/>
              <w:left w:val="nil"/>
              <w:bottom w:val="single" w:sz="4" w:space="0" w:color="FFFFFF"/>
              <w:right w:val="single" w:sz="4" w:space="0" w:color="FFFFFF"/>
            </w:tcBorders>
            <w:shd w:val="clear" w:color="000000" w:fill="DDEBF7"/>
            <w:noWrap/>
            <w:vAlign w:val="bottom"/>
          </w:tcPr>
          <w:p w14:paraId="4C5FB36A" w14:textId="01D5D112" w:rsidR="00FD0DAD" w:rsidRDefault="00FD0DAD" w:rsidP="00CE26F6">
            <w:pPr>
              <w:spacing w:after="0"/>
              <w:jc w:val="right"/>
              <w:rPr>
                <w:rFonts w:eastAsia="Times New Roman" w:cs="Times New Roman"/>
                <w:color w:val="000000"/>
                <w:lang w:eastAsia="fr-FR"/>
              </w:rPr>
            </w:pPr>
            <w:r>
              <w:rPr>
                <w:rFonts w:eastAsia="Times New Roman" w:cs="Times New Roman"/>
                <w:color w:val="000000"/>
                <w:lang w:eastAsia="fr-FR"/>
              </w:rPr>
              <w:t>3,35</w:t>
            </w:r>
          </w:p>
        </w:tc>
        <w:tc>
          <w:tcPr>
            <w:tcW w:w="1249" w:type="dxa"/>
            <w:tcBorders>
              <w:top w:val="nil"/>
              <w:left w:val="nil"/>
              <w:bottom w:val="single" w:sz="4" w:space="0" w:color="FFFFFF"/>
              <w:right w:val="single" w:sz="4" w:space="0" w:color="FFFFFF"/>
            </w:tcBorders>
            <w:shd w:val="clear" w:color="000000" w:fill="DDEBF7"/>
            <w:noWrap/>
            <w:vAlign w:val="bottom"/>
          </w:tcPr>
          <w:p w14:paraId="0E72D3C2" w14:textId="423EAFB3" w:rsidR="00FD0DAD" w:rsidRDefault="00FD0DAD" w:rsidP="00CE26F6">
            <w:pPr>
              <w:spacing w:after="0"/>
              <w:jc w:val="right"/>
              <w:rPr>
                <w:rFonts w:eastAsia="Times New Roman" w:cs="Times New Roman"/>
                <w:color w:val="000000"/>
                <w:lang w:eastAsia="fr-FR"/>
              </w:rPr>
            </w:pPr>
            <w:r>
              <w:rPr>
                <w:rFonts w:eastAsia="Times New Roman" w:cs="Times New Roman"/>
                <w:color w:val="000000"/>
                <w:lang w:eastAsia="fr-FR"/>
              </w:rPr>
              <w:t>2,50</w:t>
            </w:r>
          </w:p>
        </w:tc>
      </w:tr>
    </w:tbl>
    <w:p w14:paraId="3EA4829D" w14:textId="459F1CF9" w:rsidR="00CA0C15" w:rsidRDefault="00CA0C15" w:rsidP="005029AE"/>
    <w:p w14:paraId="5496E722" w14:textId="77777777" w:rsidR="00FD0DAD" w:rsidRDefault="00FD0DAD" w:rsidP="005029AE"/>
    <w:p w14:paraId="24DF71BD" w14:textId="77777777" w:rsidR="00FD0DAD" w:rsidRDefault="00FD0DAD" w:rsidP="005029AE"/>
    <w:p w14:paraId="1E762186" w14:textId="77777777" w:rsidR="00FD0DAD" w:rsidRDefault="00FD0DAD" w:rsidP="005029AE"/>
    <w:p w14:paraId="4D5DEE52" w14:textId="77777777" w:rsidR="00FD0DAD" w:rsidRDefault="00FD0DAD" w:rsidP="005029AE"/>
    <w:p w14:paraId="042767D5" w14:textId="138FEEB7" w:rsidR="00442580" w:rsidRDefault="00442580" w:rsidP="005029AE">
      <w:r>
        <w:t>On voit qu’il y a beaucoup plus d’erreurs dans les prédictions de température du lendemain que dans celles de la journée même</w:t>
      </w:r>
      <w:r w:rsidR="005C433B">
        <w:t>, et davantage encore dans celle du surlendemain</w:t>
      </w:r>
      <w:r>
        <w:t>.</w:t>
      </w:r>
      <w:r w:rsidR="00B66E99">
        <w:t xml:space="preserve"> Comparons avec d’autres approches.</w:t>
      </w:r>
    </w:p>
    <w:p w14:paraId="6541A6D4" w14:textId="42888350" w:rsidR="00DD2E1D" w:rsidRDefault="00DD2E1D" w:rsidP="00DD2E1D">
      <w:pPr>
        <w:pStyle w:val="Titre2"/>
      </w:pPr>
      <w:bookmarkStart w:id="78" w:name="_Toc152877720"/>
      <w:r>
        <w:t>Séries Temporelles</w:t>
      </w:r>
      <w:r w:rsidR="001B7973">
        <w:t xml:space="preserve"> par SARIMAX</w:t>
      </w:r>
      <w:bookmarkEnd w:id="78"/>
    </w:p>
    <w:p w14:paraId="24DF53C6" w14:textId="06EC292C" w:rsidR="001F1785" w:rsidRDefault="001F1785" w:rsidP="00A672EB">
      <w:r>
        <w:t xml:space="preserve">La courbe des températures présente une saisonnalité apparente. Nous pouvons donc tenter une modélisation </w:t>
      </w:r>
      <w:proofErr w:type="spellStart"/>
      <w:r w:rsidR="0071565F">
        <w:t>monovariée</w:t>
      </w:r>
      <w:proofErr w:type="spellEnd"/>
      <w:r w:rsidR="0071565F">
        <w:t xml:space="preserve"> </w:t>
      </w:r>
      <w:r w:rsidR="008D3DF0">
        <w:t xml:space="preserve">avec </w:t>
      </w:r>
      <w:r>
        <w:t>SARIMAX.</w:t>
      </w:r>
    </w:p>
    <w:p w14:paraId="5B862CD7" w14:textId="1952C6C9" w:rsidR="0019492D" w:rsidRDefault="0019492D" w:rsidP="00A672EB">
      <w:r>
        <w:t>Nous effectuerons là des analyses micro afin de tenter de prédire l’évolution des températures maximale</w:t>
      </w:r>
      <w:r w:rsidR="00523CE2">
        <w:t>s</w:t>
      </w:r>
      <w:r>
        <w:t xml:space="preserve"> pour une </w:t>
      </w:r>
      <w:r w:rsidRPr="0019492D">
        <w:rPr>
          <w:i/>
        </w:rPr>
        <w:t>Location</w:t>
      </w:r>
      <w:r>
        <w:t xml:space="preserve"> donnée.</w:t>
      </w:r>
      <w:r w:rsidR="00523CE2">
        <w:t xml:space="preserve"> </w:t>
      </w:r>
      <w:r>
        <w:t>Prenons l’exemple de Mildura, qui a l’avantage de présenter une amplitude thermique assez importante au cours de l’année :</w:t>
      </w:r>
    </w:p>
    <w:p w14:paraId="3010A346" w14:textId="77777777" w:rsidR="001D49BD" w:rsidRDefault="003A291C" w:rsidP="001D49BD">
      <w:pPr>
        <w:keepNext/>
        <w:jc w:val="center"/>
      </w:pPr>
      <w:r>
        <w:rPr>
          <w:noProof/>
          <w:lang w:eastAsia="fr-FR"/>
        </w:rPr>
        <w:drawing>
          <wp:inline distT="0" distB="0" distL="0" distR="0" wp14:anchorId="2D3C582B" wp14:editId="6A156222">
            <wp:extent cx="4774557" cy="3182726"/>
            <wp:effectExtent l="0" t="0" r="7620" b="0"/>
            <wp:docPr id="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64"/>
                    <a:stretch>
                      <a:fillRect/>
                    </a:stretch>
                  </pic:blipFill>
                  <pic:spPr>
                    <a:xfrm>
                      <a:off x="0" y="0"/>
                      <a:ext cx="4779257" cy="3185859"/>
                    </a:xfrm>
                    <a:prstGeom prst="rect">
                      <a:avLst/>
                    </a:prstGeom>
                  </pic:spPr>
                </pic:pic>
              </a:graphicData>
            </a:graphic>
          </wp:inline>
        </w:drawing>
      </w:r>
    </w:p>
    <w:p w14:paraId="3B7D88AE" w14:textId="7D6626A0" w:rsidR="003A291C" w:rsidRDefault="001D49BD" w:rsidP="001D49BD">
      <w:pPr>
        <w:pStyle w:val="Lgende"/>
      </w:pPr>
      <w:r>
        <w:t xml:space="preserve">Figure </w:t>
      </w:r>
      <w:fldSimple w:instr=" SEQ Figure \* ARABIC ">
        <w:r w:rsidR="00403D22">
          <w:rPr>
            <w:noProof/>
          </w:rPr>
          <w:t>43</w:t>
        </w:r>
      </w:fldSimple>
      <w:r>
        <w:t xml:space="preserve"> : </w:t>
      </w:r>
      <w:r w:rsidR="002333BD">
        <w:t xml:space="preserve">Températures moyennes mensuelles et cumul des </w:t>
      </w:r>
      <w:proofErr w:type="spellStart"/>
      <w:r w:rsidR="002333BD">
        <w:t>précipations</w:t>
      </w:r>
      <w:proofErr w:type="spellEnd"/>
      <w:r w:rsidR="002333BD">
        <w:t>, années 2009 à 2016 - Mildura</w:t>
      </w:r>
    </w:p>
    <w:p w14:paraId="280E3468" w14:textId="3E1798CE" w:rsidR="0019492D" w:rsidRDefault="005C1087" w:rsidP="0019492D">
      <w:r>
        <w:t xml:space="preserve">La décomposition de la variable </w:t>
      </w:r>
      <w:proofErr w:type="spellStart"/>
      <w:r w:rsidRPr="00CB0361">
        <w:rPr>
          <w:i/>
        </w:rPr>
        <w:t>MaxTemp</w:t>
      </w:r>
      <w:proofErr w:type="spellEnd"/>
      <w:r>
        <w:t xml:space="preserve"> nous apprend plusieurs choses :</w:t>
      </w:r>
    </w:p>
    <w:p w14:paraId="2A4DE031" w14:textId="3188BDDD" w:rsidR="005C1087" w:rsidRDefault="005C1087" w:rsidP="005C1087">
      <w:pPr>
        <w:pStyle w:val="Paragraphedeliste"/>
        <w:numPr>
          <w:ilvl w:val="0"/>
          <w:numId w:val="25"/>
        </w:numPr>
      </w:pPr>
      <w:r>
        <w:t>Il existe bien, comme nous nous en doutions, une saisonnalité, qui explique des variations d’une amplitude de 20°</w:t>
      </w:r>
    </w:p>
    <w:p w14:paraId="65E8A492" w14:textId="4059D9C6" w:rsidR="005C1087" w:rsidRDefault="005C1087" w:rsidP="005C1087">
      <w:pPr>
        <w:pStyle w:val="Paragraphedeliste"/>
        <w:numPr>
          <w:ilvl w:val="0"/>
          <w:numId w:val="25"/>
        </w:numPr>
      </w:pPr>
      <w:r>
        <w:t xml:space="preserve">La tendance reste dans une fourchette de variation d’un </w:t>
      </w:r>
      <w:r w:rsidR="00CB0361">
        <w:t>peu</w:t>
      </w:r>
      <w:r>
        <w:t xml:space="preserve"> plus de 1° seulement</w:t>
      </w:r>
    </w:p>
    <w:p w14:paraId="6523BF30" w14:textId="08372764" w:rsidR="005C1087" w:rsidRDefault="005C1087" w:rsidP="005C1087">
      <w:pPr>
        <w:pStyle w:val="Paragraphedeliste"/>
        <w:numPr>
          <w:ilvl w:val="0"/>
          <w:numId w:val="25"/>
        </w:numPr>
      </w:pPr>
      <w:r>
        <w:t>Les résidus sont étalés sur une amplitude de 20°</w:t>
      </w:r>
    </w:p>
    <w:p w14:paraId="626979BB" w14:textId="745EDB9B" w:rsidR="003A291C" w:rsidRDefault="003A291C" w:rsidP="003A291C">
      <w:pPr>
        <w:jc w:val="center"/>
      </w:pPr>
      <w:r>
        <w:rPr>
          <w:noProof/>
          <w:lang w:eastAsia="fr-FR"/>
        </w:rPr>
        <w:lastRenderedPageBreak/>
        <w:drawing>
          <wp:inline distT="0" distB="0" distL="0" distR="0" wp14:anchorId="70ABCD93" wp14:editId="5C518806">
            <wp:extent cx="4143736" cy="2736215"/>
            <wp:effectExtent l="0" t="0" r="9525" b="6985"/>
            <wp:docPr id="1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65"/>
                    <a:stretch>
                      <a:fillRect/>
                    </a:stretch>
                  </pic:blipFill>
                  <pic:spPr>
                    <a:xfrm>
                      <a:off x="0" y="0"/>
                      <a:ext cx="4151101" cy="2741078"/>
                    </a:xfrm>
                    <a:prstGeom prst="rect">
                      <a:avLst/>
                    </a:prstGeom>
                  </pic:spPr>
                </pic:pic>
              </a:graphicData>
            </a:graphic>
          </wp:inline>
        </w:drawing>
      </w:r>
    </w:p>
    <w:p w14:paraId="761BC2C4" w14:textId="60867649" w:rsidR="003A291C" w:rsidRDefault="003A291C" w:rsidP="003A291C">
      <w:pPr>
        <w:jc w:val="center"/>
      </w:pPr>
    </w:p>
    <w:p w14:paraId="2174C7D5" w14:textId="1707FCF7" w:rsidR="003A291C" w:rsidRDefault="005C1087" w:rsidP="003A291C">
      <w:pPr>
        <w:jc w:val="left"/>
      </w:pPr>
      <w:r>
        <w:t>Si les deux premiers constats sont encourageants, le dernier l’est nettement moins : l’existence d’un bruit aussi important implique souvent des prévisions de qualité réduite.</w:t>
      </w:r>
    </w:p>
    <w:p w14:paraId="7D5F888F" w14:textId="6688921C" w:rsidR="005C1087" w:rsidRDefault="005C1087" w:rsidP="003A291C">
      <w:pPr>
        <w:jc w:val="left"/>
      </w:pPr>
      <w:r>
        <w:t>Passons aux décompositions ACF et PACF, sur la base d’une différenciation d’une journée d’une part et de 365 jours (=un an) d’autre part :</w:t>
      </w:r>
    </w:p>
    <w:p w14:paraId="62863395" w14:textId="2299B7B7" w:rsidR="003A291C" w:rsidRDefault="003A291C" w:rsidP="003A291C">
      <w:pPr>
        <w:jc w:val="left"/>
      </w:pPr>
      <w:r>
        <w:rPr>
          <w:noProof/>
          <w:lang w:eastAsia="fr-FR"/>
        </w:rPr>
        <w:drawing>
          <wp:anchor distT="0" distB="0" distL="114300" distR="114300" simplePos="0" relativeHeight="251674624" behindDoc="1" locked="0" layoutInCell="1" allowOverlap="1" wp14:anchorId="65D41DF8" wp14:editId="214C052E">
            <wp:simplePos x="0" y="0"/>
            <wp:positionH relativeFrom="margin">
              <wp:align>left</wp:align>
            </wp:positionH>
            <wp:positionV relativeFrom="paragraph">
              <wp:posOffset>252095</wp:posOffset>
            </wp:positionV>
            <wp:extent cx="3009265" cy="2058035"/>
            <wp:effectExtent l="0" t="0" r="635" b="0"/>
            <wp:wrapTight wrapText="bothSides">
              <wp:wrapPolygon edited="0">
                <wp:start x="0" y="0"/>
                <wp:lineTo x="0" y="21393"/>
                <wp:lineTo x="21468" y="21393"/>
                <wp:lineTo x="21468" y="0"/>
                <wp:lineTo x="0" y="0"/>
              </wp:wrapPolygon>
            </wp:wrapTight>
            <wp:docPr id="1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009265" cy="2058035"/>
                    </a:xfrm>
                    <a:prstGeom prst="rect">
                      <a:avLst/>
                    </a:prstGeom>
                  </pic:spPr>
                </pic:pic>
              </a:graphicData>
            </a:graphic>
            <wp14:sizeRelH relativeFrom="margin">
              <wp14:pctWidth>0</wp14:pctWidth>
            </wp14:sizeRelH>
            <wp14:sizeRelV relativeFrom="margin">
              <wp14:pctHeight>0</wp14:pctHeight>
            </wp14:sizeRelV>
          </wp:anchor>
        </w:drawing>
      </w:r>
    </w:p>
    <w:p w14:paraId="50709E45" w14:textId="4B3B7BDE" w:rsidR="003A291C" w:rsidRDefault="003A291C" w:rsidP="003A291C">
      <w:pPr>
        <w:jc w:val="left"/>
      </w:pPr>
      <w:r>
        <w:rPr>
          <w:noProof/>
          <w:lang w:eastAsia="fr-FR"/>
        </w:rPr>
        <w:drawing>
          <wp:inline distT="0" distB="0" distL="0" distR="0" wp14:anchorId="0E5DA4DE" wp14:editId="33F2FABE">
            <wp:extent cx="2916820" cy="1994923"/>
            <wp:effectExtent l="0" t="0" r="0" b="5715"/>
            <wp:docPr id="2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67"/>
                    <a:stretch>
                      <a:fillRect/>
                    </a:stretch>
                  </pic:blipFill>
                  <pic:spPr>
                    <a:xfrm>
                      <a:off x="0" y="0"/>
                      <a:ext cx="2948483" cy="2016578"/>
                    </a:xfrm>
                    <a:prstGeom prst="rect">
                      <a:avLst/>
                    </a:prstGeom>
                  </pic:spPr>
                </pic:pic>
              </a:graphicData>
            </a:graphic>
          </wp:inline>
        </w:drawing>
      </w:r>
    </w:p>
    <w:p w14:paraId="4E2184D6" w14:textId="77777777" w:rsidR="003015F0" w:rsidRDefault="003015F0" w:rsidP="003015F0">
      <w:pPr>
        <w:keepNext/>
        <w:jc w:val="left"/>
      </w:pPr>
      <w:r>
        <w:rPr>
          <w:noProof/>
        </w:rPr>
        <mc:AlternateContent>
          <mc:Choice Requires="wps">
            <w:drawing>
              <wp:anchor distT="0" distB="0" distL="114300" distR="114300" simplePos="0" relativeHeight="251683840" behindDoc="1" locked="0" layoutInCell="1" allowOverlap="1" wp14:anchorId="38851B00" wp14:editId="53627C7B">
                <wp:simplePos x="0" y="0"/>
                <wp:positionH relativeFrom="column">
                  <wp:posOffset>-1905</wp:posOffset>
                </wp:positionH>
                <wp:positionV relativeFrom="paragraph">
                  <wp:posOffset>2096770</wp:posOffset>
                </wp:positionV>
                <wp:extent cx="2980055" cy="635"/>
                <wp:effectExtent l="0" t="0" r="0" b="0"/>
                <wp:wrapTight wrapText="bothSides">
                  <wp:wrapPolygon edited="0">
                    <wp:start x="0" y="0"/>
                    <wp:lineTo x="0" y="21600"/>
                    <wp:lineTo x="21600" y="21600"/>
                    <wp:lineTo x="21600" y="0"/>
                  </wp:wrapPolygon>
                </wp:wrapTight>
                <wp:docPr id="4" name="Zone de texte 4"/>
                <wp:cNvGraphicFramePr/>
                <a:graphic xmlns:a="http://schemas.openxmlformats.org/drawingml/2006/main">
                  <a:graphicData uri="http://schemas.microsoft.com/office/word/2010/wordprocessingShape">
                    <wps:wsp>
                      <wps:cNvSpPr txBox="1"/>
                      <wps:spPr>
                        <a:xfrm>
                          <a:off x="0" y="0"/>
                          <a:ext cx="2980055" cy="635"/>
                        </a:xfrm>
                        <a:prstGeom prst="rect">
                          <a:avLst/>
                        </a:prstGeom>
                        <a:solidFill>
                          <a:prstClr val="white"/>
                        </a:solidFill>
                        <a:ln>
                          <a:noFill/>
                        </a:ln>
                      </wps:spPr>
                      <wps:txbx>
                        <w:txbxContent>
                          <w:p w14:paraId="6F318C65" w14:textId="070F3098" w:rsidR="00BA068F" w:rsidRPr="00F83CEA" w:rsidRDefault="00BA068F" w:rsidP="003015F0">
                            <w:pPr>
                              <w:pStyle w:val="Lgende"/>
                              <w:rPr>
                                <w:noProof/>
                                <w:sz w:val="24"/>
                                <w:szCs w:val="24"/>
                              </w:rPr>
                            </w:pPr>
                            <w:r>
                              <w:t xml:space="preserve">Figure </w:t>
                            </w:r>
                            <w:fldSimple w:instr=" SEQ Figure \* ARABIC ">
                              <w:r w:rsidR="00403D22">
                                <w:rPr>
                                  <w:noProof/>
                                </w:rPr>
                                <w:t>44</w:t>
                              </w:r>
                            </w:fldSimple>
                            <w:r>
                              <w:t> : ACF et PACF – différenciation d’un journée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51B00" id="Zone de texte 4" o:spid="_x0000_s1028" type="#_x0000_t202" style="position:absolute;margin-left:-.15pt;margin-top:165.1pt;width:234.6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" stroked="f">
                <v:textbox style="mso-fit-shape-to-text:t" inset="0,0,0,0">
                  <w:txbxContent>
                    <w:p w14:paraId="6F318C65" w14:textId="070F3098" w:rsidR="00BA068F" w:rsidRPr="00F83CEA" w:rsidRDefault="00BA068F" w:rsidP="003015F0">
                      <w:pPr>
                        <w:pStyle w:val="Lgende"/>
                        <w:rPr>
                          <w:noProof/>
                          <w:sz w:val="24"/>
                          <w:szCs w:val="24"/>
                        </w:rPr>
                      </w:pPr>
                      <w:r>
                        <w:t xml:space="preserve">Figure </w:t>
                      </w:r>
                      <w:fldSimple w:instr=" SEQ Figure \* ARABIC ">
                        <w:r w:rsidR="00403D22">
                          <w:rPr>
                            <w:noProof/>
                          </w:rPr>
                          <w:t>44</w:t>
                        </w:r>
                      </w:fldSimple>
                      <w:r>
                        <w:t> : ACF et PACF – différenciation d’un journée</w:t>
                      </w:r>
                    </w:p>
                  </w:txbxContent>
                </v:textbox>
                <w10:wrap type="tight"/>
              </v:shape>
            </w:pict>
          </mc:Fallback>
        </mc:AlternateContent>
      </w:r>
      <w:r w:rsidR="003A291C">
        <w:rPr>
          <w:noProof/>
          <w:lang w:eastAsia="fr-FR"/>
        </w:rPr>
        <w:drawing>
          <wp:anchor distT="0" distB="0" distL="114300" distR="114300" simplePos="0" relativeHeight="251675648" behindDoc="1" locked="0" layoutInCell="1" allowOverlap="1" wp14:anchorId="0914F753" wp14:editId="58D72814">
            <wp:simplePos x="0" y="0"/>
            <wp:positionH relativeFrom="column">
              <wp:posOffset>-2162</wp:posOffset>
            </wp:positionH>
            <wp:positionV relativeFrom="paragraph">
              <wp:posOffset>1704</wp:posOffset>
            </wp:positionV>
            <wp:extent cx="2980481" cy="2038464"/>
            <wp:effectExtent l="0" t="0" r="0" b="0"/>
            <wp:wrapTight wrapText="bothSides">
              <wp:wrapPolygon edited="0">
                <wp:start x="0" y="0"/>
                <wp:lineTo x="0" y="21398"/>
                <wp:lineTo x="21402" y="21398"/>
                <wp:lineTo x="21402" y="0"/>
                <wp:lineTo x="0" y="0"/>
              </wp:wrapPolygon>
            </wp:wrapTight>
            <wp:docPr id="3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2980481" cy="2038464"/>
                    </a:xfrm>
                    <a:prstGeom prst="rect">
                      <a:avLst/>
                    </a:prstGeom>
                  </pic:spPr>
                </pic:pic>
              </a:graphicData>
            </a:graphic>
          </wp:anchor>
        </w:drawing>
      </w:r>
      <w:r w:rsidR="003A291C">
        <w:rPr>
          <w:noProof/>
          <w:lang w:eastAsia="fr-FR"/>
        </w:rPr>
        <w:drawing>
          <wp:inline distT="0" distB="0" distL="0" distR="0" wp14:anchorId="2B2423E7" wp14:editId="221724F3">
            <wp:extent cx="2980055" cy="2038173"/>
            <wp:effectExtent l="0" t="0" r="0" b="635"/>
            <wp:docPr id="6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69"/>
                    <a:stretch>
                      <a:fillRect/>
                    </a:stretch>
                  </pic:blipFill>
                  <pic:spPr>
                    <a:xfrm>
                      <a:off x="0" y="0"/>
                      <a:ext cx="2989279" cy="2044481"/>
                    </a:xfrm>
                    <a:prstGeom prst="rect">
                      <a:avLst/>
                    </a:prstGeom>
                  </pic:spPr>
                </pic:pic>
              </a:graphicData>
            </a:graphic>
          </wp:inline>
        </w:drawing>
      </w:r>
    </w:p>
    <w:p w14:paraId="295F9399" w14:textId="05156CB4" w:rsidR="003A291C" w:rsidRDefault="003015F0" w:rsidP="003015F0">
      <w:pPr>
        <w:pStyle w:val="Lgende"/>
      </w:pPr>
      <w:r>
        <w:t xml:space="preserve">Figure </w:t>
      </w:r>
      <w:fldSimple w:instr=" SEQ Figure \* ARABIC ">
        <w:r w:rsidR="00403D22">
          <w:rPr>
            <w:noProof/>
          </w:rPr>
          <w:t>45</w:t>
        </w:r>
      </w:fldSimple>
      <w:r>
        <w:t> : ACF et PACF – différenciation d’une année (=365 journées)</w:t>
      </w:r>
    </w:p>
    <w:p w14:paraId="54357533" w14:textId="77777777" w:rsidR="005F31CF" w:rsidRDefault="005F31CF" w:rsidP="00A672EB"/>
    <w:p w14:paraId="2BCC537A" w14:textId="5E98D418" w:rsidR="001F1785" w:rsidRDefault="001F1785" w:rsidP="00A672EB">
      <w:r>
        <w:t>La série est stationnaire après une différenciation d’une journée</w:t>
      </w:r>
      <w:r w:rsidR="003A291C">
        <w:t xml:space="preserve"> (graphes de gauche)</w:t>
      </w:r>
      <w:r>
        <w:t>, de même que sur 365 journées (</w:t>
      </w:r>
      <w:r w:rsidR="003A291C">
        <w:t>graphes de droite</w:t>
      </w:r>
      <w:r>
        <w:t>. Les décompositions ACF et PACF permettent de déterminer les valeurs max de (</w:t>
      </w:r>
      <w:proofErr w:type="spellStart"/>
      <w:r>
        <w:t>p,d,q</w:t>
      </w:r>
      <w:proofErr w:type="spellEnd"/>
      <w:r>
        <w:t>)</w:t>
      </w:r>
      <w:r w:rsidR="005F31CF">
        <w:t>(P,D,Q) comme étant</w:t>
      </w:r>
      <w:r w:rsidR="003A291C">
        <w:t xml:space="preserve"> (5,1,4)(2,1,3)(365).</w:t>
      </w:r>
    </w:p>
    <w:p w14:paraId="06866F92" w14:textId="33036FCE" w:rsidR="005F31CF" w:rsidRDefault="005F31CF" w:rsidP="00A672EB">
      <w:r>
        <w:t xml:space="preserve">Malheureusement, il nous a été impossible d’obtenir des résultats avec cette approche. En effet, quelle que soit la Location sélectionnée pour modéliser la variable </w:t>
      </w:r>
      <w:proofErr w:type="spellStart"/>
      <w:r w:rsidRPr="00CB0361">
        <w:rPr>
          <w:i/>
        </w:rPr>
        <w:t>TempMax</w:t>
      </w:r>
      <w:proofErr w:type="spellEnd"/>
      <w:r>
        <w:t>, la modélisation n’était pas terminée après 12h de calculs, y compris lorsque nous avions restreint les données su</w:t>
      </w:r>
      <w:r w:rsidR="003A291C">
        <w:t>r 4 ans seulement au lieu de 10.</w:t>
      </w:r>
    </w:p>
    <w:p w14:paraId="7B53EC2E" w14:textId="72BCFCB4" w:rsidR="00242E83" w:rsidRDefault="00242E83" w:rsidP="00242E83">
      <w:pPr>
        <w:pStyle w:val="Titre2"/>
      </w:pPr>
      <w:bookmarkStart w:id="79" w:name="_Toc152877721"/>
      <w:r>
        <w:t>Deep Learning</w:t>
      </w:r>
      <w:bookmarkEnd w:id="79"/>
    </w:p>
    <w:p w14:paraId="21E693B3" w14:textId="198D2FE4" w:rsidR="00A672EB" w:rsidRDefault="00A672EB" w:rsidP="00A672EB">
      <w:pPr>
        <w:pStyle w:val="Titre3"/>
      </w:pPr>
      <w:bookmarkStart w:id="80" w:name="_Toc152877722"/>
      <w:r>
        <w:t>RNN</w:t>
      </w:r>
      <w:bookmarkEnd w:id="80"/>
    </w:p>
    <w:p w14:paraId="6F8DBBD5" w14:textId="77777777" w:rsidR="005503B7" w:rsidRDefault="005503B7" w:rsidP="005503B7">
      <w:pPr>
        <w:pStyle w:val="Titre4"/>
      </w:pPr>
      <w:r>
        <w:t xml:space="preserve">Prédiction </w:t>
      </w:r>
      <w:proofErr w:type="spellStart"/>
      <w:r>
        <w:t>monovariée</w:t>
      </w:r>
      <w:proofErr w:type="spellEnd"/>
      <w:r>
        <w:t xml:space="preserve"> sur une journée</w:t>
      </w:r>
    </w:p>
    <w:p w14:paraId="3D7CFCD2" w14:textId="2391241F" w:rsidR="00FD1247" w:rsidRDefault="009F2F9C" w:rsidP="005503B7">
      <w:r>
        <w:t xml:space="preserve">Nous avons développé ici un réseau récurrent afin de tenter de prédire la température d’une journée à l’aide de la température des jours précédents. L’analyse est ici </w:t>
      </w:r>
      <w:proofErr w:type="spellStart"/>
      <w:r>
        <w:t>monovariée</w:t>
      </w:r>
      <w:proofErr w:type="spellEnd"/>
      <w:r>
        <w:t>.</w:t>
      </w:r>
    </w:p>
    <w:p w14:paraId="6EEA08CA" w14:textId="6B87E445" w:rsidR="009F2F9C" w:rsidRDefault="009F2F9C" w:rsidP="005503B7">
      <w:r>
        <w:t xml:space="preserve">Parmi les paramètres, le plus simple </w:t>
      </w:r>
      <w:proofErr w:type="spellStart"/>
      <w:r>
        <w:t>a</w:t>
      </w:r>
      <w:proofErr w:type="spellEnd"/>
      <w:r>
        <w:t xml:space="preserve"> déterminer a été le </w:t>
      </w:r>
      <w:proofErr w:type="spellStart"/>
      <w:r>
        <w:t>batch_size</w:t>
      </w:r>
      <w:proofErr w:type="spellEnd"/>
      <w:r>
        <w:t xml:space="preserve"> : dès lors qu’il était supérieur à 1, les performances étaient réduites. Nous avons donc retenu un </w:t>
      </w:r>
      <w:proofErr w:type="spellStart"/>
      <w:r>
        <w:t>batch_size</w:t>
      </w:r>
      <w:proofErr w:type="spellEnd"/>
      <w:r>
        <w:t xml:space="preserve"> de 1, malgré les temps plus importants.</w:t>
      </w:r>
    </w:p>
    <w:p w14:paraId="574D0FD8" w14:textId="5DC44A40" w:rsidR="009F2F9C" w:rsidRDefault="009F2F9C" w:rsidP="005503B7">
      <w:r>
        <w:t>La topologie du réseau de neurone est la suivante :</w:t>
      </w:r>
    </w:p>
    <w:p w14:paraId="4E6164C6" w14:textId="6E0E25CA" w:rsidR="009F2F9C" w:rsidRDefault="009F2F9C" w:rsidP="009F2F9C">
      <w:pPr>
        <w:pStyle w:val="Paragraphedeliste"/>
        <w:numPr>
          <w:ilvl w:val="0"/>
          <w:numId w:val="25"/>
        </w:numPr>
      </w:pPr>
      <w:r>
        <w:t xml:space="preserve">Une première couche cachée de 30 neurones LSTM, avec une fonction d’activation </w:t>
      </w:r>
      <w:proofErr w:type="spellStart"/>
      <w:r>
        <w:t>ReLU</w:t>
      </w:r>
      <w:proofErr w:type="spellEnd"/>
    </w:p>
    <w:p w14:paraId="2CE3CAC0" w14:textId="77777777" w:rsidR="009F2F9C" w:rsidRDefault="009F2F9C" w:rsidP="009F2F9C">
      <w:pPr>
        <w:pStyle w:val="Paragraphedeliste"/>
        <w:numPr>
          <w:ilvl w:val="0"/>
          <w:numId w:val="25"/>
        </w:numPr>
      </w:pPr>
      <w:r>
        <w:t xml:space="preserve">Une seconde couche cachée de 10 neurones LSTM, avec une fonction d’activation </w:t>
      </w:r>
      <w:proofErr w:type="spellStart"/>
      <w:r>
        <w:t>ReLU</w:t>
      </w:r>
      <w:proofErr w:type="spellEnd"/>
    </w:p>
    <w:p w14:paraId="2FCC9AF0" w14:textId="6CD79D1A" w:rsidR="009F2F9C" w:rsidRDefault="009F2F9C" w:rsidP="009F2F9C">
      <w:pPr>
        <w:pStyle w:val="Paragraphedeliste"/>
        <w:numPr>
          <w:ilvl w:val="0"/>
          <w:numId w:val="25"/>
        </w:numPr>
      </w:pPr>
      <w:r>
        <w:t>Une couche dense de sortie de 1 neurone, sans fonction d’activation</w:t>
      </w:r>
    </w:p>
    <w:p w14:paraId="26B2F252" w14:textId="12DEA8B0" w:rsidR="009F2F9C" w:rsidRDefault="009F2F9C" w:rsidP="009F2F9C">
      <w:r>
        <w:t>La fonction de perte est une MSE.</w:t>
      </w:r>
    </w:p>
    <w:p w14:paraId="19F88185" w14:textId="11375C30" w:rsidR="009F2F9C" w:rsidRDefault="0000236B" w:rsidP="005503B7">
      <w:r>
        <w:t>Pour savoir combien de jours dans le passé il convient de reprendre, regardons les performances obtenues en faisant varier cette valeur. Il semble qu’une fenêtre de 15 jours soit optimale.</w:t>
      </w:r>
    </w:p>
    <w:tbl>
      <w:tblPr>
        <w:tblpPr w:leftFromText="141" w:rightFromText="141" w:vertAnchor="text" w:horzAnchor="margin" w:tblpXSpec="center" w:tblpY="-41"/>
        <w:tblW w:w="8248" w:type="dxa"/>
        <w:tblCellMar>
          <w:left w:w="70" w:type="dxa"/>
          <w:right w:w="70" w:type="dxa"/>
        </w:tblCellMar>
        <w:tblLook w:val="04A0" w:firstRow="1" w:lastRow="0" w:firstColumn="1" w:lastColumn="0" w:noHBand="0" w:noVBand="1"/>
      </w:tblPr>
      <w:tblGrid>
        <w:gridCol w:w="3544"/>
        <w:gridCol w:w="1060"/>
        <w:gridCol w:w="1091"/>
        <w:gridCol w:w="1462"/>
        <w:gridCol w:w="1091"/>
      </w:tblGrid>
      <w:tr w:rsidR="003015F0" w:rsidRPr="004B32D5" w14:paraId="463ECF9B" w14:textId="77777777" w:rsidTr="00BA068F">
        <w:trPr>
          <w:trHeight w:val="320"/>
        </w:trPr>
        <w:tc>
          <w:tcPr>
            <w:tcW w:w="8248" w:type="dxa"/>
            <w:gridSpan w:val="5"/>
            <w:tcBorders>
              <w:top w:val="single" w:sz="4" w:space="0" w:color="FFFFFF"/>
              <w:left w:val="single" w:sz="4" w:space="0" w:color="FFFFFF"/>
              <w:bottom w:val="single" w:sz="4" w:space="0" w:color="FFFFFF"/>
              <w:right w:val="single" w:sz="4" w:space="0" w:color="FFFFFF"/>
            </w:tcBorders>
            <w:shd w:val="clear" w:color="000000" w:fill="9BC2E6"/>
            <w:noWrap/>
            <w:vAlign w:val="bottom"/>
          </w:tcPr>
          <w:p w14:paraId="594EFCA3" w14:textId="4351F1B3" w:rsidR="003015F0" w:rsidRDefault="003015F0" w:rsidP="00237B5F">
            <w:pPr>
              <w:spacing w:after="0"/>
              <w:jc w:val="center"/>
              <w:rPr>
                <w:rFonts w:eastAsia="Times New Roman" w:cs="Times New Roman"/>
                <w:b/>
                <w:bCs/>
                <w:color w:val="FFFFFF"/>
                <w:lang w:eastAsia="fr-FR"/>
              </w:rPr>
            </w:pPr>
            <w:r>
              <w:rPr>
                <w:rFonts w:eastAsia="Times New Roman" w:cs="Times New Roman"/>
                <w:b/>
                <w:bCs/>
                <w:color w:val="000000"/>
                <w:sz w:val="28"/>
                <w:szCs w:val="28"/>
                <w:lang w:eastAsia="fr-FR"/>
              </w:rPr>
              <w:t>Impact du nombre de journées dans le passé</w:t>
            </w:r>
          </w:p>
        </w:tc>
      </w:tr>
      <w:tr w:rsidR="003015F0" w:rsidRPr="004B32D5" w14:paraId="60F72528" w14:textId="77777777" w:rsidTr="003015F0">
        <w:trPr>
          <w:trHeight w:val="320"/>
        </w:trPr>
        <w:tc>
          <w:tcPr>
            <w:tcW w:w="3544"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036BF99A" w14:textId="77777777" w:rsidR="003015F0" w:rsidRPr="004B32D5" w:rsidRDefault="003015F0" w:rsidP="00237B5F">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060" w:type="dxa"/>
            <w:tcBorders>
              <w:top w:val="single" w:sz="4" w:space="0" w:color="FFFFFF"/>
              <w:left w:val="nil"/>
              <w:bottom w:val="single" w:sz="4" w:space="0" w:color="FFFFFF"/>
              <w:right w:val="single" w:sz="4" w:space="0" w:color="FFFFFF"/>
            </w:tcBorders>
            <w:shd w:val="clear" w:color="000000" w:fill="9BC2E6"/>
            <w:noWrap/>
            <w:vAlign w:val="bottom"/>
            <w:hideMark/>
          </w:tcPr>
          <w:p w14:paraId="60532F62" w14:textId="77777777" w:rsidR="003015F0" w:rsidRPr="004B32D5" w:rsidRDefault="003015F0" w:rsidP="00237B5F">
            <w:pPr>
              <w:spacing w:after="0"/>
              <w:jc w:val="center"/>
              <w:rPr>
                <w:rFonts w:eastAsia="Times New Roman" w:cs="Times New Roman"/>
                <w:b/>
                <w:bCs/>
                <w:color w:val="FFFFFF"/>
                <w:lang w:eastAsia="fr-FR"/>
              </w:rPr>
            </w:pPr>
            <w:r>
              <w:rPr>
                <w:rFonts w:eastAsia="Times New Roman" w:cs="Times New Roman"/>
                <w:b/>
                <w:bCs/>
                <w:color w:val="FFFFFF"/>
                <w:lang w:eastAsia="fr-FR"/>
              </w:rPr>
              <w:t>RMSE (train)</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724DA368" w14:textId="77777777" w:rsidR="003015F0" w:rsidRPr="004B32D5" w:rsidRDefault="003015F0" w:rsidP="00237B5F">
            <w:pPr>
              <w:spacing w:after="0"/>
              <w:jc w:val="center"/>
              <w:rPr>
                <w:rFonts w:eastAsia="Times New Roman" w:cs="Times New Roman"/>
                <w:b/>
                <w:bCs/>
                <w:color w:val="FFFFFF"/>
                <w:lang w:eastAsia="fr-FR"/>
              </w:rPr>
            </w:pPr>
            <w:r>
              <w:rPr>
                <w:rFonts w:eastAsia="Times New Roman" w:cs="Times New Roman"/>
                <w:b/>
                <w:bCs/>
                <w:color w:val="FFFFFF"/>
                <w:lang w:eastAsia="fr-FR"/>
              </w:rPr>
              <w:t>RMSE (</w:t>
            </w:r>
            <w:proofErr w:type="spellStart"/>
            <w:r>
              <w:rPr>
                <w:rFonts w:eastAsia="Times New Roman" w:cs="Times New Roman"/>
                <w:b/>
                <w:bCs/>
                <w:color w:val="FFFFFF"/>
                <w:lang w:eastAsia="fr-FR"/>
              </w:rPr>
              <w:t>valid</w:t>
            </w:r>
            <w:proofErr w:type="spellEnd"/>
            <w:r>
              <w:rPr>
                <w:rFonts w:eastAsia="Times New Roman" w:cs="Times New Roman"/>
                <w:b/>
                <w:bCs/>
                <w:color w:val="FFFFFF"/>
                <w:lang w:eastAsia="fr-FR"/>
              </w:rPr>
              <w:t>)</w:t>
            </w:r>
          </w:p>
        </w:tc>
        <w:tc>
          <w:tcPr>
            <w:tcW w:w="1462" w:type="dxa"/>
            <w:tcBorders>
              <w:top w:val="single" w:sz="4" w:space="0" w:color="FFFFFF"/>
              <w:left w:val="nil"/>
              <w:bottom w:val="single" w:sz="4" w:space="0" w:color="FFFFFF"/>
              <w:right w:val="single" w:sz="4" w:space="0" w:color="FFFFFF"/>
            </w:tcBorders>
            <w:shd w:val="clear" w:color="000000" w:fill="9BC2E6"/>
            <w:noWrap/>
            <w:vAlign w:val="bottom"/>
          </w:tcPr>
          <w:p w14:paraId="2782C0B2" w14:textId="77777777" w:rsidR="003015F0" w:rsidRPr="004B32D5" w:rsidRDefault="003015F0" w:rsidP="00237B5F">
            <w:pPr>
              <w:spacing w:after="0"/>
              <w:jc w:val="center"/>
              <w:rPr>
                <w:rFonts w:eastAsia="Times New Roman" w:cs="Times New Roman"/>
                <w:b/>
                <w:bCs/>
                <w:color w:val="FFFFFF"/>
                <w:lang w:eastAsia="fr-FR"/>
              </w:rPr>
            </w:pPr>
            <w:r>
              <w:rPr>
                <w:rFonts w:eastAsia="Times New Roman" w:cs="Times New Roman"/>
                <w:b/>
                <w:bCs/>
                <w:color w:val="FFFFFF"/>
                <w:lang w:eastAsia="fr-FR"/>
              </w:rPr>
              <w:t>MAE (train)</w:t>
            </w:r>
          </w:p>
        </w:tc>
        <w:tc>
          <w:tcPr>
            <w:tcW w:w="1091" w:type="dxa"/>
            <w:tcBorders>
              <w:top w:val="single" w:sz="4" w:space="0" w:color="FFFFFF"/>
              <w:left w:val="nil"/>
              <w:bottom w:val="single" w:sz="4" w:space="0" w:color="FFFFFF"/>
              <w:right w:val="single" w:sz="4" w:space="0" w:color="FFFFFF"/>
            </w:tcBorders>
            <w:shd w:val="clear" w:color="000000" w:fill="9BC2E6"/>
            <w:noWrap/>
            <w:vAlign w:val="bottom"/>
          </w:tcPr>
          <w:p w14:paraId="5E274680" w14:textId="77777777" w:rsidR="003015F0" w:rsidRPr="004B32D5" w:rsidRDefault="003015F0" w:rsidP="00237B5F">
            <w:pPr>
              <w:spacing w:after="0"/>
              <w:jc w:val="center"/>
              <w:rPr>
                <w:rFonts w:eastAsia="Times New Roman" w:cs="Times New Roman"/>
                <w:b/>
                <w:bCs/>
                <w:color w:val="FFFFFF"/>
                <w:lang w:eastAsia="fr-FR"/>
              </w:rPr>
            </w:pPr>
            <w:r>
              <w:rPr>
                <w:rFonts w:eastAsia="Times New Roman" w:cs="Times New Roman"/>
                <w:b/>
                <w:bCs/>
                <w:color w:val="FFFFFF"/>
                <w:lang w:eastAsia="fr-FR"/>
              </w:rPr>
              <w:t>MAE (</w:t>
            </w:r>
            <w:proofErr w:type="spellStart"/>
            <w:r>
              <w:rPr>
                <w:rFonts w:eastAsia="Times New Roman" w:cs="Times New Roman"/>
                <w:b/>
                <w:bCs/>
                <w:color w:val="FFFFFF"/>
                <w:lang w:eastAsia="fr-FR"/>
              </w:rPr>
              <w:t>valid</w:t>
            </w:r>
            <w:proofErr w:type="spellEnd"/>
            <w:r>
              <w:rPr>
                <w:rFonts w:eastAsia="Times New Roman" w:cs="Times New Roman"/>
                <w:b/>
                <w:bCs/>
                <w:color w:val="FFFFFF"/>
                <w:lang w:eastAsia="fr-FR"/>
              </w:rPr>
              <w:t>)</w:t>
            </w:r>
          </w:p>
        </w:tc>
      </w:tr>
      <w:tr w:rsidR="003015F0" w:rsidRPr="004B32D5" w14:paraId="210BFA12" w14:textId="77777777" w:rsidTr="003015F0">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04596420" w14:textId="77777777" w:rsidR="003015F0" w:rsidRPr="004B32D5" w:rsidRDefault="003015F0" w:rsidP="00237B5F">
            <w:pPr>
              <w:spacing w:after="0"/>
              <w:jc w:val="left"/>
              <w:rPr>
                <w:rFonts w:eastAsia="Times New Roman" w:cs="Times New Roman"/>
                <w:color w:val="000000"/>
                <w:lang w:eastAsia="fr-FR"/>
              </w:rPr>
            </w:pPr>
            <w:r>
              <w:rPr>
                <w:rFonts w:eastAsia="Times New Roman" w:cs="Times New Roman"/>
                <w:color w:val="000000"/>
                <w:lang w:eastAsia="fr-FR"/>
              </w:rPr>
              <w:t>30 jours</w:t>
            </w:r>
          </w:p>
        </w:tc>
        <w:tc>
          <w:tcPr>
            <w:tcW w:w="1060" w:type="dxa"/>
            <w:tcBorders>
              <w:top w:val="nil"/>
              <w:left w:val="nil"/>
              <w:bottom w:val="single" w:sz="4" w:space="0" w:color="FFFFFF"/>
              <w:right w:val="single" w:sz="4" w:space="0" w:color="FFFFFF"/>
            </w:tcBorders>
            <w:shd w:val="clear" w:color="000000" w:fill="DDEBF7"/>
            <w:noWrap/>
            <w:vAlign w:val="bottom"/>
          </w:tcPr>
          <w:p w14:paraId="7462C503"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3,568</w:t>
            </w:r>
          </w:p>
        </w:tc>
        <w:tc>
          <w:tcPr>
            <w:tcW w:w="1091" w:type="dxa"/>
            <w:tcBorders>
              <w:top w:val="nil"/>
              <w:left w:val="nil"/>
              <w:bottom w:val="single" w:sz="4" w:space="0" w:color="FFFFFF"/>
              <w:right w:val="single" w:sz="4" w:space="0" w:color="FFFFFF"/>
            </w:tcBorders>
            <w:shd w:val="clear" w:color="000000" w:fill="DDEBF7"/>
            <w:noWrap/>
            <w:vAlign w:val="bottom"/>
          </w:tcPr>
          <w:p w14:paraId="0C2CF66F"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3,556</w:t>
            </w:r>
          </w:p>
        </w:tc>
        <w:tc>
          <w:tcPr>
            <w:tcW w:w="1462" w:type="dxa"/>
            <w:tcBorders>
              <w:top w:val="nil"/>
              <w:left w:val="nil"/>
              <w:bottom w:val="single" w:sz="4" w:space="0" w:color="FFFFFF"/>
              <w:right w:val="single" w:sz="4" w:space="0" w:color="FFFFFF"/>
            </w:tcBorders>
            <w:shd w:val="clear" w:color="000000" w:fill="DDEBF7"/>
            <w:noWrap/>
            <w:vAlign w:val="bottom"/>
          </w:tcPr>
          <w:p w14:paraId="33F6BAFE"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2,732</w:t>
            </w:r>
          </w:p>
        </w:tc>
        <w:tc>
          <w:tcPr>
            <w:tcW w:w="1091" w:type="dxa"/>
            <w:tcBorders>
              <w:top w:val="nil"/>
              <w:left w:val="nil"/>
              <w:bottom w:val="single" w:sz="4" w:space="0" w:color="FFFFFF"/>
              <w:right w:val="single" w:sz="4" w:space="0" w:color="FFFFFF"/>
            </w:tcBorders>
            <w:shd w:val="clear" w:color="000000" w:fill="DDEBF7"/>
            <w:noWrap/>
            <w:vAlign w:val="bottom"/>
          </w:tcPr>
          <w:p w14:paraId="1B7084BB"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2,723</w:t>
            </w:r>
          </w:p>
        </w:tc>
      </w:tr>
      <w:tr w:rsidR="003015F0" w:rsidRPr="004B32D5" w14:paraId="59780182" w14:textId="77777777" w:rsidTr="003015F0">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6385577C" w14:textId="77777777" w:rsidR="003015F0" w:rsidRDefault="003015F0" w:rsidP="00237B5F">
            <w:pPr>
              <w:spacing w:after="0"/>
              <w:jc w:val="left"/>
              <w:rPr>
                <w:rFonts w:eastAsia="Times New Roman" w:cs="Times New Roman"/>
                <w:color w:val="000000"/>
                <w:lang w:eastAsia="fr-FR"/>
              </w:rPr>
            </w:pPr>
            <w:r>
              <w:rPr>
                <w:rFonts w:eastAsia="Times New Roman" w:cs="Times New Roman"/>
                <w:color w:val="000000"/>
                <w:lang w:eastAsia="fr-FR"/>
              </w:rPr>
              <w:t>15 jours</w:t>
            </w:r>
          </w:p>
        </w:tc>
        <w:tc>
          <w:tcPr>
            <w:tcW w:w="1060" w:type="dxa"/>
            <w:tcBorders>
              <w:top w:val="nil"/>
              <w:left w:val="nil"/>
              <w:bottom w:val="single" w:sz="4" w:space="0" w:color="FFFFFF"/>
              <w:right w:val="single" w:sz="4" w:space="0" w:color="FFFFFF"/>
            </w:tcBorders>
            <w:shd w:val="clear" w:color="000000" w:fill="DDEBF7"/>
            <w:noWrap/>
            <w:vAlign w:val="bottom"/>
          </w:tcPr>
          <w:p w14:paraId="0D7A0CD0"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3,507</w:t>
            </w:r>
          </w:p>
        </w:tc>
        <w:tc>
          <w:tcPr>
            <w:tcW w:w="1091" w:type="dxa"/>
            <w:tcBorders>
              <w:top w:val="nil"/>
              <w:left w:val="nil"/>
              <w:bottom w:val="single" w:sz="4" w:space="0" w:color="FFFFFF"/>
              <w:right w:val="single" w:sz="4" w:space="0" w:color="FFFFFF"/>
            </w:tcBorders>
            <w:shd w:val="clear" w:color="000000" w:fill="DDEBF7"/>
            <w:noWrap/>
            <w:vAlign w:val="bottom"/>
          </w:tcPr>
          <w:p w14:paraId="1E4A3618"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3,500</w:t>
            </w:r>
          </w:p>
        </w:tc>
        <w:tc>
          <w:tcPr>
            <w:tcW w:w="1462" w:type="dxa"/>
            <w:tcBorders>
              <w:top w:val="nil"/>
              <w:left w:val="nil"/>
              <w:bottom w:val="single" w:sz="4" w:space="0" w:color="FFFFFF"/>
              <w:right w:val="single" w:sz="4" w:space="0" w:color="FFFFFF"/>
            </w:tcBorders>
            <w:shd w:val="clear" w:color="000000" w:fill="DDEBF7"/>
            <w:noWrap/>
            <w:vAlign w:val="bottom"/>
          </w:tcPr>
          <w:p w14:paraId="200A08D8"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2,679</w:t>
            </w:r>
          </w:p>
        </w:tc>
        <w:tc>
          <w:tcPr>
            <w:tcW w:w="1091" w:type="dxa"/>
            <w:tcBorders>
              <w:top w:val="nil"/>
              <w:left w:val="nil"/>
              <w:bottom w:val="single" w:sz="4" w:space="0" w:color="FFFFFF"/>
              <w:right w:val="single" w:sz="4" w:space="0" w:color="FFFFFF"/>
            </w:tcBorders>
            <w:shd w:val="clear" w:color="000000" w:fill="DDEBF7"/>
            <w:noWrap/>
            <w:vAlign w:val="bottom"/>
          </w:tcPr>
          <w:p w14:paraId="3C01FCF1"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2,669</w:t>
            </w:r>
          </w:p>
        </w:tc>
      </w:tr>
      <w:tr w:rsidR="003015F0" w:rsidRPr="004B32D5" w14:paraId="60CE5285" w14:textId="77777777" w:rsidTr="003015F0">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6BDEB56F" w14:textId="77777777" w:rsidR="003015F0" w:rsidRDefault="003015F0" w:rsidP="00237B5F">
            <w:pPr>
              <w:spacing w:after="0"/>
              <w:jc w:val="left"/>
              <w:rPr>
                <w:rFonts w:eastAsia="Times New Roman" w:cs="Times New Roman"/>
                <w:color w:val="000000"/>
                <w:lang w:eastAsia="fr-FR"/>
              </w:rPr>
            </w:pPr>
            <w:r>
              <w:rPr>
                <w:rFonts w:eastAsia="Times New Roman" w:cs="Times New Roman"/>
                <w:color w:val="000000"/>
                <w:lang w:eastAsia="fr-FR"/>
              </w:rPr>
              <w:t>7 jours</w:t>
            </w:r>
          </w:p>
        </w:tc>
        <w:tc>
          <w:tcPr>
            <w:tcW w:w="1060" w:type="dxa"/>
            <w:tcBorders>
              <w:top w:val="nil"/>
              <w:left w:val="nil"/>
              <w:bottom w:val="single" w:sz="4" w:space="0" w:color="FFFFFF"/>
              <w:right w:val="single" w:sz="4" w:space="0" w:color="FFFFFF"/>
            </w:tcBorders>
            <w:shd w:val="clear" w:color="000000" w:fill="DDEBF7"/>
            <w:noWrap/>
            <w:vAlign w:val="bottom"/>
          </w:tcPr>
          <w:p w14:paraId="59E36207"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3,576</w:t>
            </w:r>
          </w:p>
        </w:tc>
        <w:tc>
          <w:tcPr>
            <w:tcW w:w="1091" w:type="dxa"/>
            <w:tcBorders>
              <w:top w:val="nil"/>
              <w:left w:val="nil"/>
              <w:bottom w:val="single" w:sz="4" w:space="0" w:color="FFFFFF"/>
              <w:right w:val="single" w:sz="4" w:space="0" w:color="FFFFFF"/>
            </w:tcBorders>
            <w:shd w:val="clear" w:color="000000" w:fill="DDEBF7"/>
            <w:noWrap/>
            <w:vAlign w:val="bottom"/>
          </w:tcPr>
          <w:p w14:paraId="03348661"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3,572</w:t>
            </w:r>
          </w:p>
        </w:tc>
        <w:tc>
          <w:tcPr>
            <w:tcW w:w="1462" w:type="dxa"/>
            <w:tcBorders>
              <w:top w:val="nil"/>
              <w:left w:val="nil"/>
              <w:bottom w:val="single" w:sz="4" w:space="0" w:color="FFFFFF"/>
              <w:right w:val="single" w:sz="4" w:space="0" w:color="FFFFFF"/>
            </w:tcBorders>
            <w:shd w:val="clear" w:color="000000" w:fill="DDEBF7"/>
            <w:noWrap/>
            <w:vAlign w:val="bottom"/>
          </w:tcPr>
          <w:p w14:paraId="1113F6EE"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2,726</w:t>
            </w:r>
          </w:p>
        </w:tc>
        <w:tc>
          <w:tcPr>
            <w:tcW w:w="1091" w:type="dxa"/>
            <w:tcBorders>
              <w:top w:val="nil"/>
              <w:left w:val="nil"/>
              <w:bottom w:val="single" w:sz="4" w:space="0" w:color="FFFFFF"/>
              <w:right w:val="single" w:sz="4" w:space="0" w:color="FFFFFF"/>
            </w:tcBorders>
            <w:shd w:val="clear" w:color="000000" w:fill="DDEBF7"/>
            <w:noWrap/>
            <w:vAlign w:val="bottom"/>
          </w:tcPr>
          <w:p w14:paraId="45F4CB13"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2,743</w:t>
            </w:r>
          </w:p>
        </w:tc>
      </w:tr>
      <w:tr w:rsidR="003015F0" w:rsidRPr="004B32D5" w14:paraId="205B84D5" w14:textId="77777777" w:rsidTr="003015F0">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6640ACAE" w14:textId="77777777" w:rsidR="003015F0" w:rsidRDefault="003015F0" w:rsidP="00237B5F">
            <w:pPr>
              <w:spacing w:after="0"/>
              <w:jc w:val="left"/>
              <w:rPr>
                <w:rFonts w:eastAsia="Times New Roman" w:cs="Times New Roman"/>
                <w:color w:val="000000"/>
                <w:lang w:eastAsia="fr-FR"/>
              </w:rPr>
            </w:pPr>
            <w:r>
              <w:rPr>
                <w:rFonts w:eastAsia="Times New Roman" w:cs="Times New Roman"/>
                <w:color w:val="000000"/>
                <w:lang w:eastAsia="fr-FR"/>
              </w:rPr>
              <w:t>3 jours</w:t>
            </w:r>
          </w:p>
        </w:tc>
        <w:tc>
          <w:tcPr>
            <w:tcW w:w="1060" w:type="dxa"/>
            <w:tcBorders>
              <w:top w:val="nil"/>
              <w:left w:val="nil"/>
              <w:bottom w:val="single" w:sz="4" w:space="0" w:color="FFFFFF"/>
              <w:right w:val="single" w:sz="4" w:space="0" w:color="FFFFFF"/>
            </w:tcBorders>
            <w:shd w:val="clear" w:color="000000" w:fill="DDEBF7"/>
            <w:noWrap/>
            <w:vAlign w:val="bottom"/>
          </w:tcPr>
          <w:p w14:paraId="5A2D6C6C" w14:textId="77777777" w:rsidR="003015F0"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3,841</w:t>
            </w:r>
          </w:p>
        </w:tc>
        <w:tc>
          <w:tcPr>
            <w:tcW w:w="1091" w:type="dxa"/>
            <w:tcBorders>
              <w:top w:val="nil"/>
              <w:left w:val="nil"/>
              <w:bottom w:val="single" w:sz="4" w:space="0" w:color="FFFFFF"/>
              <w:right w:val="single" w:sz="4" w:space="0" w:color="FFFFFF"/>
            </w:tcBorders>
            <w:shd w:val="clear" w:color="000000" w:fill="DDEBF7"/>
            <w:noWrap/>
            <w:vAlign w:val="bottom"/>
          </w:tcPr>
          <w:p w14:paraId="1BA54394" w14:textId="77777777" w:rsidR="003015F0"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3,894</w:t>
            </w:r>
          </w:p>
        </w:tc>
        <w:tc>
          <w:tcPr>
            <w:tcW w:w="1462" w:type="dxa"/>
            <w:tcBorders>
              <w:top w:val="nil"/>
              <w:left w:val="nil"/>
              <w:bottom w:val="single" w:sz="4" w:space="0" w:color="FFFFFF"/>
              <w:right w:val="single" w:sz="4" w:space="0" w:color="FFFFFF"/>
            </w:tcBorders>
            <w:shd w:val="clear" w:color="000000" w:fill="DDEBF7"/>
            <w:noWrap/>
            <w:vAlign w:val="bottom"/>
          </w:tcPr>
          <w:p w14:paraId="2E1E3E2A" w14:textId="77777777" w:rsidR="003015F0"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2,948</w:t>
            </w:r>
          </w:p>
        </w:tc>
        <w:tc>
          <w:tcPr>
            <w:tcW w:w="1091" w:type="dxa"/>
            <w:tcBorders>
              <w:top w:val="nil"/>
              <w:left w:val="nil"/>
              <w:bottom w:val="single" w:sz="4" w:space="0" w:color="FFFFFF"/>
              <w:right w:val="single" w:sz="4" w:space="0" w:color="FFFFFF"/>
            </w:tcBorders>
            <w:shd w:val="clear" w:color="000000" w:fill="DDEBF7"/>
            <w:noWrap/>
            <w:vAlign w:val="bottom"/>
          </w:tcPr>
          <w:p w14:paraId="594389FA" w14:textId="77777777" w:rsidR="003015F0"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3,019</w:t>
            </w:r>
          </w:p>
        </w:tc>
      </w:tr>
    </w:tbl>
    <w:p w14:paraId="473C4480" w14:textId="60B41164" w:rsidR="009F2F9C" w:rsidRDefault="009F2F9C" w:rsidP="005503B7"/>
    <w:p w14:paraId="770C04E3" w14:textId="1F279CC0" w:rsidR="00CE0452" w:rsidRPr="005503B7" w:rsidRDefault="00CE0452" w:rsidP="005503B7">
      <w:r>
        <w:t>L’évolution de la fonction de perte se déroule correctement au fil des 80 époques d’entrainement :</w:t>
      </w:r>
    </w:p>
    <w:p w14:paraId="1FBFA554" w14:textId="77777777" w:rsidR="00ED5841" w:rsidRDefault="00ED5841" w:rsidP="00ED5841">
      <w:pPr>
        <w:keepNext/>
        <w:jc w:val="center"/>
      </w:pPr>
      <w:r>
        <w:rPr>
          <w:noProof/>
          <w:lang w:eastAsia="fr-FR"/>
        </w:rPr>
        <w:lastRenderedPageBreak/>
        <w:drawing>
          <wp:inline distT="0" distB="0" distL="0" distR="0" wp14:anchorId="28A1BCFB" wp14:editId="1BDF8E3A">
            <wp:extent cx="4986068" cy="2252971"/>
            <wp:effectExtent l="0" t="0" r="5080" b="0"/>
            <wp:docPr id="881600691" name="Image 881600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02686" cy="2260480"/>
                    </a:xfrm>
                    <a:prstGeom prst="rect">
                      <a:avLst/>
                    </a:prstGeom>
                  </pic:spPr>
                </pic:pic>
              </a:graphicData>
            </a:graphic>
          </wp:inline>
        </w:drawing>
      </w:r>
    </w:p>
    <w:p w14:paraId="39120897" w14:textId="2880533E" w:rsidR="006B4AB2" w:rsidRDefault="00ED5841" w:rsidP="00ED5841">
      <w:pPr>
        <w:pStyle w:val="Lgende"/>
      </w:pPr>
      <w:r>
        <w:t xml:space="preserve">Figure </w:t>
      </w:r>
      <w:fldSimple w:instr=" SEQ Figure \* ARABIC ">
        <w:r w:rsidR="00403D22">
          <w:rPr>
            <w:noProof/>
          </w:rPr>
          <w:t>46</w:t>
        </w:r>
      </w:fldSimple>
      <w:r>
        <w:t xml:space="preserve"> : </w:t>
      </w:r>
      <w:r w:rsidR="00A12C5B">
        <w:t xml:space="preserve">Evolution de la </w:t>
      </w:r>
      <w:proofErr w:type="spellStart"/>
      <w:r w:rsidR="00A12C5B">
        <w:t>loss</w:t>
      </w:r>
      <w:proofErr w:type="spellEnd"/>
      <w:r w:rsidR="00A12C5B">
        <w:t xml:space="preserve"> (MSE) lors de l’apprentissage</w:t>
      </w:r>
    </w:p>
    <w:p w14:paraId="0745A504" w14:textId="479B65FF" w:rsidR="00CE0452" w:rsidRDefault="00CE0452" w:rsidP="00125C4E">
      <w:r>
        <w:t>Les prédictions des températures sont assez proches des données réelles, bien sûr sur les dates d’entrainement (bleu) mais aussi de validation (vert). En revanche, on constate que le modèle reste chaque fois dans une fourchette plus réduite que la réalité. Il n’arrive jamais à prédire des pics de chaleurs ou des vagues de froid.</w:t>
      </w:r>
    </w:p>
    <w:p w14:paraId="32E6A5D6" w14:textId="4226A326" w:rsidR="00967A72" w:rsidRDefault="00967A72" w:rsidP="00125C4E"/>
    <w:p w14:paraId="6E5CB358" w14:textId="77777777" w:rsidR="00ED5841" w:rsidRDefault="00C9204B" w:rsidP="00ED5841">
      <w:pPr>
        <w:keepNext/>
        <w:jc w:val="center"/>
      </w:pPr>
      <w:r>
        <w:rPr>
          <w:noProof/>
          <w:lang w:eastAsia="fr-FR"/>
        </w:rPr>
        <w:drawing>
          <wp:anchor distT="0" distB="0" distL="114300" distR="114300" simplePos="0" relativeHeight="251677696" behindDoc="1" locked="0" layoutInCell="1" allowOverlap="1" wp14:anchorId="2516339C" wp14:editId="4E5BC71C">
            <wp:simplePos x="0" y="0"/>
            <wp:positionH relativeFrom="margin">
              <wp:align>left</wp:align>
            </wp:positionH>
            <wp:positionV relativeFrom="paragraph">
              <wp:posOffset>0</wp:posOffset>
            </wp:positionV>
            <wp:extent cx="132080" cy="1722120"/>
            <wp:effectExtent l="0" t="0" r="1270" b="0"/>
            <wp:wrapTight wrapText="bothSides">
              <wp:wrapPolygon edited="0">
                <wp:start x="0" y="0"/>
                <wp:lineTo x="0" y="21265"/>
                <wp:lineTo x="18692" y="21265"/>
                <wp:lineTo x="18692" y="0"/>
                <wp:lineTo x="0" y="0"/>
              </wp:wrapPolygon>
            </wp:wrapTight>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32080" cy="1722120"/>
                    </a:xfrm>
                    <a:prstGeom prst="rect">
                      <a:avLst/>
                    </a:prstGeom>
                  </pic:spPr>
                </pic:pic>
              </a:graphicData>
            </a:graphic>
            <wp14:sizeRelH relativeFrom="margin">
              <wp14:pctWidth>0</wp14:pctWidth>
            </wp14:sizeRelH>
            <wp14:sizeRelV relativeFrom="margin">
              <wp14:pctHeight>0</wp14:pctHeight>
            </wp14:sizeRelV>
          </wp:anchor>
        </w:drawing>
      </w:r>
      <w:r w:rsidR="00EC07C9">
        <w:rPr>
          <w:noProof/>
          <w:lang w:eastAsia="fr-FR"/>
        </w:rPr>
        <w:drawing>
          <wp:inline distT="0" distB="0" distL="0" distR="0" wp14:anchorId="5C5E833A" wp14:editId="79E13422">
            <wp:extent cx="5758405" cy="1786020"/>
            <wp:effectExtent l="0" t="0" r="0" b="508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76081" cy="1791502"/>
                    </a:xfrm>
                    <a:prstGeom prst="rect">
                      <a:avLst/>
                    </a:prstGeom>
                  </pic:spPr>
                </pic:pic>
              </a:graphicData>
            </a:graphic>
          </wp:inline>
        </w:drawing>
      </w:r>
    </w:p>
    <w:p w14:paraId="5F4DC3C4" w14:textId="5E063E40" w:rsidR="00967A72" w:rsidRDefault="00ED5841" w:rsidP="00ED5841">
      <w:pPr>
        <w:pStyle w:val="Lgende"/>
      </w:pPr>
      <w:r>
        <w:t xml:space="preserve">Figure </w:t>
      </w:r>
      <w:fldSimple w:instr=" SEQ Figure \* ARABIC ">
        <w:r w:rsidR="00403D22">
          <w:rPr>
            <w:noProof/>
          </w:rPr>
          <w:t>47</w:t>
        </w:r>
      </w:fldSimple>
      <w:r>
        <w:t xml:space="preserve"> : </w:t>
      </w:r>
      <w:r w:rsidR="00A12C5B">
        <w:t>Comparaison des prédictions</w:t>
      </w:r>
      <w:r w:rsidR="007A1DE0">
        <w:t xml:space="preserve"> (sur train et validation) avec les données réelles</w:t>
      </w:r>
    </w:p>
    <w:p w14:paraId="3F937BB7" w14:textId="54294A89" w:rsidR="005503B7" w:rsidRDefault="005503B7" w:rsidP="005503B7">
      <w:pPr>
        <w:pStyle w:val="Titre4"/>
      </w:pPr>
      <w:r>
        <w:t xml:space="preserve">Prédiction </w:t>
      </w:r>
      <w:proofErr w:type="spellStart"/>
      <w:r>
        <w:t>monovariée</w:t>
      </w:r>
      <w:proofErr w:type="spellEnd"/>
      <w:r>
        <w:t xml:space="preserve"> sur plusieurs jours</w:t>
      </w:r>
    </w:p>
    <w:p w14:paraId="4F1D4781" w14:textId="4AF1645C" w:rsidR="0098720D" w:rsidRDefault="0098720D" w:rsidP="0098720D">
      <w:r>
        <w:t>A partir du meilleur modèle entraîné, essayons maintenant de prédire de façon itérative la température maximale sur plusieurs jours de suite. Notre modèle a été entraîné sur des données de train et de validation. Nous allons ici effectuer les prédictions sur des données jamais vues par le modèle.</w:t>
      </w:r>
    </w:p>
    <w:p w14:paraId="4148DD88" w14:textId="55269E47" w:rsidR="00CE0452" w:rsidRDefault="001E70CF" w:rsidP="0098720D">
      <w:r>
        <w:t xml:space="preserve">Nous avons vu plus haut qu’une fenêtre de 15 jours était optimale au regard des métriques observées. Comparons maintenant visuellement les conséquences sur le </w:t>
      </w:r>
      <w:proofErr w:type="spellStart"/>
      <w:r>
        <w:t>forecast</w:t>
      </w:r>
      <w:proofErr w:type="spellEnd"/>
      <w:r>
        <w:t xml:space="preserve"> des températures pour ces 4 plages de fenêtres :</w:t>
      </w:r>
    </w:p>
    <w:p w14:paraId="74F02D69" w14:textId="77777777" w:rsidR="0098720D" w:rsidRPr="0098720D" w:rsidRDefault="0098720D" w:rsidP="0098720D"/>
    <w:p w14:paraId="16A652CE" w14:textId="77777777" w:rsidR="00ED5841" w:rsidRDefault="009F2257" w:rsidP="00ED5841">
      <w:pPr>
        <w:keepNext/>
        <w:jc w:val="center"/>
      </w:pPr>
      <w:r>
        <w:rPr>
          <w:noProof/>
          <w:lang w:eastAsia="fr-FR"/>
        </w:rPr>
        <w:lastRenderedPageBreak/>
        <w:drawing>
          <wp:inline distT="0" distB="0" distL="0" distR="0" wp14:anchorId="22B80EAF" wp14:editId="24F6D5B1">
            <wp:extent cx="4735902" cy="1907735"/>
            <wp:effectExtent l="0" t="0" r="762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47874" cy="1912557"/>
                    </a:xfrm>
                    <a:prstGeom prst="rect">
                      <a:avLst/>
                    </a:prstGeom>
                  </pic:spPr>
                </pic:pic>
              </a:graphicData>
            </a:graphic>
          </wp:inline>
        </w:drawing>
      </w:r>
    </w:p>
    <w:p w14:paraId="0B7AF71C" w14:textId="3646679D" w:rsidR="001E70CF" w:rsidRDefault="00ED5841" w:rsidP="00ED5841">
      <w:pPr>
        <w:pStyle w:val="Lgende"/>
      </w:pPr>
      <w:r>
        <w:t xml:space="preserve">Figure </w:t>
      </w:r>
      <w:fldSimple w:instr=" SEQ Figure \* ARABIC ">
        <w:r w:rsidR="00403D22">
          <w:rPr>
            <w:noProof/>
          </w:rPr>
          <w:t>48</w:t>
        </w:r>
      </w:fldSimple>
      <w:r>
        <w:t xml:space="preserve"> : </w:t>
      </w:r>
      <w:r w:rsidR="001E70CF">
        <w:t>Fenêtre de 30 jours</w:t>
      </w:r>
    </w:p>
    <w:p w14:paraId="5A45E699" w14:textId="77777777" w:rsidR="00ED5841" w:rsidRDefault="00015137" w:rsidP="00ED5841">
      <w:pPr>
        <w:keepNext/>
        <w:jc w:val="center"/>
      </w:pPr>
      <w:r>
        <w:rPr>
          <w:noProof/>
          <w:lang w:eastAsia="fr-FR"/>
        </w:rPr>
        <w:drawing>
          <wp:inline distT="0" distB="0" distL="0" distR="0" wp14:anchorId="083DE25B" wp14:editId="0BFAAC13">
            <wp:extent cx="4689851" cy="1889185"/>
            <wp:effectExtent l="0" t="0" r="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14772" cy="1899224"/>
                    </a:xfrm>
                    <a:prstGeom prst="rect">
                      <a:avLst/>
                    </a:prstGeom>
                  </pic:spPr>
                </pic:pic>
              </a:graphicData>
            </a:graphic>
          </wp:inline>
        </w:drawing>
      </w:r>
    </w:p>
    <w:p w14:paraId="5DE5631C" w14:textId="3D9F10E0" w:rsidR="001E70CF" w:rsidRDefault="00ED5841" w:rsidP="00ED5841">
      <w:pPr>
        <w:pStyle w:val="Lgende"/>
      </w:pPr>
      <w:r>
        <w:t xml:space="preserve">Figure </w:t>
      </w:r>
      <w:fldSimple w:instr=" SEQ Figure \* ARABIC ">
        <w:r w:rsidR="00403D22">
          <w:rPr>
            <w:noProof/>
          </w:rPr>
          <w:t>49</w:t>
        </w:r>
      </w:fldSimple>
      <w:r>
        <w:t xml:space="preserve"> : </w:t>
      </w:r>
      <w:r w:rsidR="001E70CF">
        <w:t>Fenêtre de 15 jours</w:t>
      </w:r>
    </w:p>
    <w:p w14:paraId="3A3AC111" w14:textId="77777777" w:rsidR="00ED5841" w:rsidRDefault="0098720D" w:rsidP="00ED5841">
      <w:pPr>
        <w:keepNext/>
        <w:jc w:val="center"/>
      </w:pPr>
      <w:r>
        <w:rPr>
          <w:noProof/>
          <w:lang w:eastAsia="fr-FR"/>
        </w:rPr>
        <w:drawing>
          <wp:inline distT="0" distB="0" distL="0" distR="0" wp14:anchorId="1572E106" wp14:editId="11D34481">
            <wp:extent cx="4812806" cy="1911814"/>
            <wp:effectExtent l="0" t="0" r="6985"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48207" cy="1925876"/>
                    </a:xfrm>
                    <a:prstGeom prst="rect">
                      <a:avLst/>
                    </a:prstGeom>
                  </pic:spPr>
                </pic:pic>
              </a:graphicData>
            </a:graphic>
          </wp:inline>
        </w:drawing>
      </w:r>
    </w:p>
    <w:p w14:paraId="541E278A" w14:textId="0053662B" w:rsidR="001E70CF" w:rsidRDefault="00ED5841" w:rsidP="00ED5841">
      <w:pPr>
        <w:pStyle w:val="Lgende"/>
      </w:pPr>
      <w:r>
        <w:t xml:space="preserve">Figure </w:t>
      </w:r>
      <w:fldSimple w:instr=" SEQ Figure \* ARABIC ">
        <w:r w:rsidR="00403D22">
          <w:rPr>
            <w:noProof/>
          </w:rPr>
          <w:t>50</w:t>
        </w:r>
      </w:fldSimple>
      <w:r>
        <w:t xml:space="preserve"> : </w:t>
      </w:r>
      <w:r w:rsidR="001E70CF">
        <w:t>Fenêtre de 7 jours</w:t>
      </w:r>
    </w:p>
    <w:p w14:paraId="182AF12B" w14:textId="77777777" w:rsidR="00ED5841" w:rsidRDefault="009F2257" w:rsidP="00ED5841">
      <w:pPr>
        <w:keepNext/>
        <w:jc w:val="center"/>
      </w:pPr>
      <w:r>
        <w:rPr>
          <w:noProof/>
          <w:lang w:eastAsia="fr-FR"/>
        </w:rPr>
        <w:lastRenderedPageBreak/>
        <w:drawing>
          <wp:inline distT="0" distB="0" distL="0" distR="0" wp14:anchorId="3AF72B83" wp14:editId="42E56B49">
            <wp:extent cx="4641012" cy="1869511"/>
            <wp:effectExtent l="0" t="0" r="762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69956" cy="1881170"/>
                    </a:xfrm>
                    <a:prstGeom prst="rect">
                      <a:avLst/>
                    </a:prstGeom>
                  </pic:spPr>
                </pic:pic>
              </a:graphicData>
            </a:graphic>
          </wp:inline>
        </w:drawing>
      </w:r>
    </w:p>
    <w:p w14:paraId="45E09D98" w14:textId="1FFD8A92" w:rsidR="001E70CF" w:rsidRDefault="00ED5841" w:rsidP="00ED5841">
      <w:pPr>
        <w:pStyle w:val="Lgende"/>
      </w:pPr>
      <w:r>
        <w:t xml:space="preserve">Figure </w:t>
      </w:r>
      <w:fldSimple w:instr=" SEQ Figure \* ARABIC ">
        <w:r w:rsidR="00403D22">
          <w:rPr>
            <w:noProof/>
          </w:rPr>
          <w:t>51</w:t>
        </w:r>
      </w:fldSimple>
      <w:r>
        <w:t xml:space="preserve"> : </w:t>
      </w:r>
      <w:r w:rsidR="001E70CF">
        <w:t>Fenêtre de 3 jours</w:t>
      </w:r>
    </w:p>
    <w:p w14:paraId="057AFABA" w14:textId="74583D85" w:rsidR="001E70CF" w:rsidRDefault="001E70CF" w:rsidP="00823282">
      <w:r>
        <w:t>Le modèle avec une fenêtre de 30 jours ne part pas dans la bonne direction pour prédire les températures. A l’instar du modèle entrainé avec une fenêtre de 3 jours, il converge rapidement vers une valeur fixe dont il ne s’écarte plus. Les deux autres modèles finissent également par converger, mais sur une durée plus longue : environ 2 mois pour le modèle avec fenêtre de 7 jours et 3 mois pour le modèle d’une fenêtre de 15 jours.</w:t>
      </w:r>
    </w:p>
    <w:p w14:paraId="783D11AC" w14:textId="2CDE28A9" w:rsidR="001E70CF" w:rsidRDefault="001E70CF" w:rsidP="00823282">
      <w:r>
        <w:t xml:space="preserve">Les prédictions présentent globalement assez peu d’intérêt : si la tendance générale est respectée par le modèle avec fenêtre de 15 jours, les variations soudaines d’une journée à l’autre ne sont en rien prédites par le modèle. </w:t>
      </w:r>
      <w:r w:rsidR="00F2104C">
        <w:t xml:space="preserve">L’utilité d’un </w:t>
      </w:r>
      <w:proofErr w:type="spellStart"/>
      <w:r w:rsidR="00F2104C">
        <w:t>forecast</w:t>
      </w:r>
      <w:proofErr w:type="spellEnd"/>
      <w:r w:rsidR="00F2104C">
        <w:t xml:space="preserve"> des températures basé sur un modèle univarié semble donc avoir un intérêt limité.</w:t>
      </w:r>
    </w:p>
    <w:p w14:paraId="09B55D92" w14:textId="77777777" w:rsidR="00DD2E1D" w:rsidRDefault="00DD2E1D" w:rsidP="00DD2E1D">
      <w:pPr>
        <w:pStyle w:val="Titre1"/>
      </w:pPr>
      <w:bookmarkStart w:id="81" w:name="_Toc152877723"/>
      <w:r>
        <w:t>Autres variables cibles</w:t>
      </w:r>
      <w:bookmarkEnd w:id="81"/>
      <w:r>
        <w:tab/>
      </w:r>
    </w:p>
    <w:p w14:paraId="174CC981" w14:textId="7E333DA8" w:rsidR="000D279A" w:rsidRDefault="000D279A" w:rsidP="004F2AA4">
      <w:r>
        <w:t xml:space="preserve">Il aurait été intéressant de pouvoir prédire </w:t>
      </w:r>
      <w:proofErr w:type="spellStart"/>
      <w:r w:rsidRPr="000D279A">
        <w:rPr>
          <w:i/>
        </w:rPr>
        <w:t>Rainfall</w:t>
      </w:r>
      <w:proofErr w:type="spellEnd"/>
      <w:r>
        <w:t xml:space="preserve">, laquelle nous aurait permis dans un second temps de déduire </w:t>
      </w:r>
      <w:proofErr w:type="spellStart"/>
      <w:r>
        <w:rPr>
          <w:i/>
        </w:rPr>
        <w:t>RainTomorrow</w:t>
      </w:r>
      <w:proofErr w:type="spellEnd"/>
      <w:r>
        <w:rPr>
          <w:i/>
        </w:rPr>
        <w:t xml:space="preserve">. </w:t>
      </w:r>
      <w:r w:rsidRPr="000D279A">
        <w:t>C</w:t>
      </w:r>
      <w:r>
        <w:t xml:space="preserve">ependant, la dispersion et l’irrégularité de cette variable font qu’il semble particulièrement complexe de prédire cette donnée. Par ailleurs, souvenons-nous que </w:t>
      </w:r>
      <w:r w:rsidR="00226A7E">
        <w:t xml:space="preserve">le site du Bureau of </w:t>
      </w:r>
      <w:proofErr w:type="spellStart"/>
      <w:r w:rsidR="00226A7E">
        <w:t>Meteorology</w:t>
      </w:r>
      <w:proofErr w:type="spellEnd"/>
      <w:r w:rsidR="00226A7E">
        <w:t xml:space="preserve"> indiquait que le niveau des pluviomètres n’était parfois pas relevé pendant quelques jours, et que le cumul des précipitations de ces journées était de ce fait rattaché à la prochaine journée de relève. </w:t>
      </w:r>
      <w:r w:rsidR="004F2AA4">
        <w:t>Nous cumulons donc ici une problématique de distribution et un problème de récolte de données.</w:t>
      </w:r>
    </w:p>
    <w:p w14:paraId="478B68A4" w14:textId="2760B06A" w:rsidR="00CE7B10" w:rsidRDefault="00CE7B10" w:rsidP="00CE7B10">
      <w:pPr>
        <w:pStyle w:val="Titre1"/>
      </w:pPr>
      <w:bookmarkStart w:id="82" w:name="_Toc145514463"/>
      <w:bookmarkStart w:id="83" w:name="_Toc145514464"/>
      <w:bookmarkStart w:id="84" w:name="_Toc145514465"/>
      <w:bookmarkStart w:id="85" w:name="_Toc145514466"/>
      <w:bookmarkStart w:id="86" w:name="_Toc145514467"/>
      <w:bookmarkStart w:id="87" w:name="_Toc145514468"/>
      <w:bookmarkStart w:id="88" w:name="_Toc145514469"/>
      <w:bookmarkStart w:id="89" w:name="_Toc145514470"/>
      <w:bookmarkStart w:id="90" w:name="_Toc152877724"/>
      <w:bookmarkEnd w:id="82"/>
      <w:bookmarkEnd w:id="83"/>
      <w:bookmarkEnd w:id="84"/>
      <w:bookmarkEnd w:id="85"/>
      <w:bookmarkEnd w:id="86"/>
      <w:bookmarkEnd w:id="87"/>
      <w:bookmarkEnd w:id="88"/>
      <w:bookmarkEnd w:id="89"/>
      <w:r>
        <w:t>Conclusion</w:t>
      </w:r>
      <w:bookmarkEnd w:id="90"/>
    </w:p>
    <w:p w14:paraId="5E301CF4" w14:textId="0CF7F004" w:rsidR="00BA068F" w:rsidRDefault="00B64478" w:rsidP="00383CF9">
      <w:pPr>
        <w:pStyle w:val="Titre2"/>
      </w:pPr>
      <w:r>
        <w:t>Constats</w:t>
      </w:r>
    </w:p>
    <w:p w14:paraId="1EBF8459" w14:textId="0E1007A9" w:rsidR="00B64478" w:rsidRDefault="00B64478" w:rsidP="00BA068F">
      <w:r>
        <w:t xml:space="preserve">Nos modélisations nous ont réservé plusieurs surprises lors de nos explorations. La première d’entre elle a été la robustesse et l’intérêt du </w:t>
      </w:r>
      <w:proofErr w:type="spellStart"/>
      <w:r>
        <w:t>XGBoost</w:t>
      </w:r>
      <w:proofErr w:type="spellEnd"/>
      <w:r>
        <w:t xml:space="preserve"> : pour notre problématique, ce modèle, très rapide à entraîner, rivalise y compris avec des réseaux de neurones bien plus complexes. </w:t>
      </w:r>
    </w:p>
    <w:p w14:paraId="18028476" w14:textId="5EA2AB22" w:rsidR="00B64478" w:rsidRDefault="00B64478" w:rsidP="00BA068F">
      <w:r>
        <w:t xml:space="preserve">La seconde surprise a été que malgré le </w:t>
      </w:r>
      <w:commentRangeStart w:id="91"/>
      <w:r>
        <w:t>fort</w:t>
      </w:r>
      <w:commentRangeEnd w:id="91"/>
      <w:r w:rsidR="00CF03F3">
        <w:rPr>
          <w:rStyle w:val="Marquedecommentaire"/>
        </w:rPr>
        <w:commentReference w:id="91"/>
      </w:r>
      <w:r>
        <w:t xml:space="preserve"> déséquilibre de nos classes sur la variable cible, la plupart des modèles entraînés nous ont offert de très belles performances.</w:t>
      </w:r>
    </w:p>
    <w:p w14:paraId="218C1C95" w14:textId="2EF0DAEE" w:rsidR="00B64478" w:rsidRDefault="00B64478" w:rsidP="00BA068F">
      <w:r>
        <w:t>La troisième</w:t>
      </w:r>
      <w:r w:rsidR="00726EC3">
        <w:t xml:space="preserve"> surprise est l’apport limité du </w:t>
      </w:r>
      <w:proofErr w:type="spellStart"/>
      <w:r w:rsidR="00726EC3">
        <w:t>feature</w:t>
      </w:r>
      <w:proofErr w:type="spellEnd"/>
      <w:r w:rsidR="00726EC3">
        <w:t xml:space="preserve"> engineering dans notre problématique. Même s’il présente bel et bien un intérêt, en particulier pour effectuer des prédictions plus éloignées dans le futur, nous avons été particulièrement surpris par le faible écart de performances une modélisation effectuée avec les données initiales et celles obtenues après plusieurs mois de </w:t>
      </w:r>
      <w:proofErr w:type="spellStart"/>
      <w:r w:rsidR="00726EC3">
        <w:t>feature</w:t>
      </w:r>
      <w:proofErr w:type="spellEnd"/>
      <w:r w:rsidR="00726EC3">
        <w:t xml:space="preserve"> engineering. C’est une vraie leçon en termes de gestion de projet sur le temps à budgéter sur cet aspect.</w:t>
      </w:r>
      <w:r w:rsidR="007A007A">
        <w:t xml:space="preserve"> Il est en effet assez aisé de se perdre dans d’innombrables conjectures pour un intérêt potentiellement infime. </w:t>
      </w:r>
    </w:p>
    <w:p w14:paraId="690BA9C9" w14:textId="4AD543B8" w:rsidR="007A007A" w:rsidRDefault="007A007A" w:rsidP="00BA068F">
      <w:r>
        <w:lastRenderedPageBreak/>
        <w:t>La quatrième surprise a été la possibilité de prédire la pluie sur une année à partir de l’observation d’une seule journée ! Encore une fois, les performances sont faibles, mais cette possibilité est particulièrement intrigante. Il s’agit là d’un aspect qu’il serait intéressant d’approfondir avec le regard d’un météorologue australien, qui pourrait potentiellement comprendre ce phénomène à partir de son expertise métier.</w:t>
      </w:r>
    </w:p>
    <w:p w14:paraId="0E0F07B7" w14:textId="75CB70DF" w:rsidR="00383CF9" w:rsidRDefault="00383CF9" w:rsidP="00383CF9">
      <w:pPr>
        <w:pStyle w:val="Titre2"/>
      </w:pPr>
      <w:r>
        <w:t>Limites et perspectives</w:t>
      </w:r>
    </w:p>
    <w:p w14:paraId="3452AEF6" w14:textId="4C11BC60" w:rsidR="00583B77" w:rsidRDefault="00BF7387" w:rsidP="00BA068F">
      <w:r>
        <w:t>Pour autant, nous restons avec une satisfaction mitigée sur les performances finales de nos notre meilleur modèle. Nous espérions en effet obtenir des prédictions quasiment fiables à 100%</w:t>
      </w:r>
      <w:r w:rsidR="00AF0D01">
        <w:t xml:space="preserve">. Or, nous en sommes très loin avec notre </w:t>
      </w:r>
      <w:proofErr w:type="spellStart"/>
      <w:r w:rsidR="00AF0D01">
        <w:t>accuracy</w:t>
      </w:r>
      <w:proofErr w:type="spellEnd"/>
      <w:r w:rsidR="00AF0D01">
        <w:t xml:space="preserve"> de 86,6%, en particulier au regard du taux de journées non pluvieuses de 77,6%. </w:t>
      </w:r>
    </w:p>
    <w:p w14:paraId="6F83014C" w14:textId="4B1AC2B1" w:rsidR="00BF7387" w:rsidRDefault="00AF0D01" w:rsidP="00BA068F">
      <w:r>
        <w:t xml:space="preserve">Nous avons toutefois pu identifier au fil du projet plusieurs pistes qui nous permettraient d’améliorer potentiellement les performances. Tout d’abord, nous avons vu dès la phase exploratoire que la </w:t>
      </w:r>
      <w:proofErr w:type="spellStart"/>
      <w:r>
        <w:t>feature</w:t>
      </w:r>
      <w:proofErr w:type="spellEnd"/>
      <w:r>
        <w:t xml:space="preserve"> Sunshine était absente sur environ la moitié des observations alors qu’elle présentait une forte corrélation avec la variable cible. L’importance de Sunshine a d’ailleurs été confirmée dans les analyses d’interprétabilité des différents modèles. Par conséquent, la première action à mener pourrait être de récolter les valeurs de Sunshine pour le maximum d’observations.</w:t>
      </w:r>
      <w:r w:rsidR="00FF520B">
        <w:t xml:space="preserve"> </w:t>
      </w:r>
    </w:p>
    <w:p w14:paraId="0FD37CD0" w14:textId="4A523C6D" w:rsidR="00FF520B" w:rsidRDefault="00FF520B" w:rsidP="00BA068F">
      <w:r>
        <w:t xml:space="preserve">Deux autres variables sont très importantes : </w:t>
      </w:r>
      <w:r w:rsidRPr="00FF520B">
        <w:rPr>
          <w:i/>
        </w:rPr>
        <w:t>Humidity3pm</w:t>
      </w:r>
      <w:r>
        <w:t xml:space="preserve"> et </w:t>
      </w:r>
      <w:r w:rsidRPr="00FF520B">
        <w:rPr>
          <w:i/>
        </w:rPr>
        <w:t>Pressure3pm</w:t>
      </w:r>
      <w:r>
        <w:t xml:space="preserve">. Une autre piste pourrait être de récolter le taux d’humidité et la pression atmosphérique à d’autres heures de la journée. Celles, existantes, de 9h du matin sont bien moins importantes, mais peut-être que les modèles gagneraient à ajouter ces taux à 14h ou 16h, par exemple. D’ailleurs, n’oublions pas que l’Australie s’étale sur plusieurs fuseaux horaires, allant de GMT+8 à GMT+11 : </w:t>
      </w:r>
      <w:r w:rsidR="00225141">
        <w:t xml:space="preserve">même si </w:t>
      </w:r>
      <w:r w:rsidRPr="00225141">
        <w:rPr>
          <w:i/>
        </w:rPr>
        <w:t>Pressure3pm</w:t>
      </w:r>
      <w:r>
        <w:t xml:space="preserve"> </w:t>
      </w:r>
      <w:r w:rsidR="00225141">
        <w:t>est relevée à 15h pour chaque Location sur tout le pays, il ne s’agit en réalité pas de la même heure par rapport au soleil.</w:t>
      </w:r>
    </w:p>
    <w:p w14:paraId="2E8E698A" w14:textId="2746740B" w:rsidR="00AF0D01" w:rsidRDefault="00AA250C" w:rsidP="00BA068F">
      <w:proofErr w:type="spellStart"/>
      <w:r w:rsidRPr="00AA250C">
        <w:rPr>
          <w:i/>
        </w:rPr>
        <w:t>Rainfall</w:t>
      </w:r>
      <w:proofErr w:type="spellEnd"/>
      <w:r>
        <w:t xml:space="preserve"> est une variable dont la qualité de renseignement est discutable, alors même qu’elle est la source de notre variable cible </w:t>
      </w:r>
      <w:proofErr w:type="spellStart"/>
      <w:r w:rsidRPr="00AA250C">
        <w:rPr>
          <w:i/>
        </w:rPr>
        <w:t>RainTomorrow</w:t>
      </w:r>
      <w:proofErr w:type="spellEnd"/>
      <w:r>
        <w:rPr>
          <w:i/>
        </w:rPr>
        <w:t> </w:t>
      </w:r>
      <w:r>
        <w:t xml:space="preserve">: contrairement aux autres variables, qui peuvent simplement être inexistantes pour une journée, </w:t>
      </w:r>
      <w:proofErr w:type="spellStart"/>
      <w:r>
        <w:t>Rainfall</w:t>
      </w:r>
      <w:proofErr w:type="spellEnd"/>
      <w:r>
        <w:t xml:space="preserve"> s’accumule en réalité dans le pluviomètre pendant plusieurs jours jusqu’à ce que le niveau soit relevé par un des bénévoles en charge. Il est probable que les modèles gagneraient en précision si les relevés étaient réellement quotidiens et, </w:t>
      </w:r>
      <w:r w:rsidRPr="00AA250C">
        <w:rPr>
          <w:i/>
        </w:rPr>
        <w:t>a minima</w:t>
      </w:r>
      <w:r>
        <w:t>, que les valeurs ne se cumulent pas en cas d’absence de relevé.</w:t>
      </w:r>
    </w:p>
    <w:p w14:paraId="65736D96" w14:textId="162C629C" w:rsidR="00B64478" w:rsidRDefault="009E6C62" w:rsidP="00BA068F">
      <w:r>
        <w:t xml:space="preserve">Au-delà des </w:t>
      </w:r>
      <w:proofErr w:type="spellStart"/>
      <w:r>
        <w:t>features</w:t>
      </w:r>
      <w:proofErr w:type="spellEnd"/>
      <w:r>
        <w:t xml:space="preserve"> elles-mêmes, il conviendrait aussi de disposer d’un </w:t>
      </w:r>
      <w:proofErr w:type="spellStart"/>
      <w:r>
        <w:t>dataset</w:t>
      </w:r>
      <w:proofErr w:type="spellEnd"/>
      <w:r>
        <w:t xml:space="preserve"> avec le plus de dates possibles renseignées. Pour rappel, il nous manque pour l’intégralité des lieux trois mois complets, et, pour certains lieux tels Melbourne, il manque plus d’un an et demi en cumulé sur la plage de dates. Ces trous sont de nature à perturber les modélisations par série temporelle. Il serait donc bénéfique de disposer de dates intégralement observées.</w:t>
      </w:r>
    </w:p>
    <w:p w14:paraId="3FCFB5B7" w14:textId="48C76B48" w:rsidR="009E6C62" w:rsidRDefault="00891A43" w:rsidP="00BA068F">
      <w:r>
        <w:t>N</w:t>
      </w:r>
      <w:r w:rsidR="009E6C62">
        <w:t xml:space="preserve">otre </w:t>
      </w:r>
      <w:proofErr w:type="spellStart"/>
      <w:r w:rsidR="009E6C62">
        <w:t>dataset</w:t>
      </w:r>
      <w:proofErr w:type="spellEnd"/>
      <w:r w:rsidR="009E6C62">
        <w:t xml:space="preserve"> porte sur dix années, ce qui peut sembler conséquent, mais qui est en réalité assez peu à l’échelle des possibilités du machine </w:t>
      </w:r>
      <w:proofErr w:type="spellStart"/>
      <w:r w:rsidR="009E6C62">
        <w:t>learning</w:t>
      </w:r>
      <w:proofErr w:type="spellEnd"/>
      <w:r w:rsidR="009E6C62">
        <w:t>. Il serait intéressant de pouvoir disposer de relevés sur une période de plusieurs décennies.</w:t>
      </w:r>
    </w:p>
    <w:p w14:paraId="256B8146" w14:textId="2BA22885" w:rsidR="00891A43" w:rsidRDefault="00891A43" w:rsidP="00BA068F">
      <w:r>
        <w:t>Etant donnée l’immensité de l’Australie, il pourrait être profitable de disposer de relevés d’autres stations météorologiques afin d’avoir d’une part plus de données, mais également un meilleur maillage géographique, qui permettrait peut-être de toutes nouvelles approches de prédictions basées sur les villes voisines.</w:t>
      </w:r>
    </w:p>
    <w:p w14:paraId="3044A180" w14:textId="140D7A8B" w:rsidR="009E6C62" w:rsidRDefault="00583B77" w:rsidP="00BA068F">
      <w:r>
        <w:t>Avant le rapport final, nous allons explorer les RNN multivariés, dont nous espérons beaucoup. En fonction du temps disponibles, nous expérimenterons peut-être des séries temporelles avec d’autres bibliothèques, voire une modélisation par Transformer.</w:t>
      </w:r>
    </w:p>
    <w:sectPr w:rsidR="009E6C62" w:rsidSect="001B0657">
      <w:headerReference w:type="even" r:id="rId77"/>
      <w:headerReference w:type="default" r:id="rId78"/>
      <w:footerReference w:type="even" r:id="rId79"/>
      <w:pgSz w:w="11900" w:h="16840"/>
      <w:pgMar w:top="1417" w:right="851" w:bottom="1417" w:left="851" w:header="709" w:footer="708" w:gutter="0"/>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 w:author="luciano langhi" w:date="2024-01-28T21:06:00Z" w:initials="ll">
    <w:p w14:paraId="4AD70857" w14:textId="77777777" w:rsidR="00175553" w:rsidRDefault="00175553" w:rsidP="00175553">
      <w:pPr>
        <w:pStyle w:val="Commentaire"/>
        <w:jc w:val="left"/>
      </w:pPr>
      <w:r>
        <w:rPr>
          <w:rStyle w:val="Marquedecommentaire"/>
        </w:rPr>
        <w:annotationRef/>
      </w:r>
      <w:r>
        <w:t>Je suis d'accord, le rapport est déjà très complet</w:t>
      </w:r>
    </w:p>
  </w:comment>
  <w:comment w:id="91" w:author="luciano langhi" w:date="2024-01-28T20:49:00Z" w:initials="ll">
    <w:p w14:paraId="380A7195" w14:textId="1CC59353" w:rsidR="00CF03F3" w:rsidRDefault="00CF03F3" w:rsidP="00CF03F3">
      <w:pPr>
        <w:pStyle w:val="Commentaire"/>
        <w:jc w:val="left"/>
      </w:pPr>
      <w:r>
        <w:rPr>
          <w:rStyle w:val="Marquedecommentaire"/>
        </w:rPr>
        <w:annotationRef/>
      </w:r>
      <w:r>
        <w:t>Je ne dirais pas que notre déséquilibre est si fort, sur internet j'ai trouvé qu'en général on considère qu'un déséquilibre est fort à partir de 10% pour appliquer les méthodes d'équilibrage. L'exemple de notre module était 90:10 aprox.</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D70857" w15:done="0"/>
  <w15:commentEx w15:paraId="380A719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1D2CD80" w16cex:dateUtc="2024-01-28T20:06:00Z"/>
  <w16cex:commentExtensible w16cex:durableId="527E9988" w16cex:dateUtc="2024-01-28T19: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D70857" w16cid:durableId="51D2CD80"/>
  <w16cid:commentId w16cid:paraId="380A7195" w16cid:durableId="527E998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29A0C8" w14:textId="77777777" w:rsidR="001B0657" w:rsidRDefault="001B0657">
      <w:r>
        <w:separator/>
      </w:r>
    </w:p>
  </w:endnote>
  <w:endnote w:type="continuationSeparator" w:id="0">
    <w:p w14:paraId="150188C8" w14:textId="77777777" w:rsidR="001B0657" w:rsidRDefault="001B06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0E47F" w14:textId="77777777" w:rsidR="00BA068F" w:rsidRDefault="00BA068F" w:rsidP="00502033">
    <w:pPr>
      <w:pStyle w:val="Pieddepage"/>
      <w:framePr w:wrap="around" w:vAnchor="text" w:hAnchor="margin" w:xAlign="inside" w:y="1"/>
      <w:rPr>
        <w:rStyle w:val="Numrodepage"/>
      </w:rPr>
    </w:pPr>
    <w:r>
      <w:rPr>
        <w:rStyle w:val="Numrodepage"/>
      </w:rPr>
      <w:fldChar w:fldCharType="begin"/>
    </w:r>
    <w:r>
      <w:rPr>
        <w:rStyle w:val="Numrodepage"/>
      </w:rPr>
      <w:instrText xml:space="preserve">PAGE  </w:instrText>
    </w:r>
    <w:r>
      <w:rPr>
        <w:rStyle w:val="Numrodepage"/>
      </w:rPr>
      <w:fldChar w:fldCharType="end"/>
    </w:r>
  </w:p>
  <w:p w14:paraId="3916A4E6" w14:textId="77777777" w:rsidR="00BA068F" w:rsidRDefault="00BA068F" w:rsidP="00502033">
    <w:pPr>
      <w:pStyle w:val="Pieddepage"/>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8006A1" w14:textId="77777777" w:rsidR="001B0657" w:rsidRDefault="001B0657">
      <w:r>
        <w:separator/>
      </w:r>
    </w:p>
  </w:footnote>
  <w:footnote w:type="continuationSeparator" w:id="0">
    <w:p w14:paraId="5DAD6CC5" w14:textId="77777777" w:rsidR="001B0657" w:rsidRDefault="001B06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C4849" w14:textId="77777777" w:rsidR="00BA068F" w:rsidRDefault="00BA068F" w:rsidP="00FC5BEC">
    <w:pPr>
      <w:pStyle w:val="En-tte"/>
      <w:framePr w:wrap="around"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2</w:t>
    </w:r>
    <w:r>
      <w:rPr>
        <w:rStyle w:val="Numrodepage"/>
      </w:rPr>
      <w:fldChar w:fldCharType="end"/>
    </w:r>
  </w:p>
  <w:p w14:paraId="630DDB0E" w14:textId="77777777" w:rsidR="00BA068F" w:rsidRDefault="00BA068F" w:rsidP="00FC5BEC">
    <w:pPr>
      <w:pStyle w:val="En-tte"/>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F1F1E" w14:textId="45D7FC64" w:rsidR="00BA068F" w:rsidRDefault="00BA068F" w:rsidP="00FC5BEC">
    <w:pPr>
      <w:pStyle w:val="En-tte"/>
      <w:framePr w:wrap="around" w:vAnchor="text" w:hAnchor="margin" w:xAlign="outside" w:y="1"/>
      <w:rPr>
        <w:rStyle w:val="Numrodepage"/>
      </w:rPr>
    </w:pPr>
  </w:p>
  <w:tbl>
    <w:tblPr>
      <w:tblpPr w:leftFromText="141" w:rightFromText="141" w:vertAnchor="text" w:horzAnchor="page" w:tblpX="768" w:tblpY="-9"/>
      <w:tblW w:w="10523" w:type="dxa"/>
      <w:tblLayout w:type="fixed"/>
      <w:tblCellMar>
        <w:left w:w="0" w:type="dxa"/>
        <w:right w:w="0" w:type="dxa"/>
      </w:tblCellMar>
      <w:tblLook w:val="0000" w:firstRow="0" w:lastRow="0" w:firstColumn="0" w:lastColumn="0" w:noHBand="0" w:noVBand="0"/>
    </w:tblPr>
    <w:tblGrid>
      <w:gridCol w:w="3012"/>
      <w:gridCol w:w="6846"/>
      <w:gridCol w:w="665"/>
    </w:tblGrid>
    <w:tr w:rsidR="00BA068F" w14:paraId="60B10331" w14:textId="77777777" w:rsidTr="00FA57CC">
      <w:trPr>
        <w:trHeight w:val="145"/>
        <w:tblHeader/>
      </w:trPr>
      <w:tc>
        <w:tcPr>
          <w:tcW w:w="3012" w:type="dxa"/>
        </w:tcPr>
        <w:p w14:paraId="3AE96856" w14:textId="233D8DBA" w:rsidR="00BA068F" w:rsidRPr="009764C2" w:rsidRDefault="00BA068F" w:rsidP="000B0CB1">
          <w:pPr>
            <w:pStyle w:val="En-tte"/>
            <w:ind w:right="360"/>
            <w:rPr>
              <w:noProof/>
              <w:lang w:eastAsia="fr-FR"/>
            </w:rPr>
          </w:pPr>
        </w:p>
      </w:tc>
      <w:tc>
        <w:tcPr>
          <w:tcW w:w="6846" w:type="dxa"/>
          <w:vAlign w:val="center"/>
        </w:tcPr>
        <w:p w14:paraId="27548C0D" w14:textId="6BD0ED20" w:rsidR="00BA068F" w:rsidRDefault="00BA068F" w:rsidP="001558F2">
          <w:pPr>
            <w:pStyle w:val="En-tte"/>
            <w:tabs>
              <w:tab w:val="clear" w:pos="4703"/>
              <w:tab w:val="clear" w:pos="9406"/>
              <w:tab w:val="left" w:pos="1933"/>
            </w:tabs>
            <w:jc w:val="center"/>
            <w:rPr>
              <w:noProof/>
              <w:lang w:eastAsia="fr-FR"/>
            </w:rPr>
          </w:pPr>
        </w:p>
      </w:tc>
      <w:tc>
        <w:tcPr>
          <w:tcW w:w="665" w:type="dxa"/>
          <w:vAlign w:val="center"/>
        </w:tcPr>
        <w:p w14:paraId="718D9C45" w14:textId="12257708" w:rsidR="00BA068F" w:rsidRPr="006C40B7" w:rsidRDefault="00BA068F" w:rsidP="004D2673">
          <w:pPr>
            <w:pStyle w:val="En-tte"/>
            <w:rPr>
              <w:sz w:val="20"/>
              <w:szCs w:val="20"/>
            </w:rPr>
          </w:pPr>
          <w:r w:rsidRPr="006C40B7">
            <w:rPr>
              <w:rStyle w:val="Numrodepage"/>
              <w:sz w:val="20"/>
              <w:szCs w:val="20"/>
            </w:rPr>
            <w:fldChar w:fldCharType="begin"/>
          </w:r>
          <w:r w:rsidRPr="006C40B7">
            <w:rPr>
              <w:rStyle w:val="Numrodepage"/>
              <w:sz w:val="20"/>
              <w:szCs w:val="20"/>
            </w:rPr>
            <w:instrText xml:space="preserve"> PAGE </w:instrText>
          </w:r>
          <w:r w:rsidRPr="006C40B7">
            <w:rPr>
              <w:rStyle w:val="Numrodepage"/>
              <w:sz w:val="20"/>
              <w:szCs w:val="20"/>
            </w:rPr>
            <w:fldChar w:fldCharType="separate"/>
          </w:r>
          <w:r w:rsidR="00202644">
            <w:rPr>
              <w:rStyle w:val="Numrodepage"/>
              <w:noProof/>
              <w:sz w:val="20"/>
              <w:szCs w:val="20"/>
            </w:rPr>
            <w:t>2</w:t>
          </w:r>
          <w:r w:rsidRPr="006C40B7">
            <w:rPr>
              <w:rStyle w:val="Numrodepage"/>
              <w:sz w:val="20"/>
              <w:szCs w:val="20"/>
            </w:rPr>
            <w:fldChar w:fldCharType="end"/>
          </w:r>
          <w:r w:rsidRPr="006C40B7">
            <w:rPr>
              <w:rStyle w:val="Numrodepage"/>
              <w:sz w:val="20"/>
              <w:szCs w:val="20"/>
            </w:rPr>
            <w:t>/</w:t>
          </w:r>
          <w:r w:rsidRPr="006C40B7">
            <w:rPr>
              <w:rStyle w:val="Numrodepage"/>
              <w:sz w:val="20"/>
              <w:szCs w:val="20"/>
            </w:rPr>
            <w:fldChar w:fldCharType="begin"/>
          </w:r>
          <w:r w:rsidRPr="006C40B7">
            <w:rPr>
              <w:rStyle w:val="Numrodepage"/>
              <w:sz w:val="20"/>
              <w:szCs w:val="20"/>
            </w:rPr>
            <w:instrText xml:space="preserve"> NUMPAGES </w:instrText>
          </w:r>
          <w:r w:rsidRPr="006C40B7">
            <w:rPr>
              <w:rStyle w:val="Numrodepage"/>
              <w:sz w:val="20"/>
              <w:szCs w:val="20"/>
            </w:rPr>
            <w:fldChar w:fldCharType="separate"/>
          </w:r>
          <w:r w:rsidR="00202644">
            <w:rPr>
              <w:rStyle w:val="Numrodepage"/>
              <w:noProof/>
              <w:sz w:val="20"/>
              <w:szCs w:val="20"/>
            </w:rPr>
            <w:t>54</w:t>
          </w:r>
          <w:r w:rsidRPr="006C40B7">
            <w:rPr>
              <w:rStyle w:val="Numrodepage"/>
              <w:sz w:val="20"/>
              <w:szCs w:val="20"/>
            </w:rPr>
            <w:fldChar w:fldCharType="end"/>
          </w:r>
        </w:p>
      </w:tc>
    </w:tr>
  </w:tbl>
  <w:p w14:paraId="01D46006" w14:textId="77777777" w:rsidR="00BA068F" w:rsidRDefault="00BA068F" w:rsidP="0013741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C6288D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9D5EA0F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5F08279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290AED2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09C62BA"/>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1D09D1E"/>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6AD604F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F7EEEB7C"/>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6DC2604"/>
    <w:lvl w:ilvl="0">
      <w:start w:val="1"/>
      <w:numFmt w:val="bullet"/>
      <w:pStyle w:val="Listepuces2"/>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D2E40A82"/>
    <w:lvl w:ilvl="0">
      <w:start w:val="1"/>
      <w:numFmt w:val="decimal"/>
      <w:lvlText w:val="%1."/>
      <w:lvlJc w:val="left"/>
      <w:pPr>
        <w:ind w:left="720" w:hanging="360"/>
      </w:pPr>
      <w:rPr>
        <w:rFonts w:hint="default"/>
      </w:rPr>
    </w:lvl>
  </w:abstractNum>
  <w:abstractNum w:abstractNumId="10" w15:restartNumberingAfterBreak="0">
    <w:nsid w:val="FFFFFF89"/>
    <w:multiLevelType w:val="singleLevel"/>
    <w:tmpl w:val="A73C31B8"/>
    <w:lvl w:ilvl="0">
      <w:start w:val="1"/>
      <w:numFmt w:val="bullet"/>
      <w:pStyle w:val="Listepuces"/>
      <w:lvlText w:val=""/>
      <w:lvlJc w:val="left"/>
      <w:pPr>
        <w:tabs>
          <w:tab w:val="num" w:pos="360"/>
        </w:tabs>
        <w:ind w:left="360" w:hanging="360"/>
      </w:pPr>
      <w:rPr>
        <w:rFonts w:ascii="Symbol" w:hAnsi="Symbol" w:hint="default"/>
      </w:rPr>
    </w:lvl>
  </w:abstractNum>
  <w:abstractNum w:abstractNumId="11" w15:restartNumberingAfterBreak="0">
    <w:nsid w:val="00C667D0"/>
    <w:multiLevelType w:val="hybridMultilevel"/>
    <w:tmpl w:val="AF90D2C8"/>
    <w:lvl w:ilvl="0" w:tplc="D2E40A82">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2" w15:restartNumberingAfterBreak="0">
    <w:nsid w:val="0EF46B45"/>
    <w:multiLevelType w:val="hybridMultilevel"/>
    <w:tmpl w:val="4502D606"/>
    <w:lvl w:ilvl="0" w:tplc="D33AF212">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0FEB5534"/>
    <w:multiLevelType w:val="hybridMultilevel"/>
    <w:tmpl w:val="ED52FE2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4" w15:restartNumberingAfterBreak="0">
    <w:nsid w:val="15272192"/>
    <w:multiLevelType w:val="hybridMultilevel"/>
    <w:tmpl w:val="173261F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21905816"/>
    <w:multiLevelType w:val="hybridMultilevel"/>
    <w:tmpl w:val="F89E804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6" w15:restartNumberingAfterBreak="0">
    <w:nsid w:val="23650BDD"/>
    <w:multiLevelType w:val="hybridMultilevel"/>
    <w:tmpl w:val="50D8D48C"/>
    <w:lvl w:ilvl="0" w:tplc="7DB0599C">
      <w:start w:val="1"/>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F895F6C"/>
    <w:multiLevelType w:val="multilevel"/>
    <w:tmpl w:val="D6CE239E"/>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8" w15:restartNumberingAfterBreak="0">
    <w:nsid w:val="42324C06"/>
    <w:multiLevelType w:val="hybridMultilevel"/>
    <w:tmpl w:val="BB2C2E18"/>
    <w:lvl w:ilvl="0" w:tplc="902ED256">
      <w:start w:val="16"/>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91E5208"/>
    <w:multiLevelType w:val="hybridMultilevel"/>
    <w:tmpl w:val="B4D4E14A"/>
    <w:lvl w:ilvl="0" w:tplc="F822B734">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B62115C"/>
    <w:multiLevelType w:val="hybridMultilevel"/>
    <w:tmpl w:val="D0D86D70"/>
    <w:lvl w:ilvl="0" w:tplc="69DC8E0C">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D374A47"/>
    <w:multiLevelType w:val="hybridMultilevel"/>
    <w:tmpl w:val="9CA8798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2" w15:restartNumberingAfterBreak="0">
    <w:nsid w:val="65A12A18"/>
    <w:multiLevelType w:val="hybridMultilevel"/>
    <w:tmpl w:val="3FE47C0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3" w15:restartNumberingAfterBreak="0">
    <w:nsid w:val="6B503150"/>
    <w:multiLevelType w:val="hybridMultilevel"/>
    <w:tmpl w:val="03C872EE"/>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4" w15:restartNumberingAfterBreak="0">
    <w:nsid w:val="70D43CB9"/>
    <w:multiLevelType w:val="hybridMultilevel"/>
    <w:tmpl w:val="0A56FB8C"/>
    <w:lvl w:ilvl="0" w:tplc="601A3ACC">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CC8457A"/>
    <w:multiLevelType w:val="hybridMultilevel"/>
    <w:tmpl w:val="9E9EA6E4"/>
    <w:lvl w:ilvl="0" w:tplc="D2E40A82">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01">
      <w:start w:val="1"/>
      <w:numFmt w:val="bullet"/>
      <w:lvlText w:val=""/>
      <w:lvlJc w:val="left"/>
      <w:pPr>
        <w:ind w:left="1800" w:hanging="180"/>
      </w:pPr>
      <w:rPr>
        <w:rFonts w:ascii="Symbol" w:hAnsi="Symbol" w:hint="default"/>
      </w:r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16cid:durableId="1552956654">
    <w:abstractNumId w:val="25"/>
  </w:num>
  <w:num w:numId="2" w16cid:durableId="1294409814">
    <w:abstractNumId w:val="9"/>
  </w:num>
  <w:num w:numId="3" w16cid:durableId="758870966">
    <w:abstractNumId w:val="4"/>
  </w:num>
  <w:num w:numId="4" w16cid:durableId="4746962">
    <w:abstractNumId w:val="3"/>
  </w:num>
  <w:num w:numId="5" w16cid:durableId="169881761">
    <w:abstractNumId w:val="2"/>
  </w:num>
  <w:num w:numId="6" w16cid:durableId="291641651">
    <w:abstractNumId w:val="1"/>
  </w:num>
  <w:num w:numId="7" w16cid:durableId="104739002">
    <w:abstractNumId w:val="10"/>
  </w:num>
  <w:num w:numId="8" w16cid:durableId="1576087378">
    <w:abstractNumId w:val="8"/>
  </w:num>
  <w:num w:numId="9" w16cid:durableId="1761639860">
    <w:abstractNumId w:val="7"/>
  </w:num>
  <w:num w:numId="10" w16cid:durableId="1488520528">
    <w:abstractNumId w:val="6"/>
  </w:num>
  <w:num w:numId="11" w16cid:durableId="507521256">
    <w:abstractNumId w:val="5"/>
  </w:num>
  <w:num w:numId="12" w16cid:durableId="314141669">
    <w:abstractNumId w:val="11"/>
  </w:num>
  <w:num w:numId="13" w16cid:durableId="2111075899">
    <w:abstractNumId w:val="21"/>
  </w:num>
  <w:num w:numId="14" w16cid:durableId="1117290419">
    <w:abstractNumId w:val="14"/>
  </w:num>
  <w:num w:numId="15" w16cid:durableId="1685670106">
    <w:abstractNumId w:val="15"/>
  </w:num>
  <w:num w:numId="16" w16cid:durableId="766735807">
    <w:abstractNumId w:val="23"/>
  </w:num>
  <w:num w:numId="17" w16cid:durableId="658466915">
    <w:abstractNumId w:val="13"/>
  </w:num>
  <w:num w:numId="18" w16cid:durableId="967586210">
    <w:abstractNumId w:val="22"/>
  </w:num>
  <w:num w:numId="19" w16cid:durableId="82148999">
    <w:abstractNumId w:val="17"/>
  </w:num>
  <w:num w:numId="20" w16cid:durableId="1997758679">
    <w:abstractNumId w:val="0"/>
  </w:num>
  <w:num w:numId="21" w16cid:durableId="1399094519">
    <w:abstractNumId w:val="16"/>
  </w:num>
  <w:num w:numId="22" w16cid:durableId="1138063619">
    <w:abstractNumId w:val="24"/>
  </w:num>
  <w:num w:numId="23" w16cid:durableId="319427845">
    <w:abstractNumId w:val="18"/>
  </w:num>
  <w:num w:numId="24" w16cid:durableId="1765221613">
    <w:abstractNumId w:val="12"/>
  </w:num>
  <w:num w:numId="25" w16cid:durableId="973095824">
    <w:abstractNumId w:val="20"/>
  </w:num>
  <w:num w:numId="26" w16cid:durableId="319240692">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uciano langhi">
    <w15:presenceInfo w15:providerId="Windows Live" w15:userId="967922b72d1e6a9f"/>
  </w15:person>
  <w15:person w15:author="Sophie">
    <w15:presenceInfo w15:providerId="None" w15:userId="Sophi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embedSystemFonts/>
  <w:proofState w:spelling="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214F"/>
    <w:rsid w:val="00001590"/>
    <w:rsid w:val="0000236B"/>
    <w:rsid w:val="00003430"/>
    <w:rsid w:val="000101DF"/>
    <w:rsid w:val="00012241"/>
    <w:rsid w:val="00012286"/>
    <w:rsid w:val="00012E11"/>
    <w:rsid w:val="00012F97"/>
    <w:rsid w:val="000133F4"/>
    <w:rsid w:val="00015137"/>
    <w:rsid w:val="00015B7E"/>
    <w:rsid w:val="0002264D"/>
    <w:rsid w:val="00023969"/>
    <w:rsid w:val="00026014"/>
    <w:rsid w:val="00032452"/>
    <w:rsid w:val="000405EC"/>
    <w:rsid w:val="000413AE"/>
    <w:rsid w:val="00046B8C"/>
    <w:rsid w:val="0004794E"/>
    <w:rsid w:val="00051824"/>
    <w:rsid w:val="00054A94"/>
    <w:rsid w:val="00056E1A"/>
    <w:rsid w:val="00056FAE"/>
    <w:rsid w:val="0005701B"/>
    <w:rsid w:val="0006198E"/>
    <w:rsid w:val="000623C5"/>
    <w:rsid w:val="0006678F"/>
    <w:rsid w:val="0007060A"/>
    <w:rsid w:val="000749CD"/>
    <w:rsid w:val="000766BA"/>
    <w:rsid w:val="00077318"/>
    <w:rsid w:val="0008067C"/>
    <w:rsid w:val="00084727"/>
    <w:rsid w:val="00086F81"/>
    <w:rsid w:val="00087E89"/>
    <w:rsid w:val="00091F74"/>
    <w:rsid w:val="000973D7"/>
    <w:rsid w:val="000A2F6C"/>
    <w:rsid w:val="000A38B9"/>
    <w:rsid w:val="000A3F9E"/>
    <w:rsid w:val="000B0CB1"/>
    <w:rsid w:val="000B1B9A"/>
    <w:rsid w:val="000B3D7B"/>
    <w:rsid w:val="000B4CC0"/>
    <w:rsid w:val="000C00FC"/>
    <w:rsid w:val="000C18C1"/>
    <w:rsid w:val="000C297A"/>
    <w:rsid w:val="000C6450"/>
    <w:rsid w:val="000C7737"/>
    <w:rsid w:val="000D279A"/>
    <w:rsid w:val="000D3EF7"/>
    <w:rsid w:val="000D7F0E"/>
    <w:rsid w:val="000E2551"/>
    <w:rsid w:val="000E4A72"/>
    <w:rsid w:val="000E4CB3"/>
    <w:rsid w:val="000F44FC"/>
    <w:rsid w:val="000F50D5"/>
    <w:rsid w:val="0010258E"/>
    <w:rsid w:val="00114645"/>
    <w:rsid w:val="00114B7C"/>
    <w:rsid w:val="00122B3D"/>
    <w:rsid w:val="00122E90"/>
    <w:rsid w:val="0012385A"/>
    <w:rsid w:val="00124A32"/>
    <w:rsid w:val="00125C4E"/>
    <w:rsid w:val="00133788"/>
    <w:rsid w:val="00134C93"/>
    <w:rsid w:val="00136103"/>
    <w:rsid w:val="00136F0D"/>
    <w:rsid w:val="0013741F"/>
    <w:rsid w:val="00142160"/>
    <w:rsid w:val="0014243E"/>
    <w:rsid w:val="001512BD"/>
    <w:rsid w:val="00152D96"/>
    <w:rsid w:val="00152FB4"/>
    <w:rsid w:val="00153107"/>
    <w:rsid w:val="00154B8E"/>
    <w:rsid w:val="001558F2"/>
    <w:rsid w:val="00156EF2"/>
    <w:rsid w:val="00157AE6"/>
    <w:rsid w:val="001636E4"/>
    <w:rsid w:val="00163D93"/>
    <w:rsid w:val="00165CD2"/>
    <w:rsid w:val="001701C6"/>
    <w:rsid w:val="00170A0C"/>
    <w:rsid w:val="001730C2"/>
    <w:rsid w:val="00175553"/>
    <w:rsid w:val="00175776"/>
    <w:rsid w:val="001775A6"/>
    <w:rsid w:val="00180F04"/>
    <w:rsid w:val="00184004"/>
    <w:rsid w:val="0018632D"/>
    <w:rsid w:val="00187427"/>
    <w:rsid w:val="001924B9"/>
    <w:rsid w:val="00193CB7"/>
    <w:rsid w:val="0019492D"/>
    <w:rsid w:val="00195871"/>
    <w:rsid w:val="001A23B4"/>
    <w:rsid w:val="001A2DC1"/>
    <w:rsid w:val="001A507D"/>
    <w:rsid w:val="001A761B"/>
    <w:rsid w:val="001B0657"/>
    <w:rsid w:val="001B0AEC"/>
    <w:rsid w:val="001B0EF4"/>
    <w:rsid w:val="001B3640"/>
    <w:rsid w:val="001B4448"/>
    <w:rsid w:val="001B7973"/>
    <w:rsid w:val="001C0464"/>
    <w:rsid w:val="001C1307"/>
    <w:rsid w:val="001C1B1C"/>
    <w:rsid w:val="001C75D0"/>
    <w:rsid w:val="001D10E9"/>
    <w:rsid w:val="001D3685"/>
    <w:rsid w:val="001D49BD"/>
    <w:rsid w:val="001D527E"/>
    <w:rsid w:val="001D7A33"/>
    <w:rsid w:val="001E1701"/>
    <w:rsid w:val="001E3254"/>
    <w:rsid w:val="001E70CF"/>
    <w:rsid w:val="001E7D3C"/>
    <w:rsid w:val="001F06CB"/>
    <w:rsid w:val="001F1785"/>
    <w:rsid w:val="001F3BB9"/>
    <w:rsid w:val="001F5209"/>
    <w:rsid w:val="001F5C23"/>
    <w:rsid w:val="001F6C18"/>
    <w:rsid w:val="001F6D37"/>
    <w:rsid w:val="00202644"/>
    <w:rsid w:val="00210A01"/>
    <w:rsid w:val="00212B54"/>
    <w:rsid w:val="00213411"/>
    <w:rsid w:val="00213F6E"/>
    <w:rsid w:val="00220992"/>
    <w:rsid w:val="0022437F"/>
    <w:rsid w:val="00224A0E"/>
    <w:rsid w:val="00225141"/>
    <w:rsid w:val="00225875"/>
    <w:rsid w:val="00226A7E"/>
    <w:rsid w:val="00226B48"/>
    <w:rsid w:val="00227747"/>
    <w:rsid w:val="002279AF"/>
    <w:rsid w:val="00230714"/>
    <w:rsid w:val="002333BD"/>
    <w:rsid w:val="002339EC"/>
    <w:rsid w:val="00237B5F"/>
    <w:rsid w:val="0024109F"/>
    <w:rsid w:val="00242E83"/>
    <w:rsid w:val="00244855"/>
    <w:rsid w:val="00246722"/>
    <w:rsid w:val="00247D4E"/>
    <w:rsid w:val="00252143"/>
    <w:rsid w:val="002558D9"/>
    <w:rsid w:val="00257F75"/>
    <w:rsid w:val="002602FD"/>
    <w:rsid w:val="00260FE8"/>
    <w:rsid w:val="002610AA"/>
    <w:rsid w:val="00262C0D"/>
    <w:rsid w:val="002643EE"/>
    <w:rsid w:val="00265F33"/>
    <w:rsid w:val="00266EC3"/>
    <w:rsid w:val="00280413"/>
    <w:rsid w:val="0028104C"/>
    <w:rsid w:val="00283528"/>
    <w:rsid w:val="0028353F"/>
    <w:rsid w:val="00290094"/>
    <w:rsid w:val="00292FF2"/>
    <w:rsid w:val="002949EA"/>
    <w:rsid w:val="00296DEB"/>
    <w:rsid w:val="002A1892"/>
    <w:rsid w:val="002A52B1"/>
    <w:rsid w:val="002B2553"/>
    <w:rsid w:val="002B4011"/>
    <w:rsid w:val="002B6763"/>
    <w:rsid w:val="002B79F3"/>
    <w:rsid w:val="002B7FE6"/>
    <w:rsid w:val="002D0D70"/>
    <w:rsid w:val="002D3AB3"/>
    <w:rsid w:val="002E30B2"/>
    <w:rsid w:val="002E36CA"/>
    <w:rsid w:val="002F2909"/>
    <w:rsid w:val="002F29DB"/>
    <w:rsid w:val="002F566C"/>
    <w:rsid w:val="003015F0"/>
    <w:rsid w:val="00303ED3"/>
    <w:rsid w:val="00306AA3"/>
    <w:rsid w:val="00312101"/>
    <w:rsid w:val="003167C7"/>
    <w:rsid w:val="00321EA5"/>
    <w:rsid w:val="00325522"/>
    <w:rsid w:val="0032562C"/>
    <w:rsid w:val="003262ED"/>
    <w:rsid w:val="00327EAB"/>
    <w:rsid w:val="00332B4D"/>
    <w:rsid w:val="003516A2"/>
    <w:rsid w:val="00352237"/>
    <w:rsid w:val="0035462E"/>
    <w:rsid w:val="00354643"/>
    <w:rsid w:val="00355F2E"/>
    <w:rsid w:val="00357629"/>
    <w:rsid w:val="00365999"/>
    <w:rsid w:val="00370006"/>
    <w:rsid w:val="00376EF5"/>
    <w:rsid w:val="00382E5C"/>
    <w:rsid w:val="00383739"/>
    <w:rsid w:val="00383CF9"/>
    <w:rsid w:val="00387BB5"/>
    <w:rsid w:val="00396866"/>
    <w:rsid w:val="003A221F"/>
    <w:rsid w:val="003A291C"/>
    <w:rsid w:val="003A4CB2"/>
    <w:rsid w:val="003A5F17"/>
    <w:rsid w:val="003A7DC1"/>
    <w:rsid w:val="003A7F72"/>
    <w:rsid w:val="003B3A3C"/>
    <w:rsid w:val="003B41F6"/>
    <w:rsid w:val="003C00FA"/>
    <w:rsid w:val="003C01CF"/>
    <w:rsid w:val="003C0339"/>
    <w:rsid w:val="003C6CCA"/>
    <w:rsid w:val="003C710C"/>
    <w:rsid w:val="003C785F"/>
    <w:rsid w:val="003D198E"/>
    <w:rsid w:val="003D1F55"/>
    <w:rsid w:val="003D3D55"/>
    <w:rsid w:val="003D6BB5"/>
    <w:rsid w:val="003E2803"/>
    <w:rsid w:val="003E5CC3"/>
    <w:rsid w:val="003F19BD"/>
    <w:rsid w:val="003F1AFF"/>
    <w:rsid w:val="003F1C84"/>
    <w:rsid w:val="003F21EF"/>
    <w:rsid w:val="00402AD1"/>
    <w:rsid w:val="00402CBF"/>
    <w:rsid w:val="00403147"/>
    <w:rsid w:val="00403D22"/>
    <w:rsid w:val="0040497D"/>
    <w:rsid w:val="0040583F"/>
    <w:rsid w:val="00406331"/>
    <w:rsid w:val="004064C9"/>
    <w:rsid w:val="00406926"/>
    <w:rsid w:val="00411C96"/>
    <w:rsid w:val="00414416"/>
    <w:rsid w:val="00416420"/>
    <w:rsid w:val="0041666E"/>
    <w:rsid w:val="00421358"/>
    <w:rsid w:val="004228A7"/>
    <w:rsid w:val="0042742F"/>
    <w:rsid w:val="00432814"/>
    <w:rsid w:val="00433216"/>
    <w:rsid w:val="00440EE2"/>
    <w:rsid w:val="004412C2"/>
    <w:rsid w:val="004412D3"/>
    <w:rsid w:val="00442580"/>
    <w:rsid w:val="00446059"/>
    <w:rsid w:val="0045104F"/>
    <w:rsid w:val="00452C7F"/>
    <w:rsid w:val="00455FDA"/>
    <w:rsid w:val="004635B2"/>
    <w:rsid w:val="00464B06"/>
    <w:rsid w:val="00465626"/>
    <w:rsid w:val="00470AAB"/>
    <w:rsid w:val="004710F7"/>
    <w:rsid w:val="004717B1"/>
    <w:rsid w:val="00472379"/>
    <w:rsid w:val="00474C90"/>
    <w:rsid w:val="0048309A"/>
    <w:rsid w:val="0048466A"/>
    <w:rsid w:val="004847E3"/>
    <w:rsid w:val="00493C9E"/>
    <w:rsid w:val="004B1446"/>
    <w:rsid w:val="004C0B28"/>
    <w:rsid w:val="004C5660"/>
    <w:rsid w:val="004C58B1"/>
    <w:rsid w:val="004D0FED"/>
    <w:rsid w:val="004D2148"/>
    <w:rsid w:val="004D2673"/>
    <w:rsid w:val="004D654D"/>
    <w:rsid w:val="004D7B37"/>
    <w:rsid w:val="004E2717"/>
    <w:rsid w:val="004E3F25"/>
    <w:rsid w:val="004F2AA4"/>
    <w:rsid w:val="004F2EC5"/>
    <w:rsid w:val="004F2EFF"/>
    <w:rsid w:val="004F576A"/>
    <w:rsid w:val="004F6555"/>
    <w:rsid w:val="005011A0"/>
    <w:rsid w:val="00502033"/>
    <w:rsid w:val="005029AE"/>
    <w:rsid w:val="0051115D"/>
    <w:rsid w:val="00514FF3"/>
    <w:rsid w:val="00522ACA"/>
    <w:rsid w:val="00523CE2"/>
    <w:rsid w:val="00531BB2"/>
    <w:rsid w:val="00534AD8"/>
    <w:rsid w:val="00534D51"/>
    <w:rsid w:val="0053753C"/>
    <w:rsid w:val="005444A1"/>
    <w:rsid w:val="005503B7"/>
    <w:rsid w:val="00550AB5"/>
    <w:rsid w:val="00552DA2"/>
    <w:rsid w:val="00553D3B"/>
    <w:rsid w:val="0055533A"/>
    <w:rsid w:val="00556107"/>
    <w:rsid w:val="00563BD0"/>
    <w:rsid w:val="00566BAD"/>
    <w:rsid w:val="00567BB4"/>
    <w:rsid w:val="005709AF"/>
    <w:rsid w:val="00570CB9"/>
    <w:rsid w:val="0057335E"/>
    <w:rsid w:val="00573A75"/>
    <w:rsid w:val="005751AA"/>
    <w:rsid w:val="00577A63"/>
    <w:rsid w:val="005805EF"/>
    <w:rsid w:val="00583B77"/>
    <w:rsid w:val="00585051"/>
    <w:rsid w:val="0059220D"/>
    <w:rsid w:val="00596DB8"/>
    <w:rsid w:val="00596E50"/>
    <w:rsid w:val="00597A73"/>
    <w:rsid w:val="005A46C1"/>
    <w:rsid w:val="005A4E00"/>
    <w:rsid w:val="005A5204"/>
    <w:rsid w:val="005A6711"/>
    <w:rsid w:val="005B0DFC"/>
    <w:rsid w:val="005B1801"/>
    <w:rsid w:val="005B1B1F"/>
    <w:rsid w:val="005B5C6A"/>
    <w:rsid w:val="005B71FB"/>
    <w:rsid w:val="005B7657"/>
    <w:rsid w:val="005C0CC6"/>
    <w:rsid w:val="005C1087"/>
    <w:rsid w:val="005C12BD"/>
    <w:rsid w:val="005C433B"/>
    <w:rsid w:val="005D1625"/>
    <w:rsid w:val="005D1857"/>
    <w:rsid w:val="005E3EF5"/>
    <w:rsid w:val="005E62C2"/>
    <w:rsid w:val="005E6738"/>
    <w:rsid w:val="005E7FD6"/>
    <w:rsid w:val="005F31CF"/>
    <w:rsid w:val="0060165E"/>
    <w:rsid w:val="00602C92"/>
    <w:rsid w:val="00607665"/>
    <w:rsid w:val="00612664"/>
    <w:rsid w:val="00613E4A"/>
    <w:rsid w:val="006146A0"/>
    <w:rsid w:val="006176B2"/>
    <w:rsid w:val="00617961"/>
    <w:rsid w:val="00621F48"/>
    <w:rsid w:val="00622FAA"/>
    <w:rsid w:val="00623A4E"/>
    <w:rsid w:val="00624516"/>
    <w:rsid w:val="00630FFA"/>
    <w:rsid w:val="00631639"/>
    <w:rsid w:val="00634FD2"/>
    <w:rsid w:val="00635B50"/>
    <w:rsid w:val="00643E94"/>
    <w:rsid w:val="00646A1D"/>
    <w:rsid w:val="00650CFB"/>
    <w:rsid w:val="006522F0"/>
    <w:rsid w:val="0065386D"/>
    <w:rsid w:val="00661B03"/>
    <w:rsid w:val="0066730C"/>
    <w:rsid w:val="00671162"/>
    <w:rsid w:val="00675100"/>
    <w:rsid w:val="00676E01"/>
    <w:rsid w:val="006779C6"/>
    <w:rsid w:val="00681B7F"/>
    <w:rsid w:val="00683C57"/>
    <w:rsid w:val="006860F7"/>
    <w:rsid w:val="00686D38"/>
    <w:rsid w:val="00693DE4"/>
    <w:rsid w:val="00694E75"/>
    <w:rsid w:val="00696583"/>
    <w:rsid w:val="006A254F"/>
    <w:rsid w:val="006A2B9A"/>
    <w:rsid w:val="006A4E21"/>
    <w:rsid w:val="006A51B0"/>
    <w:rsid w:val="006B014F"/>
    <w:rsid w:val="006B06B8"/>
    <w:rsid w:val="006B086A"/>
    <w:rsid w:val="006B1F4C"/>
    <w:rsid w:val="006B26C8"/>
    <w:rsid w:val="006B434B"/>
    <w:rsid w:val="006B467D"/>
    <w:rsid w:val="006B4AB2"/>
    <w:rsid w:val="006B75D6"/>
    <w:rsid w:val="006C40B7"/>
    <w:rsid w:val="006C6851"/>
    <w:rsid w:val="006C6CE1"/>
    <w:rsid w:val="006C7F16"/>
    <w:rsid w:val="006D0BBA"/>
    <w:rsid w:val="006D4F0D"/>
    <w:rsid w:val="006E0390"/>
    <w:rsid w:val="006E64DB"/>
    <w:rsid w:val="006F3D11"/>
    <w:rsid w:val="006F5425"/>
    <w:rsid w:val="00700ED3"/>
    <w:rsid w:val="007028DF"/>
    <w:rsid w:val="007120A6"/>
    <w:rsid w:val="00713DE2"/>
    <w:rsid w:val="007140CC"/>
    <w:rsid w:val="0071565F"/>
    <w:rsid w:val="00716031"/>
    <w:rsid w:val="00717E0E"/>
    <w:rsid w:val="007241DE"/>
    <w:rsid w:val="0072592D"/>
    <w:rsid w:val="00726EC3"/>
    <w:rsid w:val="00734F1A"/>
    <w:rsid w:val="00740C95"/>
    <w:rsid w:val="00742150"/>
    <w:rsid w:val="00743879"/>
    <w:rsid w:val="0074479E"/>
    <w:rsid w:val="007453B1"/>
    <w:rsid w:val="00746E00"/>
    <w:rsid w:val="0075198F"/>
    <w:rsid w:val="00754C0C"/>
    <w:rsid w:val="00756CC8"/>
    <w:rsid w:val="007602C7"/>
    <w:rsid w:val="007611FB"/>
    <w:rsid w:val="007640EA"/>
    <w:rsid w:val="00765AE3"/>
    <w:rsid w:val="00765CE1"/>
    <w:rsid w:val="00766854"/>
    <w:rsid w:val="0077688C"/>
    <w:rsid w:val="007831DE"/>
    <w:rsid w:val="00783892"/>
    <w:rsid w:val="007863B1"/>
    <w:rsid w:val="00787082"/>
    <w:rsid w:val="007902AA"/>
    <w:rsid w:val="0079172A"/>
    <w:rsid w:val="0079273D"/>
    <w:rsid w:val="007930EE"/>
    <w:rsid w:val="0079672C"/>
    <w:rsid w:val="007A007A"/>
    <w:rsid w:val="007A1DE0"/>
    <w:rsid w:val="007A2F97"/>
    <w:rsid w:val="007A672C"/>
    <w:rsid w:val="007B0647"/>
    <w:rsid w:val="007B2D15"/>
    <w:rsid w:val="007B3405"/>
    <w:rsid w:val="007B5517"/>
    <w:rsid w:val="007B7662"/>
    <w:rsid w:val="007C1407"/>
    <w:rsid w:val="007C2716"/>
    <w:rsid w:val="007C4D3F"/>
    <w:rsid w:val="007C4EBF"/>
    <w:rsid w:val="007C7ECD"/>
    <w:rsid w:val="007D214F"/>
    <w:rsid w:val="007D413F"/>
    <w:rsid w:val="007D430D"/>
    <w:rsid w:val="007E1053"/>
    <w:rsid w:val="007E2728"/>
    <w:rsid w:val="007E4475"/>
    <w:rsid w:val="007E7AFB"/>
    <w:rsid w:val="007F06CF"/>
    <w:rsid w:val="007F2370"/>
    <w:rsid w:val="007F31B9"/>
    <w:rsid w:val="007F31D1"/>
    <w:rsid w:val="007F3352"/>
    <w:rsid w:val="007F4B86"/>
    <w:rsid w:val="007F5A5F"/>
    <w:rsid w:val="008007E7"/>
    <w:rsid w:val="00801FB7"/>
    <w:rsid w:val="008048EB"/>
    <w:rsid w:val="00807A36"/>
    <w:rsid w:val="008150A9"/>
    <w:rsid w:val="00816896"/>
    <w:rsid w:val="00816DFC"/>
    <w:rsid w:val="0082016C"/>
    <w:rsid w:val="008231E6"/>
    <w:rsid w:val="00823282"/>
    <w:rsid w:val="008247CB"/>
    <w:rsid w:val="00830668"/>
    <w:rsid w:val="00831436"/>
    <w:rsid w:val="00833675"/>
    <w:rsid w:val="008339AC"/>
    <w:rsid w:val="00842495"/>
    <w:rsid w:val="00843057"/>
    <w:rsid w:val="00843488"/>
    <w:rsid w:val="008459CE"/>
    <w:rsid w:val="00851C0F"/>
    <w:rsid w:val="00853466"/>
    <w:rsid w:val="00853BD2"/>
    <w:rsid w:val="00860970"/>
    <w:rsid w:val="00861797"/>
    <w:rsid w:val="00866EDD"/>
    <w:rsid w:val="00867455"/>
    <w:rsid w:val="00870C47"/>
    <w:rsid w:val="0087131C"/>
    <w:rsid w:val="00871718"/>
    <w:rsid w:val="008761B9"/>
    <w:rsid w:val="00876DD3"/>
    <w:rsid w:val="00877BFF"/>
    <w:rsid w:val="008853C6"/>
    <w:rsid w:val="0088592C"/>
    <w:rsid w:val="00887A5E"/>
    <w:rsid w:val="00891A43"/>
    <w:rsid w:val="008925C5"/>
    <w:rsid w:val="008B029B"/>
    <w:rsid w:val="008B0AFB"/>
    <w:rsid w:val="008B1176"/>
    <w:rsid w:val="008B74D6"/>
    <w:rsid w:val="008C05B2"/>
    <w:rsid w:val="008C1A23"/>
    <w:rsid w:val="008C386A"/>
    <w:rsid w:val="008C4F2F"/>
    <w:rsid w:val="008C5454"/>
    <w:rsid w:val="008C5BDE"/>
    <w:rsid w:val="008D1E6C"/>
    <w:rsid w:val="008D2335"/>
    <w:rsid w:val="008D3DF0"/>
    <w:rsid w:val="008D6B6A"/>
    <w:rsid w:val="008E6C03"/>
    <w:rsid w:val="008F0CA3"/>
    <w:rsid w:val="008F46C5"/>
    <w:rsid w:val="008F6890"/>
    <w:rsid w:val="009052A9"/>
    <w:rsid w:val="00914F19"/>
    <w:rsid w:val="00916289"/>
    <w:rsid w:val="00916C03"/>
    <w:rsid w:val="00917E45"/>
    <w:rsid w:val="009201A2"/>
    <w:rsid w:val="00921360"/>
    <w:rsid w:val="009226F6"/>
    <w:rsid w:val="009228B5"/>
    <w:rsid w:val="00926388"/>
    <w:rsid w:val="00926C27"/>
    <w:rsid w:val="009270CB"/>
    <w:rsid w:val="00927899"/>
    <w:rsid w:val="00930404"/>
    <w:rsid w:val="00930BD0"/>
    <w:rsid w:val="00941F5D"/>
    <w:rsid w:val="009431AA"/>
    <w:rsid w:val="009470D9"/>
    <w:rsid w:val="00947936"/>
    <w:rsid w:val="00951488"/>
    <w:rsid w:val="009626F6"/>
    <w:rsid w:val="00962899"/>
    <w:rsid w:val="00967A72"/>
    <w:rsid w:val="00967ED6"/>
    <w:rsid w:val="00970597"/>
    <w:rsid w:val="009762E1"/>
    <w:rsid w:val="009764C2"/>
    <w:rsid w:val="00981349"/>
    <w:rsid w:val="00983FB7"/>
    <w:rsid w:val="00984F2A"/>
    <w:rsid w:val="00986DFF"/>
    <w:rsid w:val="0098720D"/>
    <w:rsid w:val="00987892"/>
    <w:rsid w:val="00991680"/>
    <w:rsid w:val="009928CB"/>
    <w:rsid w:val="009A297B"/>
    <w:rsid w:val="009A3D7D"/>
    <w:rsid w:val="009A40D1"/>
    <w:rsid w:val="009A43E9"/>
    <w:rsid w:val="009B0018"/>
    <w:rsid w:val="009B4D1B"/>
    <w:rsid w:val="009B6690"/>
    <w:rsid w:val="009B7D00"/>
    <w:rsid w:val="009C33C2"/>
    <w:rsid w:val="009C6A16"/>
    <w:rsid w:val="009D076A"/>
    <w:rsid w:val="009D0923"/>
    <w:rsid w:val="009D29F4"/>
    <w:rsid w:val="009D2B21"/>
    <w:rsid w:val="009D3434"/>
    <w:rsid w:val="009D3551"/>
    <w:rsid w:val="009D5E49"/>
    <w:rsid w:val="009E42C4"/>
    <w:rsid w:val="009E6C62"/>
    <w:rsid w:val="009F210B"/>
    <w:rsid w:val="009F2257"/>
    <w:rsid w:val="009F23CB"/>
    <w:rsid w:val="009F2DC5"/>
    <w:rsid w:val="009F2F9C"/>
    <w:rsid w:val="009F304A"/>
    <w:rsid w:val="009F69C8"/>
    <w:rsid w:val="009F7073"/>
    <w:rsid w:val="00A057CD"/>
    <w:rsid w:val="00A12374"/>
    <w:rsid w:val="00A12C5B"/>
    <w:rsid w:val="00A13B45"/>
    <w:rsid w:val="00A13C38"/>
    <w:rsid w:val="00A13E63"/>
    <w:rsid w:val="00A16D71"/>
    <w:rsid w:val="00A16F93"/>
    <w:rsid w:val="00A22471"/>
    <w:rsid w:val="00A227CE"/>
    <w:rsid w:val="00A31AF0"/>
    <w:rsid w:val="00A354F9"/>
    <w:rsid w:val="00A355CD"/>
    <w:rsid w:val="00A4089D"/>
    <w:rsid w:val="00A40AAC"/>
    <w:rsid w:val="00A44A25"/>
    <w:rsid w:val="00A44F6F"/>
    <w:rsid w:val="00A51E08"/>
    <w:rsid w:val="00A52773"/>
    <w:rsid w:val="00A537D7"/>
    <w:rsid w:val="00A567BD"/>
    <w:rsid w:val="00A60715"/>
    <w:rsid w:val="00A61B48"/>
    <w:rsid w:val="00A65060"/>
    <w:rsid w:val="00A672EB"/>
    <w:rsid w:val="00A7200E"/>
    <w:rsid w:val="00A774CA"/>
    <w:rsid w:val="00A81341"/>
    <w:rsid w:val="00A81E79"/>
    <w:rsid w:val="00A82188"/>
    <w:rsid w:val="00A90570"/>
    <w:rsid w:val="00A9129B"/>
    <w:rsid w:val="00A91B43"/>
    <w:rsid w:val="00A91BFF"/>
    <w:rsid w:val="00A93E16"/>
    <w:rsid w:val="00A9622F"/>
    <w:rsid w:val="00AA07EA"/>
    <w:rsid w:val="00AA0D2C"/>
    <w:rsid w:val="00AA1EE9"/>
    <w:rsid w:val="00AA250C"/>
    <w:rsid w:val="00AA3139"/>
    <w:rsid w:val="00AB4E96"/>
    <w:rsid w:val="00AC1A33"/>
    <w:rsid w:val="00AD1808"/>
    <w:rsid w:val="00AD2237"/>
    <w:rsid w:val="00AD2EBE"/>
    <w:rsid w:val="00AD6958"/>
    <w:rsid w:val="00AD7AE6"/>
    <w:rsid w:val="00AE0C28"/>
    <w:rsid w:val="00AE6015"/>
    <w:rsid w:val="00AF0D01"/>
    <w:rsid w:val="00AF1E42"/>
    <w:rsid w:val="00AF2D53"/>
    <w:rsid w:val="00AF471A"/>
    <w:rsid w:val="00B03D17"/>
    <w:rsid w:val="00B04FD1"/>
    <w:rsid w:val="00B0627A"/>
    <w:rsid w:val="00B06905"/>
    <w:rsid w:val="00B07ADF"/>
    <w:rsid w:val="00B10F8E"/>
    <w:rsid w:val="00B13F13"/>
    <w:rsid w:val="00B13FEC"/>
    <w:rsid w:val="00B14637"/>
    <w:rsid w:val="00B20462"/>
    <w:rsid w:val="00B20A50"/>
    <w:rsid w:val="00B2542E"/>
    <w:rsid w:val="00B31718"/>
    <w:rsid w:val="00B34FC6"/>
    <w:rsid w:val="00B3510A"/>
    <w:rsid w:val="00B36334"/>
    <w:rsid w:val="00B36771"/>
    <w:rsid w:val="00B53B67"/>
    <w:rsid w:val="00B56B68"/>
    <w:rsid w:val="00B56C41"/>
    <w:rsid w:val="00B57AEF"/>
    <w:rsid w:val="00B622E0"/>
    <w:rsid w:val="00B63582"/>
    <w:rsid w:val="00B64478"/>
    <w:rsid w:val="00B668CB"/>
    <w:rsid w:val="00B66E99"/>
    <w:rsid w:val="00B72DEB"/>
    <w:rsid w:val="00B73412"/>
    <w:rsid w:val="00B75F97"/>
    <w:rsid w:val="00B76C1E"/>
    <w:rsid w:val="00B805ED"/>
    <w:rsid w:val="00B81CC0"/>
    <w:rsid w:val="00B85D36"/>
    <w:rsid w:val="00B874AC"/>
    <w:rsid w:val="00B915DE"/>
    <w:rsid w:val="00B94CFA"/>
    <w:rsid w:val="00B9569B"/>
    <w:rsid w:val="00BA068F"/>
    <w:rsid w:val="00BA1440"/>
    <w:rsid w:val="00BA2645"/>
    <w:rsid w:val="00BA746C"/>
    <w:rsid w:val="00BA7E49"/>
    <w:rsid w:val="00BB2971"/>
    <w:rsid w:val="00BB5CEC"/>
    <w:rsid w:val="00BB6112"/>
    <w:rsid w:val="00BB75C3"/>
    <w:rsid w:val="00BC5A15"/>
    <w:rsid w:val="00BC6892"/>
    <w:rsid w:val="00BC72E6"/>
    <w:rsid w:val="00BD255B"/>
    <w:rsid w:val="00BE0EA3"/>
    <w:rsid w:val="00BE4855"/>
    <w:rsid w:val="00BE540A"/>
    <w:rsid w:val="00BE6127"/>
    <w:rsid w:val="00BF2356"/>
    <w:rsid w:val="00BF546F"/>
    <w:rsid w:val="00BF7387"/>
    <w:rsid w:val="00C013A3"/>
    <w:rsid w:val="00C03EBF"/>
    <w:rsid w:val="00C04285"/>
    <w:rsid w:val="00C060CF"/>
    <w:rsid w:val="00C061FE"/>
    <w:rsid w:val="00C066FD"/>
    <w:rsid w:val="00C0692D"/>
    <w:rsid w:val="00C06F85"/>
    <w:rsid w:val="00C13582"/>
    <w:rsid w:val="00C13ADA"/>
    <w:rsid w:val="00C17643"/>
    <w:rsid w:val="00C17B73"/>
    <w:rsid w:val="00C20CE7"/>
    <w:rsid w:val="00C217A8"/>
    <w:rsid w:val="00C228D2"/>
    <w:rsid w:val="00C31409"/>
    <w:rsid w:val="00C332C6"/>
    <w:rsid w:val="00C35E00"/>
    <w:rsid w:val="00C41EAF"/>
    <w:rsid w:val="00C464E8"/>
    <w:rsid w:val="00C4767C"/>
    <w:rsid w:val="00C5062F"/>
    <w:rsid w:val="00C5213A"/>
    <w:rsid w:val="00C52633"/>
    <w:rsid w:val="00C53CF2"/>
    <w:rsid w:val="00C53F19"/>
    <w:rsid w:val="00C55648"/>
    <w:rsid w:val="00C56862"/>
    <w:rsid w:val="00C80B28"/>
    <w:rsid w:val="00C82D89"/>
    <w:rsid w:val="00C82EF3"/>
    <w:rsid w:val="00C84461"/>
    <w:rsid w:val="00C87DD0"/>
    <w:rsid w:val="00C90EFE"/>
    <w:rsid w:val="00C9204B"/>
    <w:rsid w:val="00C967B4"/>
    <w:rsid w:val="00CA0C15"/>
    <w:rsid w:val="00CA2233"/>
    <w:rsid w:val="00CB012D"/>
    <w:rsid w:val="00CB0361"/>
    <w:rsid w:val="00CB4C08"/>
    <w:rsid w:val="00CB6026"/>
    <w:rsid w:val="00CB642E"/>
    <w:rsid w:val="00CC4816"/>
    <w:rsid w:val="00CC54EA"/>
    <w:rsid w:val="00CC632D"/>
    <w:rsid w:val="00CD6187"/>
    <w:rsid w:val="00CE0452"/>
    <w:rsid w:val="00CE26F6"/>
    <w:rsid w:val="00CE633E"/>
    <w:rsid w:val="00CE6DA1"/>
    <w:rsid w:val="00CE71A7"/>
    <w:rsid w:val="00CE7B10"/>
    <w:rsid w:val="00CF03F3"/>
    <w:rsid w:val="00CF0FA4"/>
    <w:rsid w:val="00CF5389"/>
    <w:rsid w:val="00CF76B4"/>
    <w:rsid w:val="00D04001"/>
    <w:rsid w:val="00D0440E"/>
    <w:rsid w:val="00D04902"/>
    <w:rsid w:val="00D06004"/>
    <w:rsid w:val="00D11E6B"/>
    <w:rsid w:val="00D14430"/>
    <w:rsid w:val="00D16FB1"/>
    <w:rsid w:val="00D21A40"/>
    <w:rsid w:val="00D2496C"/>
    <w:rsid w:val="00D260C6"/>
    <w:rsid w:val="00D26CFF"/>
    <w:rsid w:val="00D34ECC"/>
    <w:rsid w:val="00D4259A"/>
    <w:rsid w:val="00D4525F"/>
    <w:rsid w:val="00D455CE"/>
    <w:rsid w:val="00D47C06"/>
    <w:rsid w:val="00D50669"/>
    <w:rsid w:val="00D54D51"/>
    <w:rsid w:val="00D56620"/>
    <w:rsid w:val="00D607A1"/>
    <w:rsid w:val="00D60F6D"/>
    <w:rsid w:val="00D6375F"/>
    <w:rsid w:val="00D65A5F"/>
    <w:rsid w:val="00D70F53"/>
    <w:rsid w:val="00D7223F"/>
    <w:rsid w:val="00D76FE0"/>
    <w:rsid w:val="00D8432F"/>
    <w:rsid w:val="00D8463C"/>
    <w:rsid w:val="00D86C49"/>
    <w:rsid w:val="00D9148A"/>
    <w:rsid w:val="00D92B2A"/>
    <w:rsid w:val="00D92F23"/>
    <w:rsid w:val="00D93A32"/>
    <w:rsid w:val="00D93C63"/>
    <w:rsid w:val="00D9794C"/>
    <w:rsid w:val="00DA0D5D"/>
    <w:rsid w:val="00DA1BE3"/>
    <w:rsid w:val="00DA22FC"/>
    <w:rsid w:val="00DA273B"/>
    <w:rsid w:val="00DA3E3C"/>
    <w:rsid w:val="00DB5005"/>
    <w:rsid w:val="00DC084B"/>
    <w:rsid w:val="00DC262C"/>
    <w:rsid w:val="00DC46A0"/>
    <w:rsid w:val="00DC6690"/>
    <w:rsid w:val="00DD0DDE"/>
    <w:rsid w:val="00DD1DC6"/>
    <w:rsid w:val="00DD27DC"/>
    <w:rsid w:val="00DD2E1D"/>
    <w:rsid w:val="00DD3B80"/>
    <w:rsid w:val="00DD5FC1"/>
    <w:rsid w:val="00DD68DB"/>
    <w:rsid w:val="00DD6B5E"/>
    <w:rsid w:val="00DE03FE"/>
    <w:rsid w:val="00DE2FF3"/>
    <w:rsid w:val="00DE5800"/>
    <w:rsid w:val="00DF2018"/>
    <w:rsid w:val="00DF54E9"/>
    <w:rsid w:val="00E03825"/>
    <w:rsid w:val="00E07B86"/>
    <w:rsid w:val="00E14904"/>
    <w:rsid w:val="00E15A97"/>
    <w:rsid w:val="00E220B5"/>
    <w:rsid w:val="00E30834"/>
    <w:rsid w:val="00E333C9"/>
    <w:rsid w:val="00E33D2E"/>
    <w:rsid w:val="00E33F28"/>
    <w:rsid w:val="00E34654"/>
    <w:rsid w:val="00E37855"/>
    <w:rsid w:val="00E422BD"/>
    <w:rsid w:val="00E44BEB"/>
    <w:rsid w:val="00E46A85"/>
    <w:rsid w:val="00E50371"/>
    <w:rsid w:val="00E52D09"/>
    <w:rsid w:val="00E53116"/>
    <w:rsid w:val="00E54E7B"/>
    <w:rsid w:val="00E55BD6"/>
    <w:rsid w:val="00E567CA"/>
    <w:rsid w:val="00E61F05"/>
    <w:rsid w:val="00E67F45"/>
    <w:rsid w:val="00E700A1"/>
    <w:rsid w:val="00E704B9"/>
    <w:rsid w:val="00E72153"/>
    <w:rsid w:val="00E7241E"/>
    <w:rsid w:val="00E77D3C"/>
    <w:rsid w:val="00E831C7"/>
    <w:rsid w:val="00E8472B"/>
    <w:rsid w:val="00E84E91"/>
    <w:rsid w:val="00E86350"/>
    <w:rsid w:val="00E86AEA"/>
    <w:rsid w:val="00E86D20"/>
    <w:rsid w:val="00E90323"/>
    <w:rsid w:val="00E9089F"/>
    <w:rsid w:val="00E90A8E"/>
    <w:rsid w:val="00E92B6A"/>
    <w:rsid w:val="00E94BF6"/>
    <w:rsid w:val="00E9563D"/>
    <w:rsid w:val="00EA2AD1"/>
    <w:rsid w:val="00EA3A6E"/>
    <w:rsid w:val="00EA5604"/>
    <w:rsid w:val="00EA78A9"/>
    <w:rsid w:val="00EB02A0"/>
    <w:rsid w:val="00EB1F90"/>
    <w:rsid w:val="00EB31B8"/>
    <w:rsid w:val="00EB7AC6"/>
    <w:rsid w:val="00EB7ACD"/>
    <w:rsid w:val="00EC0379"/>
    <w:rsid w:val="00EC07C9"/>
    <w:rsid w:val="00EC0EA1"/>
    <w:rsid w:val="00EC2935"/>
    <w:rsid w:val="00EC7648"/>
    <w:rsid w:val="00ED00AB"/>
    <w:rsid w:val="00ED2C11"/>
    <w:rsid w:val="00ED5841"/>
    <w:rsid w:val="00EF17F2"/>
    <w:rsid w:val="00EF2EC0"/>
    <w:rsid w:val="00EF3EC2"/>
    <w:rsid w:val="00EF44C2"/>
    <w:rsid w:val="00EF47C2"/>
    <w:rsid w:val="00EF5A62"/>
    <w:rsid w:val="00F02349"/>
    <w:rsid w:val="00F07EEA"/>
    <w:rsid w:val="00F10F19"/>
    <w:rsid w:val="00F1108C"/>
    <w:rsid w:val="00F12D82"/>
    <w:rsid w:val="00F140FE"/>
    <w:rsid w:val="00F15EAB"/>
    <w:rsid w:val="00F2104C"/>
    <w:rsid w:val="00F2189E"/>
    <w:rsid w:val="00F264A4"/>
    <w:rsid w:val="00F268F5"/>
    <w:rsid w:val="00F270A8"/>
    <w:rsid w:val="00F339FA"/>
    <w:rsid w:val="00F33D5F"/>
    <w:rsid w:val="00F33FEA"/>
    <w:rsid w:val="00F35431"/>
    <w:rsid w:val="00F373E2"/>
    <w:rsid w:val="00F40C6D"/>
    <w:rsid w:val="00F41915"/>
    <w:rsid w:val="00F42248"/>
    <w:rsid w:val="00F473C5"/>
    <w:rsid w:val="00F510D3"/>
    <w:rsid w:val="00F5217E"/>
    <w:rsid w:val="00F52D9B"/>
    <w:rsid w:val="00F54830"/>
    <w:rsid w:val="00F55A2F"/>
    <w:rsid w:val="00F60167"/>
    <w:rsid w:val="00F64F0B"/>
    <w:rsid w:val="00F718A6"/>
    <w:rsid w:val="00F73502"/>
    <w:rsid w:val="00F74607"/>
    <w:rsid w:val="00F7738F"/>
    <w:rsid w:val="00F809D8"/>
    <w:rsid w:val="00F8258D"/>
    <w:rsid w:val="00F85192"/>
    <w:rsid w:val="00F85C93"/>
    <w:rsid w:val="00F87CAC"/>
    <w:rsid w:val="00F91415"/>
    <w:rsid w:val="00F9213C"/>
    <w:rsid w:val="00F93122"/>
    <w:rsid w:val="00F9358C"/>
    <w:rsid w:val="00F95194"/>
    <w:rsid w:val="00F96DD6"/>
    <w:rsid w:val="00F9764D"/>
    <w:rsid w:val="00FA094F"/>
    <w:rsid w:val="00FA16C5"/>
    <w:rsid w:val="00FA275D"/>
    <w:rsid w:val="00FA57CC"/>
    <w:rsid w:val="00FA7044"/>
    <w:rsid w:val="00FB02FA"/>
    <w:rsid w:val="00FB1347"/>
    <w:rsid w:val="00FB2B5F"/>
    <w:rsid w:val="00FC1C55"/>
    <w:rsid w:val="00FC2D8F"/>
    <w:rsid w:val="00FC5A2A"/>
    <w:rsid w:val="00FC5BEC"/>
    <w:rsid w:val="00FC6C88"/>
    <w:rsid w:val="00FC6FA0"/>
    <w:rsid w:val="00FD0C86"/>
    <w:rsid w:val="00FD0DAD"/>
    <w:rsid w:val="00FD1247"/>
    <w:rsid w:val="00FE02CC"/>
    <w:rsid w:val="00FE20B8"/>
    <w:rsid w:val="00FE2401"/>
    <w:rsid w:val="00FE45A7"/>
    <w:rsid w:val="00FE48C6"/>
    <w:rsid w:val="00FE7C29"/>
    <w:rsid w:val="00FE7E2C"/>
    <w:rsid w:val="00FF091C"/>
    <w:rsid w:val="00FF0FCA"/>
    <w:rsid w:val="00FF122C"/>
    <w:rsid w:val="00FF520B"/>
    <w:rsid w:val="00FF5DE4"/>
    <w:rsid w:val="00FF7314"/>
  </w:rsids>
  <m:mathPr>
    <m:mathFont m:val="Cambria Math"/>
    <m:brkBin m:val="before"/>
    <m:brkBinSub m:val="--"/>
    <m:smallFrac m:val="0"/>
    <m:dispDef m:val="0"/>
    <m:lMargin m:val="0"/>
    <m:rMargin m:val="0"/>
    <m:defJc m:val="centerGroup"/>
    <m:wrapRight/>
    <m:intLim m:val="subSup"/>
    <m:naryLim m:val="subSup"/>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2B520C4"/>
  <w15:docId w15:val="{68604CDA-B0DE-4CA4-9CEC-9318B01357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pPr>
        <w:spacing w:after="80"/>
      </w:pPr>
    </w:pPrDefault>
  </w:docDefaults>
  <w:latentStyles w:defLockedState="0" w:defUIPriority="0" w:defSemiHidden="0" w:defUnhideWhenUsed="0" w:defQFormat="0" w:count="376">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62899"/>
    <w:pPr>
      <w:spacing w:after="120"/>
      <w:jc w:val="both"/>
    </w:pPr>
    <w:rPr>
      <w:rFonts w:ascii="Times New Roman" w:hAnsi="Times New Roman"/>
    </w:rPr>
  </w:style>
  <w:style w:type="paragraph" w:styleId="Titre1">
    <w:name w:val="heading 1"/>
    <w:basedOn w:val="Listenumros"/>
    <w:next w:val="Normal"/>
    <w:link w:val="Titre1Car"/>
    <w:qFormat/>
    <w:rsid w:val="00552DA2"/>
    <w:pPr>
      <w:keepNext/>
      <w:keepLines/>
      <w:numPr>
        <w:numId w:val="19"/>
      </w:numPr>
      <w:spacing w:before="480"/>
      <w:outlineLvl w:val="0"/>
    </w:pPr>
    <w:rPr>
      <w:rFonts w:asciiTheme="majorHAnsi" w:eastAsiaTheme="majorEastAsia" w:hAnsiTheme="majorHAnsi" w:cstheme="majorBidi"/>
      <w:b/>
      <w:bCs/>
      <w:color w:val="345A8A" w:themeColor="accent1" w:themeShade="B5"/>
      <w:sz w:val="32"/>
      <w:szCs w:val="32"/>
    </w:rPr>
  </w:style>
  <w:style w:type="paragraph" w:styleId="Titre2">
    <w:name w:val="heading 2"/>
    <w:basedOn w:val="Normal"/>
    <w:next w:val="Normal"/>
    <w:link w:val="Titre2Car"/>
    <w:qFormat/>
    <w:rsid w:val="00552DA2"/>
    <w:pPr>
      <w:keepNext/>
      <w:keepLines/>
      <w:numPr>
        <w:ilvl w:val="1"/>
        <w:numId w:val="19"/>
      </w:numPr>
      <w:spacing w:before="20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qFormat/>
    <w:rsid w:val="00552DA2"/>
    <w:pPr>
      <w:keepNext/>
      <w:keepLines/>
      <w:numPr>
        <w:ilvl w:val="2"/>
        <w:numId w:val="19"/>
      </w:numPr>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qFormat/>
    <w:rsid w:val="006860F7"/>
    <w:pPr>
      <w:keepNext/>
      <w:keepLines/>
      <w:numPr>
        <w:ilvl w:val="3"/>
        <w:numId w:val="19"/>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rsid w:val="006860F7"/>
    <w:pPr>
      <w:keepNext/>
      <w:keepLines/>
      <w:numPr>
        <w:ilvl w:val="4"/>
        <w:numId w:val="19"/>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rsid w:val="006860F7"/>
    <w:pPr>
      <w:keepNext/>
      <w:keepLines/>
      <w:numPr>
        <w:ilvl w:val="5"/>
        <w:numId w:val="19"/>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rsid w:val="006860F7"/>
    <w:pPr>
      <w:keepNext/>
      <w:keepLines/>
      <w:numPr>
        <w:ilvl w:val="6"/>
        <w:numId w:val="19"/>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rsid w:val="006860F7"/>
    <w:pPr>
      <w:keepNext/>
      <w:keepLines/>
      <w:numPr>
        <w:ilvl w:val="7"/>
        <w:numId w:val="19"/>
      </w:numPr>
      <w:spacing w:before="20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rsid w:val="006860F7"/>
    <w:pPr>
      <w:keepNext/>
      <w:keepLines/>
      <w:numPr>
        <w:ilvl w:val="8"/>
        <w:numId w:val="1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7D214F"/>
    <w:pPr>
      <w:tabs>
        <w:tab w:val="center" w:pos="4703"/>
        <w:tab w:val="right" w:pos="9406"/>
      </w:tabs>
    </w:pPr>
  </w:style>
  <w:style w:type="character" w:customStyle="1" w:styleId="En-tteCar">
    <w:name w:val="En-tête Car"/>
    <w:basedOn w:val="Policepardfaut"/>
    <w:link w:val="En-tte"/>
    <w:uiPriority w:val="99"/>
    <w:rsid w:val="007D214F"/>
  </w:style>
  <w:style w:type="paragraph" w:styleId="Pieddepage">
    <w:name w:val="footer"/>
    <w:basedOn w:val="Normal"/>
    <w:link w:val="PieddepageCar"/>
    <w:uiPriority w:val="99"/>
    <w:unhideWhenUsed/>
    <w:rsid w:val="007D214F"/>
    <w:pPr>
      <w:tabs>
        <w:tab w:val="center" w:pos="4703"/>
        <w:tab w:val="right" w:pos="9406"/>
      </w:tabs>
    </w:pPr>
  </w:style>
  <w:style w:type="character" w:customStyle="1" w:styleId="PieddepageCar">
    <w:name w:val="Pied de page Car"/>
    <w:basedOn w:val="Policepardfaut"/>
    <w:link w:val="Pieddepage"/>
    <w:uiPriority w:val="99"/>
    <w:rsid w:val="007D214F"/>
  </w:style>
  <w:style w:type="character" w:styleId="Numrodepage">
    <w:name w:val="page number"/>
    <w:basedOn w:val="Policepardfaut"/>
    <w:uiPriority w:val="99"/>
    <w:semiHidden/>
    <w:unhideWhenUsed/>
    <w:rsid w:val="00FC5BEC"/>
  </w:style>
  <w:style w:type="character" w:customStyle="1" w:styleId="Titre1Car">
    <w:name w:val="Titre 1 Car"/>
    <w:basedOn w:val="Policepardfaut"/>
    <w:link w:val="Titre1"/>
    <w:rsid w:val="00552DA2"/>
    <w:rPr>
      <w:rFonts w:asciiTheme="majorHAnsi" w:eastAsiaTheme="majorEastAsia" w:hAnsiTheme="majorHAnsi" w:cstheme="majorBidi"/>
      <w:b/>
      <w:bCs/>
      <w:color w:val="345A8A" w:themeColor="accent1" w:themeShade="B5"/>
      <w:sz w:val="32"/>
      <w:szCs w:val="32"/>
    </w:rPr>
  </w:style>
  <w:style w:type="paragraph" w:styleId="Textedebulles">
    <w:name w:val="Balloon Text"/>
    <w:basedOn w:val="Normal"/>
    <w:link w:val="TextedebullesCar"/>
    <w:rsid w:val="006C40B7"/>
    <w:rPr>
      <w:rFonts w:ascii="Tahoma" w:hAnsi="Tahoma" w:cs="Tahoma"/>
      <w:sz w:val="16"/>
      <w:szCs w:val="16"/>
    </w:rPr>
  </w:style>
  <w:style w:type="character" w:customStyle="1" w:styleId="TextedebullesCar">
    <w:name w:val="Texte de bulles Car"/>
    <w:basedOn w:val="Policepardfaut"/>
    <w:link w:val="Textedebulles"/>
    <w:rsid w:val="006C40B7"/>
    <w:rPr>
      <w:rFonts w:ascii="Tahoma" w:hAnsi="Tahoma" w:cs="Tahoma"/>
      <w:sz w:val="16"/>
      <w:szCs w:val="16"/>
    </w:rPr>
  </w:style>
  <w:style w:type="paragraph" w:styleId="Paragraphedeliste">
    <w:name w:val="List Paragraph"/>
    <w:basedOn w:val="Normal"/>
    <w:rsid w:val="00676E01"/>
    <w:pPr>
      <w:ind w:left="720"/>
      <w:contextualSpacing/>
    </w:pPr>
  </w:style>
  <w:style w:type="character" w:customStyle="1" w:styleId="Titre2Car">
    <w:name w:val="Titre 2 Car"/>
    <w:basedOn w:val="Policepardfaut"/>
    <w:link w:val="Titre2"/>
    <w:rsid w:val="00552DA2"/>
    <w:rPr>
      <w:rFonts w:asciiTheme="majorHAnsi" w:eastAsiaTheme="majorEastAsia" w:hAnsiTheme="majorHAnsi" w:cstheme="majorBidi"/>
      <w:b/>
      <w:bCs/>
      <w:color w:val="4F81BD" w:themeColor="accent1"/>
      <w:sz w:val="26"/>
      <w:szCs w:val="26"/>
    </w:rPr>
  </w:style>
  <w:style w:type="paragraph" w:styleId="Listenumros">
    <w:name w:val="List Number"/>
    <w:basedOn w:val="Normal"/>
    <w:rsid w:val="00F96DD6"/>
    <w:pPr>
      <w:contextualSpacing/>
    </w:pPr>
  </w:style>
  <w:style w:type="paragraph" w:styleId="Listecontinue">
    <w:name w:val="List Continue"/>
    <w:basedOn w:val="Normal"/>
    <w:rsid w:val="00E831C7"/>
    <w:pPr>
      <w:ind w:left="283"/>
      <w:contextualSpacing/>
    </w:pPr>
  </w:style>
  <w:style w:type="paragraph" w:styleId="Listecontinue2">
    <w:name w:val="List Continue 2"/>
    <w:basedOn w:val="Normal"/>
    <w:rsid w:val="00E831C7"/>
    <w:pPr>
      <w:ind w:left="566"/>
      <w:contextualSpacing/>
    </w:pPr>
  </w:style>
  <w:style w:type="paragraph" w:styleId="Listepuces2">
    <w:name w:val="List Bullet 2"/>
    <w:basedOn w:val="Normal"/>
    <w:rsid w:val="00E831C7"/>
    <w:pPr>
      <w:numPr>
        <w:numId w:val="8"/>
      </w:numPr>
      <w:contextualSpacing/>
    </w:pPr>
  </w:style>
  <w:style w:type="paragraph" w:styleId="Listepuces">
    <w:name w:val="List Bullet"/>
    <w:basedOn w:val="Normal"/>
    <w:rsid w:val="00E831C7"/>
    <w:pPr>
      <w:numPr>
        <w:numId w:val="7"/>
      </w:numPr>
      <w:contextualSpacing/>
    </w:pPr>
  </w:style>
  <w:style w:type="paragraph" w:styleId="Corpsdetexte">
    <w:name w:val="Body Text"/>
    <w:basedOn w:val="Normal"/>
    <w:link w:val="CorpsdetexteCar"/>
    <w:rsid w:val="0040583F"/>
  </w:style>
  <w:style w:type="character" w:customStyle="1" w:styleId="CorpsdetexteCar">
    <w:name w:val="Corps de texte Car"/>
    <w:basedOn w:val="Policepardfaut"/>
    <w:link w:val="Corpsdetexte"/>
    <w:rsid w:val="0040583F"/>
  </w:style>
  <w:style w:type="paragraph" w:styleId="Corpsdetexte2">
    <w:name w:val="Body Text 2"/>
    <w:basedOn w:val="Normal"/>
    <w:link w:val="Corpsdetexte2Car"/>
    <w:rsid w:val="0055533A"/>
    <w:pPr>
      <w:spacing w:line="480" w:lineRule="auto"/>
    </w:pPr>
  </w:style>
  <w:style w:type="character" w:customStyle="1" w:styleId="Corpsdetexte2Car">
    <w:name w:val="Corps de texte 2 Car"/>
    <w:basedOn w:val="Policepardfaut"/>
    <w:link w:val="Corpsdetexte2"/>
    <w:rsid w:val="0055533A"/>
  </w:style>
  <w:style w:type="table" w:styleId="Grilledutableau">
    <w:name w:val="Table Grid"/>
    <w:basedOn w:val="TableauNormal"/>
    <w:rsid w:val="00EA78A9"/>
    <w:rPr>
      <w:rFonts w:eastAsiaTheme="minorEastAsia" w:cs="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5E7FD6"/>
    <w:pPr>
      <w:spacing w:line="276" w:lineRule="auto"/>
      <w:contextualSpacing w:val="0"/>
      <w:outlineLvl w:val="9"/>
    </w:pPr>
    <w:rPr>
      <w:color w:val="365F91" w:themeColor="accent1" w:themeShade="BF"/>
      <w:sz w:val="28"/>
      <w:szCs w:val="28"/>
      <w:lang w:eastAsia="fr-FR"/>
    </w:rPr>
  </w:style>
  <w:style w:type="paragraph" w:styleId="TM1">
    <w:name w:val="toc 1"/>
    <w:basedOn w:val="Normal"/>
    <w:next w:val="Normal"/>
    <w:autoRedefine/>
    <w:uiPriority w:val="39"/>
    <w:rsid w:val="002A1892"/>
    <w:pPr>
      <w:tabs>
        <w:tab w:val="left" w:pos="480"/>
        <w:tab w:val="right" w:leader="dot" w:pos="10188"/>
      </w:tabs>
      <w:spacing w:after="100"/>
    </w:pPr>
  </w:style>
  <w:style w:type="character" w:styleId="Lienhypertexte">
    <w:name w:val="Hyperlink"/>
    <w:basedOn w:val="Policepardfaut"/>
    <w:uiPriority w:val="99"/>
    <w:unhideWhenUsed/>
    <w:rsid w:val="005E7FD6"/>
    <w:rPr>
      <w:color w:val="0000FF" w:themeColor="hyperlink"/>
      <w:u w:val="single"/>
    </w:rPr>
  </w:style>
  <w:style w:type="character" w:customStyle="1" w:styleId="Titre3Car">
    <w:name w:val="Titre 3 Car"/>
    <w:basedOn w:val="Policepardfaut"/>
    <w:link w:val="Titre3"/>
    <w:rsid w:val="00552DA2"/>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rsid w:val="006860F7"/>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rsid w:val="006860F7"/>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rsid w:val="006860F7"/>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rsid w:val="006860F7"/>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rsid w:val="006860F7"/>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rsid w:val="006860F7"/>
    <w:rPr>
      <w:rFonts w:asciiTheme="majorHAnsi" w:eastAsiaTheme="majorEastAsia" w:hAnsiTheme="majorHAnsi" w:cstheme="majorBidi"/>
      <w:i/>
      <w:iCs/>
      <w:color w:val="404040" w:themeColor="text1" w:themeTint="BF"/>
      <w:sz w:val="20"/>
      <w:szCs w:val="20"/>
    </w:rPr>
  </w:style>
  <w:style w:type="paragraph" w:styleId="TM2">
    <w:name w:val="toc 2"/>
    <w:basedOn w:val="Normal"/>
    <w:next w:val="Normal"/>
    <w:autoRedefine/>
    <w:uiPriority w:val="39"/>
    <w:rsid w:val="00552DA2"/>
    <w:pPr>
      <w:tabs>
        <w:tab w:val="left" w:pos="880"/>
        <w:tab w:val="right" w:leader="dot" w:pos="10188"/>
      </w:tabs>
      <w:spacing w:after="100"/>
      <w:ind w:left="240"/>
    </w:pPr>
  </w:style>
  <w:style w:type="paragraph" w:styleId="TM3">
    <w:name w:val="toc 3"/>
    <w:basedOn w:val="Normal"/>
    <w:next w:val="Normal"/>
    <w:autoRedefine/>
    <w:uiPriority w:val="39"/>
    <w:rsid w:val="00C967B4"/>
    <w:pPr>
      <w:spacing w:after="100"/>
      <w:ind w:left="480"/>
    </w:pPr>
  </w:style>
  <w:style w:type="paragraph" w:styleId="Lgende">
    <w:name w:val="caption"/>
    <w:basedOn w:val="Normal"/>
    <w:next w:val="Normal"/>
    <w:unhideWhenUsed/>
    <w:rsid w:val="00EF47C2"/>
    <w:pPr>
      <w:spacing w:after="200"/>
      <w:jc w:val="center"/>
    </w:pPr>
    <w:rPr>
      <w:b/>
      <w:bCs/>
      <w:color w:val="4F81BD" w:themeColor="accent1"/>
      <w:sz w:val="22"/>
      <w:szCs w:val="22"/>
    </w:rPr>
  </w:style>
  <w:style w:type="table" w:styleId="Grillemoyenne3-Accent1">
    <w:name w:val="Medium Grid 3 Accent 1"/>
    <w:basedOn w:val="TableauNormal"/>
    <w:rsid w:val="00EF47C2"/>
    <w:pPr>
      <w:spacing w:after="0"/>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styleId="Tabledesillustrations">
    <w:name w:val="table of figures"/>
    <w:basedOn w:val="Normal"/>
    <w:next w:val="Normal"/>
    <w:uiPriority w:val="99"/>
    <w:unhideWhenUsed/>
    <w:rsid w:val="0028353F"/>
    <w:pPr>
      <w:spacing w:after="0"/>
    </w:pPr>
  </w:style>
  <w:style w:type="paragraph" w:styleId="Rvision">
    <w:name w:val="Revision"/>
    <w:hidden/>
    <w:semiHidden/>
    <w:rsid w:val="001924B9"/>
    <w:pPr>
      <w:spacing w:after="0"/>
    </w:pPr>
    <w:rPr>
      <w:rFonts w:ascii="Times New Roman" w:hAnsi="Times New Roman"/>
    </w:rPr>
  </w:style>
  <w:style w:type="character" w:styleId="Marquedecommentaire">
    <w:name w:val="annotation reference"/>
    <w:basedOn w:val="Policepardfaut"/>
    <w:unhideWhenUsed/>
    <w:rsid w:val="00567BB4"/>
    <w:rPr>
      <w:sz w:val="16"/>
      <w:szCs w:val="16"/>
    </w:rPr>
  </w:style>
  <w:style w:type="paragraph" w:styleId="Commentaire">
    <w:name w:val="annotation text"/>
    <w:basedOn w:val="Normal"/>
    <w:link w:val="CommentaireCar"/>
    <w:unhideWhenUsed/>
    <w:rsid w:val="00567BB4"/>
    <w:rPr>
      <w:sz w:val="20"/>
      <w:szCs w:val="20"/>
    </w:rPr>
  </w:style>
  <w:style w:type="character" w:customStyle="1" w:styleId="CommentaireCar">
    <w:name w:val="Commentaire Car"/>
    <w:basedOn w:val="Policepardfaut"/>
    <w:link w:val="Commentaire"/>
    <w:rsid w:val="00567BB4"/>
    <w:rPr>
      <w:rFonts w:ascii="Times New Roman" w:hAnsi="Times New Roman"/>
      <w:sz w:val="20"/>
      <w:szCs w:val="20"/>
    </w:rPr>
  </w:style>
  <w:style w:type="paragraph" w:styleId="Objetducommentaire">
    <w:name w:val="annotation subject"/>
    <w:basedOn w:val="Commentaire"/>
    <w:next w:val="Commentaire"/>
    <w:link w:val="ObjetducommentaireCar"/>
    <w:semiHidden/>
    <w:unhideWhenUsed/>
    <w:rsid w:val="00567BB4"/>
    <w:rPr>
      <w:b/>
      <w:bCs/>
    </w:rPr>
  </w:style>
  <w:style w:type="character" w:customStyle="1" w:styleId="ObjetducommentaireCar">
    <w:name w:val="Objet du commentaire Car"/>
    <w:basedOn w:val="CommentaireCar"/>
    <w:link w:val="Objetducommentaire"/>
    <w:semiHidden/>
    <w:rsid w:val="00567BB4"/>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13561">
      <w:bodyDiv w:val="1"/>
      <w:marLeft w:val="0"/>
      <w:marRight w:val="0"/>
      <w:marTop w:val="0"/>
      <w:marBottom w:val="0"/>
      <w:divBdr>
        <w:top w:val="none" w:sz="0" w:space="0" w:color="auto"/>
        <w:left w:val="none" w:sz="0" w:space="0" w:color="auto"/>
        <w:bottom w:val="none" w:sz="0" w:space="0" w:color="auto"/>
        <w:right w:val="none" w:sz="0" w:space="0" w:color="auto"/>
      </w:divBdr>
    </w:div>
    <w:div w:id="151526842">
      <w:bodyDiv w:val="1"/>
      <w:marLeft w:val="0"/>
      <w:marRight w:val="0"/>
      <w:marTop w:val="0"/>
      <w:marBottom w:val="0"/>
      <w:divBdr>
        <w:top w:val="none" w:sz="0" w:space="0" w:color="auto"/>
        <w:left w:val="none" w:sz="0" w:space="0" w:color="auto"/>
        <w:bottom w:val="none" w:sz="0" w:space="0" w:color="auto"/>
        <w:right w:val="none" w:sz="0" w:space="0" w:color="auto"/>
      </w:divBdr>
    </w:div>
    <w:div w:id="254561400">
      <w:bodyDiv w:val="1"/>
      <w:marLeft w:val="0"/>
      <w:marRight w:val="0"/>
      <w:marTop w:val="0"/>
      <w:marBottom w:val="0"/>
      <w:divBdr>
        <w:top w:val="none" w:sz="0" w:space="0" w:color="auto"/>
        <w:left w:val="none" w:sz="0" w:space="0" w:color="auto"/>
        <w:bottom w:val="none" w:sz="0" w:space="0" w:color="auto"/>
        <w:right w:val="none" w:sz="0" w:space="0" w:color="auto"/>
      </w:divBdr>
    </w:div>
    <w:div w:id="255553699">
      <w:bodyDiv w:val="1"/>
      <w:marLeft w:val="0"/>
      <w:marRight w:val="0"/>
      <w:marTop w:val="0"/>
      <w:marBottom w:val="0"/>
      <w:divBdr>
        <w:top w:val="none" w:sz="0" w:space="0" w:color="auto"/>
        <w:left w:val="none" w:sz="0" w:space="0" w:color="auto"/>
        <w:bottom w:val="none" w:sz="0" w:space="0" w:color="auto"/>
        <w:right w:val="none" w:sz="0" w:space="0" w:color="auto"/>
      </w:divBdr>
    </w:div>
    <w:div w:id="323705997">
      <w:bodyDiv w:val="1"/>
      <w:marLeft w:val="0"/>
      <w:marRight w:val="0"/>
      <w:marTop w:val="0"/>
      <w:marBottom w:val="0"/>
      <w:divBdr>
        <w:top w:val="none" w:sz="0" w:space="0" w:color="auto"/>
        <w:left w:val="none" w:sz="0" w:space="0" w:color="auto"/>
        <w:bottom w:val="none" w:sz="0" w:space="0" w:color="auto"/>
        <w:right w:val="none" w:sz="0" w:space="0" w:color="auto"/>
      </w:divBdr>
    </w:div>
    <w:div w:id="350569204">
      <w:bodyDiv w:val="1"/>
      <w:marLeft w:val="0"/>
      <w:marRight w:val="0"/>
      <w:marTop w:val="0"/>
      <w:marBottom w:val="0"/>
      <w:divBdr>
        <w:top w:val="none" w:sz="0" w:space="0" w:color="auto"/>
        <w:left w:val="none" w:sz="0" w:space="0" w:color="auto"/>
        <w:bottom w:val="none" w:sz="0" w:space="0" w:color="auto"/>
        <w:right w:val="none" w:sz="0" w:space="0" w:color="auto"/>
      </w:divBdr>
    </w:div>
    <w:div w:id="436023502">
      <w:bodyDiv w:val="1"/>
      <w:marLeft w:val="0"/>
      <w:marRight w:val="0"/>
      <w:marTop w:val="0"/>
      <w:marBottom w:val="0"/>
      <w:divBdr>
        <w:top w:val="none" w:sz="0" w:space="0" w:color="auto"/>
        <w:left w:val="none" w:sz="0" w:space="0" w:color="auto"/>
        <w:bottom w:val="none" w:sz="0" w:space="0" w:color="auto"/>
        <w:right w:val="none" w:sz="0" w:space="0" w:color="auto"/>
      </w:divBdr>
    </w:div>
    <w:div w:id="539168025">
      <w:bodyDiv w:val="1"/>
      <w:marLeft w:val="0"/>
      <w:marRight w:val="0"/>
      <w:marTop w:val="0"/>
      <w:marBottom w:val="0"/>
      <w:divBdr>
        <w:top w:val="none" w:sz="0" w:space="0" w:color="auto"/>
        <w:left w:val="none" w:sz="0" w:space="0" w:color="auto"/>
        <w:bottom w:val="none" w:sz="0" w:space="0" w:color="auto"/>
        <w:right w:val="none" w:sz="0" w:space="0" w:color="auto"/>
      </w:divBdr>
    </w:div>
    <w:div w:id="600796740">
      <w:bodyDiv w:val="1"/>
      <w:marLeft w:val="0"/>
      <w:marRight w:val="0"/>
      <w:marTop w:val="0"/>
      <w:marBottom w:val="0"/>
      <w:divBdr>
        <w:top w:val="none" w:sz="0" w:space="0" w:color="auto"/>
        <w:left w:val="none" w:sz="0" w:space="0" w:color="auto"/>
        <w:bottom w:val="none" w:sz="0" w:space="0" w:color="auto"/>
        <w:right w:val="none" w:sz="0" w:space="0" w:color="auto"/>
      </w:divBdr>
    </w:div>
    <w:div w:id="635842211">
      <w:bodyDiv w:val="1"/>
      <w:marLeft w:val="0"/>
      <w:marRight w:val="0"/>
      <w:marTop w:val="0"/>
      <w:marBottom w:val="0"/>
      <w:divBdr>
        <w:top w:val="none" w:sz="0" w:space="0" w:color="auto"/>
        <w:left w:val="none" w:sz="0" w:space="0" w:color="auto"/>
        <w:bottom w:val="none" w:sz="0" w:space="0" w:color="auto"/>
        <w:right w:val="none" w:sz="0" w:space="0" w:color="auto"/>
      </w:divBdr>
    </w:div>
    <w:div w:id="656567058">
      <w:bodyDiv w:val="1"/>
      <w:marLeft w:val="0"/>
      <w:marRight w:val="0"/>
      <w:marTop w:val="0"/>
      <w:marBottom w:val="0"/>
      <w:divBdr>
        <w:top w:val="none" w:sz="0" w:space="0" w:color="auto"/>
        <w:left w:val="none" w:sz="0" w:space="0" w:color="auto"/>
        <w:bottom w:val="none" w:sz="0" w:space="0" w:color="auto"/>
        <w:right w:val="none" w:sz="0" w:space="0" w:color="auto"/>
      </w:divBdr>
    </w:div>
    <w:div w:id="910315343">
      <w:bodyDiv w:val="1"/>
      <w:marLeft w:val="0"/>
      <w:marRight w:val="0"/>
      <w:marTop w:val="0"/>
      <w:marBottom w:val="0"/>
      <w:divBdr>
        <w:top w:val="none" w:sz="0" w:space="0" w:color="auto"/>
        <w:left w:val="none" w:sz="0" w:space="0" w:color="auto"/>
        <w:bottom w:val="none" w:sz="0" w:space="0" w:color="auto"/>
        <w:right w:val="none" w:sz="0" w:space="0" w:color="auto"/>
      </w:divBdr>
    </w:div>
    <w:div w:id="962003429">
      <w:bodyDiv w:val="1"/>
      <w:marLeft w:val="0"/>
      <w:marRight w:val="0"/>
      <w:marTop w:val="0"/>
      <w:marBottom w:val="0"/>
      <w:divBdr>
        <w:top w:val="none" w:sz="0" w:space="0" w:color="auto"/>
        <w:left w:val="none" w:sz="0" w:space="0" w:color="auto"/>
        <w:bottom w:val="none" w:sz="0" w:space="0" w:color="auto"/>
        <w:right w:val="none" w:sz="0" w:space="0" w:color="auto"/>
      </w:divBdr>
    </w:div>
    <w:div w:id="1036272112">
      <w:bodyDiv w:val="1"/>
      <w:marLeft w:val="0"/>
      <w:marRight w:val="0"/>
      <w:marTop w:val="0"/>
      <w:marBottom w:val="0"/>
      <w:divBdr>
        <w:top w:val="none" w:sz="0" w:space="0" w:color="auto"/>
        <w:left w:val="none" w:sz="0" w:space="0" w:color="auto"/>
        <w:bottom w:val="none" w:sz="0" w:space="0" w:color="auto"/>
        <w:right w:val="none" w:sz="0" w:space="0" w:color="auto"/>
      </w:divBdr>
    </w:div>
    <w:div w:id="1085106997">
      <w:bodyDiv w:val="1"/>
      <w:marLeft w:val="0"/>
      <w:marRight w:val="0"/>
      <w:marTop w:val="0"/>
      <w:marBottom w:val="0"/>
      <w:divBdr>
        <w:top w:val="none" w:sz="0" w:space="0" w:color="auto"/>
        <w:left w:val="none" w:sz="0" w:space="0" w:color="auto"/>
        <w:bottom w:val="none" w:sz="0" w:space="0" w:color="auto"/>
        <w:right w:val="none" w:sz="0" w:space="0" w:color="auto"/>
      </w:divBdr>
    </w:div>
    <w:div w:id="1110081393">
      <w:bodyDiv w:val="1"/>
      <w:marLeft w:val="0"/>
      <w:marRight w:val="0"/>
      <w:marTop w:val="0"/>
      <w:marBottom w:val="0"/>
      <w:divBdr>
        <w:top w:val="none" w:sz="0" w:space="0" w:color="auto"/>
        <w:left w:val="none" w:sz="0" w:space="0" w:color="auto"/>
        <w:bottom w:val="none" w:sz="0" w:space="0" w:color="auto"/>
        <w:right w:val="none" w:sz="0" w:space="0" w:color="auto"/>
      </w:divBdr>
    </w:div>
    <w:div w:id="1339233031">
      <w:bodyDiv w:val="1"/>
      <w:marLeft w:val="0"/>
      <w:marRight w:val="0"/>
      <w:marTop w:val="0"/>
      <w:marBottom w:val="0"/>
      <w:divBdr>
        <w:top w:val="none" w:sz="0" w:space="0" w:color="auto"/>
        <w:left w:val="none" w:sz="0" w:space="0" w:color="auto"/>
        <w:bottom w:val="none" w:sz="0" w:space="0" w:color="auto"/>
        <w:right w:val="none" w:sz="0" w:space="0" w:color="auto"/>
      </w:divBdr>
    </w:div>
    <w:div w:id="1446774311">
      <w:bodyDiv w:val="1"/>
      <w:marLeft w:val="0"/>
      <w:marRight w:val="0"/>
      <w:marTop w:val="0"/>
      <w:marBottom w:val="0"/>
      <w:divBdr>
        <w:top w:val="none" w:sz="0" w:space="0" w:color="auto"/>
        <w:left w:val="none" w:sz="0" w:space="0" w:color="auto"/>
        <w:bottom w:val="none" w:sz="0" w:space="0" w:color="auto"/>
        <w:right w:val="none" w:sz="0" w:space="0" w:color="auto"/>
      </w:divBdr>
    </w:div>
    <w:div w:id="1521817125">
      <w:bodyDiv w:val="1"/>
      <w:marLeft w:val="0"/>
      <w:marRight w:val="0"/>
      <w:marTop w:val="0"/>
      <w:marBottom w:val="0"/>
      <w:divBdr>
        <w:top w:val="none" w:sz="0" w:space="0" w:color="auto"/>
        <w:left w:val="none" w:sz="0" w:space="0" w:color="auto"/>
        <w:bottom w:val="none" w:sz="0" w:space="0" w:color="auto"/>
        <w:right w:val="none" w:sz="0" w:space="0" w:color="auto"/>
      </w:divBdr>
    </w:div>
    <w:div w:id="1571890327">
      <w:bodyDiv w:val="1"/>
      <w:marLeft w:val="0"/>
      <w:marRight w:val="0"/>
      <w:marTop w:val="0"/>
      <w:marBottom w:val="0"/>
      <w:divBdr>
        <w:top w:val="none" w:sz="0" w:space="0" w:color="auto"/>
        <w:left w:val="none" w:sz="0" w:space="0" w:color="auto"/>
        <w:bottom w:val="none" w:sz="0" w:space="0" w:color="auto"/>
        <w:right w:val="none" w:sz="0" w:space="0" w:color="auto"/>
      </w:divBdr>
    </w:div>
    <w:div w:id="1650089201">
      <w:bodyDiv w:val="1"/>
      <w:marLeft w:val="0"/>
      <w:marRight w:val="0"/>
      <w:marTop w:val="0"/>
      <w:marBottom w:val="0"/>
      <w:divBdr>
        <w:top w:val="none" w:sz="0" w:space="0" w:color="auto"/>
        <w:left w:val="none" w:sz="0" w:space="0" w:color="auto"/>
        <w:bottom w:val="none" w:sz="0" w:space="0" w:color="auto"/>
        <w:right w:val="none" w:sz="0" w:space="0" w:color="auto"/>
      </w:divBdr>
    </w:div>
    <w:div w:id="1867791475">
      <w:bodyDiv w:val="1"/>
      <w:marLeft w:val="0"/>
      <w:marRight w:val="0"/>
      <w:marTop w:val="0"/>
      <w:marBottom w:val="0"/>
      <w:divBdr>
        <w:top w:val="none" w:sz="0" w:space="0" w:color="auto"/>
        <w:left w:val="none" w:sz="0" w:space="0" w:color="auto"/>
        <w:bottom w:val="none" w:sz="0" w:space="0" w:color="auto"/>
        <w:right w:val="none" w:sz="0" w:space="0" w:color="auto"/>
      </w:divBdr>
    </w:div>
    <w:div w:id="2083945137">
      <w:bodyDiv w:val="1"/>
      <w:marLeft w:val="0"/>
      <w:marRight w:val="0"/>
      <w:marTop w:val="0"/>
      <w:marBottom w:val="0"/>
      <w:divBdr>
        <w:top w:val="none" w:sz="0" w:space="0" w:color="auto"/>
        <w:left w:val="none" w:sz="0" w:space="0" w:color="auto"/>
        <w:bottom w:val="none" w:sz="0" w:space="0" w:color="auto"/>
        <w:right w:val="none" w:sz="0" w:space="0" w:color="auto"/>
      </w:divBdr>
    </w:div>
    <w:div w:id="21239154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eader" Target="header2.xml"/><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4" Type="http://schemas.microsoft.com/office/2016/09/relationships/commentsIds" Target="commentsIds.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8/08/relationships/commentsExtensible" Target="commentsExtensible.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3BBF32-6C13-4340-AE69-877DCC92B0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55</Pages>
  <Words>12533</Words>
  <Characters>68932</Characters>
  <Application>Microsoft Office Word</Application>
  <DocSecurity>0</DocSecurity>
  <Lines>574</Lines>
  <Paragraphs>162</Paragraphs>
  <ScaleCrop>false</ScaleCrop>
  <HeadingPairs>
    <vt:vector size="2" baseType="variant">
      <vt:variant>
        <vt:lpstr>Titre</vt:lpstr>
      </vt:variant>
      <vt:variant>
        <vt:i4>1</vt:i4>
      </vt:variant>
    </vt:vector>
  </HeadingPairs>
  <TitlesOfParts>
    <vt:vector size="1" baseType="lpstr">
      <vt:lpstr>RK-&lt;REFERENCE&gt; - version 1.3 - 19/08/16 - Provisoire</vt:lpstr>
    </vt:vector>
  </TitlesOfParts>
  <Company>RiskDesign</Company>
  <LinksUpToDate>false</LinksUpToDate>
  <CharactersWithSpaces>81303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RK-&lt;REFERENCE&gt; - version 1.3 - 19/08/16 - Provisoire</dc:title>
  <dc:subject/>
  <dc:creator>Frédéric ISRAEL</dc:creator>
  <cp:keywords/>
  <dc:description/>
  <cp:lastModifiedBy>luciano langhi</cp:lastModifiedBy>
  <cp:revision>8</cp:revision>
  <cp:lastPrinted>2023-12-08T07:49:00Z</cp:lastPrinted>
  <dcterms:created xsi:type="dcterms:W3CDTF">2023-12-08T09:22:00Z</dcterms:created>
  <dcterms:modified xsi:type="dcterms:W3CDTF">2024-01-28T20:06:00Z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4096</vt:i4>
  </property>
</Properties>
</file>