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74D03422" w14:textId="12341A42" w:rsidR="009D3551" w:rsidRDefault="00F339FA" w:rsidP="00E53116">
      <w:pPr>
        <w:jc w:val="center"/>
        <w:rPr>
          <w:ins w:id="0" w:author="Sophie" w:date="2023-09-11T20:18:00Z"/>
          <w:sz w:val="36"/>
          <w:szCs w:val="36"/>
        </w:rPr>
      </w:pPr>
      <w:proofErr w:type="spellStart"/>
      <w:ins w:id="1" w:author="Sophie" w:date="2023-09-11T20:17:00Z">
        <w:r>
          <w:rPr>
            <w:sz w:val="36"/>
            <w:szCs w:val="36"/>
          </w:rPr>
          <w:t>Quyen</w:t>
        </w:r>
        <w:proofErr w:type="spellEnd"/>
        <w:r>
          <w:rPr>
            <w:sz w:val="36"/>
            <w:szCs w:val="36"/>
          </w:rPr>
          <w:t xml:space="preserve"> </w:t>
        </w:r>
      </w:ins>
      <w:ins w:id="2" w:author="Sophie" w:date="2023-09-11T20:22:00Z">
        <w:r>
          <w:rPr>
            <w:sz w:val="36"/>
            <w:szCs w:val="36"/>
          </w:rPr>
          <w:t>THIEU MARCAUD</w:t>
        </w:r>
      </w:ins>
    </w:p>
    <w:p w14:paraId="6114CB1C" w14:textId="47C276FB" w:rsidR="00F339FA" w:rsidRDefault="00F339FA" w:rsidP="00E53116">
      <w:pPr>
        <w:jc w:val="center"/>
        <w:rPr>
          <w:ins w:id="3" w:author="Sophie" w:date="2023-09-11T20:18:00Z"/>
          <w:sz w:val="36"/>
          <w:szCs w:val="36"/>
        </w:rPr>
      </w:pPr>
      <w:ins w:id="4" w:author="Sophie" w:date="2023-09-11T20:18:00Z">
        <w:r>
          <w:rPr>
            <w:sz w:val="36"/>
            <w:szCs w:val="36"/>
          </w:rPr>
          <w:t xml:space="preserve">Luciano </w:t>
        </w:r>
      </w:ins>
      <w:ins w:id="5" w:author="Sophie" w:date="2023-09-11T20:22:00Z">
        <w:r>
          <w:rPr>
            <w:sz w:val="36"/>
            <w:szCs w:val="36"/>
          </w:rPr>
          <w:t>LANGHI</w:t>
        </w:r>
      </w:ins>
    </w:p>
    <w:p w14:paraId="06FA854E" w14:textId="5C1B6D0C" w:rsidR="00F339FA" w:rsidRPr="00C04285" w:rsidRDefault="00F339FA" w:rsidP="00E53116">
      <w:pPr>
        <w:jc w:val="center"/>
        <w:rPr>
          <w:sz w:val="36"/>
          <w:szCs w:val="36"/>
        </w:rPr>
      </w:pPr>
      <w:ins w:id="6" w:author="Sophie" w:date="2023-09-11T20:18:00Z">
        <w:r>
          <w:rPr>
            <w:sz w:val="36"/>
            <w:szCs w:val="36"/>
          </w:rPr>
          <w:t xml:space="preserve">Sophie </w:t>
        </w:r>
      </w:ins>
      <w:ins w:id="7" w:author="Sophie" w:date="2023-09-11T20:23:00Z">
        <w:r>
          <w:rPr>
            <w:sz w:val="36"/>
            <w:szCs w:val="36"/>
          </w:rPr>
          <w:t>BERTHIER</w:t>
        </w:r>
      </w:ins>
    </w:p>
    <w:p w14:paraId="3CFB9574" w14:textId="229EDECC" w:rsidR="005E7FD6" w:rsidRDefault="005E7FD6" w:rsidP="00BB75C3">
      <w:pPr>
        <w:spacing w:after="3000"/>
        <w:jc w:val="center"/>
        <w:rPr>
          <w:color w:val="4F81BD" w:themeColor="accent1"/>
        </w:rPr>
      </w:pPr>
    </w:p>
    <w:p w14:paraId="43D60B0E" w14:textId="77777777" w:rsidR="00A13C38" w:rsidRPr="00BB75C3" w:rsidRDefault="00A13C38" w:rsidP="00BB75C3">
      <w:pPr>
        <w:spacing w:after="3000"/>
        <w:jc w:val="center"/>
        <w:rPr>
          <w:color w:val="4F81BD" w:themeColor="accent1"/>
        </w:rPr>
      </w:pPr>
    </w:p>
    <w:p w14:paraId="1AA159D6" w14:textId="77777777" w:rsidR="005E7FD6" w:rsidRDefault="005E7FD6" w:rsidP="00EA78A9">
      <w:r>
        <w:lastRenderedPageBreak/>
        <w:br w:type="page"/>
      </w: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B1A578B" w14:textId="7F999F8A" w:rsidR="00E92B6A" w:rsidRDefault="005E7FD6">
          <w:pPr>
            <w:pStyle w:val="TM1"/>
            <w:tabs>
              <w:tab w:val="left" w:pos="480"/>
              <w:tab w:val="right" w:leader="dot" w:pos="10188"/>
            </w:tabs>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368980" w:history="1">
            <w:r w:rsidR="00E92B6A" w:rsidRPr="001F4007">
              <w:rPr>
                <w:rStyle w:val="Lienhypertexte"/>
                <w:noProof/>
              </w:rPr>
              <w:t>1</w:t>
            </w:r>
            <w:r w:rsidR="00E92B6A">
              <w:rPr>
                <w:rFonts w:asciiTheme="minorHAnsi" w:eastAsiaTheme="minorEastAsia" w:hAnsiTheme="minorHAnsi"/>
                <w:noProof/>
                <w:sz w:val="22"/>
                <w:szCs w:val="22"/>
                <w:lang w:eastAsia="fr-FR"/>
              </w:rPr>
              <w:tab/>
            </w:r>
            <w:r w:rsidR="00E92B6A" w:rsidRPr="001F4007">
              <w:rPr>
                <w:rStyle w:val="Lienhypertexte"/>
                <w:noProof/>
              </w:rPr>
              <w:t>Introduction</w:t>
            </w:r>
            <w:r w:rsidR="00E92B6A">
              <w:rPr>
                <w:noProof/>
                <w:webHidden/>
              </w:rPr>
              <w:tab/>
            </w:r>
            <w:r w:rsidR="00E92B6A">
              <w:rPr>
                <w:noProof/>
                <w:webHidden/>
              </w:rPr>
              <w:fldChar w:fldCharType="begin"/>
            </w:r>
            <w:r w:rsidR="00E92B6A">
              <w:rPr>
                <w:noProof/>
                <w:webHidden/>
              </w:rPr>
              <w:instrText xml:space="preserve"> PAGEREF _Toc145368980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C9D2CA4" w14:textId="27C3E744" w:rsidR="00E92B6A" w:rsidRDefault="00E92B6A">
          <w:pPr>
            <w:pStyle w:val="TM2"/>
            <w:rPr>
              <w:rFonts w:asciiTheme="minorHAnsi" w:eastAsiaTheme="minorEastAsia" w:hAnsiTheme="minorHAnsi"/>
              <w:noProof/>
              <w:sz w:val="22"/>
              <w:szCs w:val="22"/>
              <w:lang w:eastAsia="fr-FR"/>
            </w:rPr>
          </w:pPr>
          <w:hyperlink w:anchor="_Toc145368981" w:history="1">
            <w:r w:rsidRPr="001F4007">
              <w:rPr>
                <w:rStyle w:val="Lienhypertexte"/>
                <w:noProof/>
              </w:rPr>
              <w:t>1.1</w:t>
            </w:r>
            <w:r>
              <w:rPr>
                <w:rFonts w:asciiTheme="minorHAnsi" w:eastAsiaTheme="minorEastAsia" w:hAnsiTheme="minorHAnsi"/>
                <w:noProof/>
                <w:sz w:val="22"/>
                <w:szCs w:val="22"/>
                <w:lang w:eastAsia="fr-FR"/>
              </w:rPr>
              <w:tab/>
            </w:r>
            <w:r w:rsidRPr="001F4007">
              <w:rPr>
                <w:rStyle w:val="Lienhypertexte"/>
                <w:noProof/>
              </w:rPr>
              <w:t>Objectifs</w:t>
            </w:r>
            <w:r>
              <w:rPr>
                <w:noProof/>
                <w:webHidden/>
              </w:rPr>
              <w:tab/>
            </w:r>
            <w:r>
              <w:rPr>
                <w:noProof/>
                <w:webHidden/>
              </w:rPr>
              <w:fldChar w:fldCharType="begin"/>
            </w:r>
            <w:r>
              <w:rPr>
                <w:noProof/>
                <w:webHidden/>
              </w:rPr>
              <w:instrText xml:space="preserve"> PAGEREF _Toc145368981 \h </w:instrText>
            </w:r>
            <w:r>
              <w:rPr>
                <w:noProof/>
                <w:webHidden/>
              </w:rPr>
            </w:r>
            <w:r>
              <w:rPr>
                <w:noProof/>
                <w:webHidden/>
              </w:rPr>
              <w:fldChar w:fldCharType="separate"/>
            </w:r>
            <w:r>
              <w:rPr>
                <w:noProof/>
                <w:webHidden/>
              </w:rPr>
              <w:t>5</w:t>
            </w:r>
            <w:r>
              <w:rPr>
                <w:noProof/>
                <w:webHidden/>
              </w:rPr>
              <w:fldChar w:fldCharType="end"/>
            </w:r>
          </w:hyperlink>
        </w:p>
        <w:p w14:paraId="04C64B73" w14:textId="4C8620FE" w:rsidR="00E92B6A" w:rsidRDefault="00E92B6A">
          <w:pPr>
            <w:pStyle w:val="TM2"/>
            <w:rPr>
              <w:rFonts w:asciiTheme="minorHAnsi" w:eastAsiaTheme="minorEastAsia" w:hAnsiTheme="minorHAnsi"/>
              <w:noProof/>
              <w:sz w:val="22"/>
              <w:szCs w:val="22"/>
              <w:lang w:eastAsia="fr-FR"/>
            </w:rPr>
          </w:pPr>
          <w:hyperlink w:anchor="_Toc145368982" w:history="1">
            <w:r w:rsidRPr="001F4007">
              <w:rPr>
                <w:rStyle w:val="Lienhypertexte"/>
                <w:noProof/>
              </w:rPr>
              <w:t>1.2</w:t>
            </w:r>
            <w:r>
              <w:rPr>
                <w:rFonts w:asciiTheme="minorHAnsi" w:eastAsiaTheme="minorEastAsia" w:hAnsiTheme="minorHAnsi"/>
                <w:noProof/>
                <w:sz w:val="22"/>
                <w:szCs w:val="22"/>
                <w:lang w:eastAsia="fr-FR"/>
              </w:rPr>
              <w:tab/>
            </w:r>
            <w:r w:rsidRPr="001F4007">
              <w:rPr>
                <w:rStyle w:val="Lienhypertexte"/>
                <w:noProof/>
              </w:rPr>
              <w:t>Contexte historique et enjeux</w:t>
            </w:r>
            <w:r>
              <w:rPr>
                <w:noProof/>
                <w:webHidden/>
              </w:rPr>
              <w:tab/>
            </w:r>
            <w:r>
              <w:rPr>
                <w:noProof/>
                <w:webHidden/>
              </w:rPr>
              <w:fldChar w:fldCharType="begin"/>
            </w:r>
            <w:r>
              <w:rPr>
                <w:noProof/>
                <w:webHidden/>
              </w:rPr>
              <w:instrText xml:space="preserve"> PAGEREF _Toc145368982 \h </w:instrText>
            </w:r>
            <w:r>
              <w:rPr>
                <w:noProof/>
                <w:webHidden/>
              </w:rPr>
            </w:r>
            <w:r>
              <w:rPr>
                <w:noProof/>
                <w:webHidden/>
              </w:rPr>
              <w:fldChar w:fldCharType="separate"/>
            </w:r>
            <w:r>
              <w:rPr>
                <w:noProof/>
                <w:webHidden/>
              </w:rPr>
              <w:t>5</w:t>
            </w:r>
            <w:r>
              <w:rPr>
                <w:noProof/>
                <w:webHidden/>
              </w:rPr>
              <w:fldChar w:fldCharType="end"/>
            </w:r>
          </w:hyperlink>
        </w:p>
        <w:p w14:paraId="46493346" w14:textId="73C4522D"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83" w:history="1">
            <w:r w:rsidRPr="001F4007">
              <w:rPr>
                <w:rStyle w:val="Lienhypertexte"/>
                <w:noProof/>
              </w:rPr>
              <w:t>1.2.1</w:t>
            </w:r>
            <w:r>
              <w:rPr>
                <w:rFonts w:asciiTheme="minorHAnsi" w:eastAsiaTheme="minorEastAsia" w:hAnsiTheme="minorHAnsi"/>
                <w:noProof/>
                <w:sz w:val="22"/>
                <w:szCs w:val="22"/>
                <w:lang w:eastAsia="fr-FR"/>
              </w:rPr>
              <w:tab/>
            </w:r>
            <w:r w:rsidRPr="001F4007">
              <w:rPr>
                <w:rStyle w:val="Lienhypertexte"/>
                <w:noProof/>
              </w:rPr>
              <w:t>Contexte géographique et climatique</w:t>
            </w:r>
            <w:r>
              <w:rPr>
                <w:noProof/>
                <w:webHidden/>
              </w:rPr>
              <w:tab/>
            </w:r>
            <w:r>
              <w:rPr>
                <w:noProof/>
                <w:webHidden/>
              </w:rPr>
              <w:fldChar w:fldCharType="begin"/>
            </w:r>
            <w:r>
              <w:rPr>
                <w:noProof/>
                <w:webHidden/>
              </w:rPr>
              <w:instrText xml:space="preserve"> PAGEREF _Toc145368983 \h </w:instrText>
            </w:r>
            <w:r>
              <w:rPr>
                <w:noProof/>
                <w:webHidden/>
              </w:rPr>
            </w:r>
            <w:r>
              <w:rPr>
                <w:noProof/>
                <w:webHidden/>
              </w:rPr>
              <w:fldChar w:fldCharType="separate"/>
            </w:r>
            <w:r>
              <w:rPr>
                <w:noProof/>
                <w:webHidden/>
              </w:rPr>
              <w:t>5</w:t>
            </w:r>
            <w:r>
              <w:rPr>
                <w:noProof/>
                <w:webHidden/>
              </w:rPr>
              <w:fldChar w:fldCharType="end"/>
            </w:r>
          </w:hyperlink>
        </w:p>
        <w:p w14:paraId="0140DCA0" w14:textId="448F4477" w:rsidR="00E92B6A" w:rsidRDefault="00E92B6A">
          <w:pPr>
            <w:pStyle w:val="TM1"/>
            <w:tabs>
              <w:tab w:val="left" w:pos="480"/>
              <w:tab w:val="right" w:leader="dot" w:pos="10188"/>
            </w:tabs>
            <w:rPr>
              <w:rFonts w:asciiTheme="minorHAnsi" w:eastAsiaTheme="minorEastAsia" w:hAnsiTheme="minorHAnsi"/>
              <w:noProof/>
              <w:sz w:val="22"/>
              <w:szCs w:val="22"/>
              <w:lang w:eastAsia="fr-FR"/>
            </w:rPr>
          </w:pPr>
          <w:hyperlink w:anchor="_Toc145368984" w:history="1">
            <w:r w:rsidRPr="001F4007">
              <w:rPr>
                <w:rStyle w:val="Lienhypertexte"/>
                <w:noProof/>
              </w:rPr>
              <w:t>2</w:t>
            </w:r>
            <w:r>
              <w:rPr>
                <w:rFonts w:asciiTheme="minorHAnsi" w:eastAsiaTheme="minorEastAsia" w:hAnsiTheme="minorHAnsi"/>
                <w:noProof/>
                <w:sz w:val="22"/>
                <w:szCs w:val="22"/>
                <w:lang w:eastAsia="fr-FR"/>
              </w:rPr>
              <w:tab/>
            </w:r>
            <w:r w:rsidRPr="001F4007">
              <w:rPr>
                <w:rStyle w:val="Lienhypertexte"/>
                <w:noProof/>
              </w:rPr>
              <w:t>Exploration des données et visualisation</w:t>
            </w:r>
            <w:r>
              <w:rPr>
                <w:noProof/>
                <w:webHidden/>
              </w:rPr>
              <w:tab/>
            </w:r>
            <w:r>
              <w:rPr>
                <w:noProof/>
                <w:webHidden/>
              </w:rPr>
              <w:fldChar w:fldCharType="begin"/>
            </w:r>
            <w:r>
              <w:rPr>
                <w:noProof/>
                <w:webHidden/>
              </w:rPr>
              <w:instrText xml:space="preserve"> PAGEREF _Toc145368984 \h </w:instrText>
            </w:r>
            <w:r>
              <w:rPr>
                <w:noProof/>
                <w:webHidden/>
              </w:rPr>
            </w:r>
            <w:r>
              <w:rPr>
                <w:noProof/>
                <w:webHidden/>
              </w:rPr>
              <w:fldChar w:fldCharType="separate"/>
            </w:r>
            <w:r>
              <w:rPr>
                <w:noProof/>
                <w:webHidden/>
              </w:rPr>
              <w:t>5</w:t>
            </w:r>
            <w:r>
              <w:rPr>
                <w:noProof/>
                <w:webHidden/>
              </w:rPr>
              <w:fldChar w:fldCharType="end"/>
            </w:r>
          </w:hyperlink>
        </w:p>
        <w:p w14:paraId="305C9196" w14:textId="596969FC" w:rsidR="00E92B6A" w:rsidRDefault="00E92B6A">
          <w:pPr>
            <w:pStyle w:val="TM2"/>
            <w:rPr>
              <w:rFonts w:asciiTheme="minorHAnsi" w:eastAsiaTheme="minorEastAsia" w:hAnsiTheme="minorHAnsi"/>
              <w:noProof/>
              <w:sz w:val="22"/>
              <w:szCs w:val="22"/>
              <w:lang w:eastAsia="fr-FR"/>
            </w:rPr>
          </w:pPr>
          <w:hyperlink w:anchor="_Toc145368985" w:history="1">
            <w:r w:rsidRPr="001F4007">
              <w:rPr>
                <w:rStyle w:val="Lienhypertexte"/>
                <w:noProof/>
              </w:rPr>
              <w:t>2.1</w:t>
            </w:r>
            <w:r>
              <w:rPr>
                <w:rFonts w:asciiTheme="minorHAnsi" w:eastAsiaTheme="minorEastAsia" w:hAnsiTheme="minorHAnsi"/>
                <w:noProof/>
                <w:sz w:val="22"/>
                <w:szCs w:val="22"/>
                <w:lang w:eastAsia="fr-FR"/>
              </w:rPr>
              <w:tab/>
            </w:r>
            <w:r w:rsidRPr="001F4007">
              <w:rPr>
                <w:rStyle w:val="Lienhypertexte"/>
                <w:noProof/>
              </w:rPr>
              <w:t>Sources de données</w:t>
            </w:r>
            <w:r>
              <w:rPr>
                <w:noProof/>
                <w:webHidden/>
              </w:rPr>
              <w:tab/>
            </w:r>
            <w:r>
              <w:rPr>
                <w:noProof/>
                <w:webHidden/>
              </w:rPr>
              <w:fldChar w:fldCharType="begin"/>
            </w:r>
            <w:r>
              <w:rPr>
                <w:noProof/>
                <w:webHidden/>
              </w:rPr>
              <w:instrText xml:space="preserve"> PAGEREF _Toc145368985 \h </w:instrText>
            </w:r>
            <w:r>
              <w:rPr>
                <w:noProof/>
                <w:webHidden/>
              </w:rPr>
            </w:r>
            <w:r>
              <w:rPr>
                <w:noProof/>
                <w:webHidden/>
              </w:rPr>
              <w:fldChar w:fldCharType="separate"/>
            </w:r>
            <w:r>
              <w:rPr>
                <w:noProof/>
                <w:webHidden/>
              </w:rPr>
              <w:t>5</w:t>
            </w:r>
            <w:r>
              <w:rPr>
                <w:noProof/>
                <w:webHidden/>
              </w:rPr>
              <w:fldChar w:fldCharType="end"/>
            </w:r>
          </w:hyperlink>
        </w:p>
        <w:p w14:paraId="6A49E874" w14:textId="41293081"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86" w:history="1">
            <w:r w:rsidRPr="001F4007">
              <w:rPr>
                <w:rStyle w:val="Lienhypertexte"/>
                <w:noProof/>
              </w:rPr>
              <w:t>2.1.1</w:t>
            </w:r>
            <w:r>
              <w:rPr>
                <w:rFonts w:asciiTheme="minorHAnsi" w:eastAsiaTheme="minorEastAsia" w:hAnsiTheme="minorHAnsi"/>
                <w:noProof/>
                <w:sz w:val="22"/>
                <w:szCs w:val="22"/>
                <w:lang w:eastAsia="fr-FR"/>
              </w:rPr>
              <w:tab/>
            </w:r>
            <w:r w:rsidRPr="001F4007">
              <w:rPr>
                <w:rStyle w:val="Lienhypertexte"/>
                <w:noProof/>
              </w:rPr>
              <w:t>Kaggle</w:t>
            </w:r>
            <w:r>
              <w:rPr>
                <w:noProof/>
                <w:webHidden/>
              </w:rPr>
              <w:tab/>
            </w:r>
            <w:r>
              <w:rPr>
                <w:noProof/>
                <w:webHidden/>
              </w:rPr>
              <w:fldChar w:fldCharType="begin"/>
            </w:r>
            <w:r>
              <w:rPr>
                <w:noProof/>
                <w:webHidden/>
              </w:rPr>
              <w:instrText xml:space="preserve"> PAGEREF _Toc145368986 \h </w:instrText>
            </w:r>
            <w:r>
              <w:rPr>
                <w:noProof/>
                <w:webHidden/>
              </w:rPr>
            </w:r>
            <w:r>
              <w:rPr>
                <w:noProof/>
                <w:webHidden/>
              </w:rPr>
              <w:fldChar w:fldCharType="separate"/>
            </w:r>
            <w:r>
              <w:rPr>
                <w:noProof/>
                <w:webHidden/>
              </w:rPr>
              <w:t>5</w:t>
            </w:r>
            <w:r>
              <w:rPr>
                <w:noProof/>
                <w:webHidden/>
              </w:rPr>
              <w:fldChar w:fldCharType="end"/>
            </w:r>
          </w:hyperlink>
        </w:p>
        <w:p w14:paraId="3067A1FD" w14:textId="4D9E09DA"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87" w:history="1">
            <w:r w:rsidRPr="001F4007">
              <w:rPr>
                <w:rStyle w:val="Lienhypertexte"/>
                <w:noProof/>
              </w:rPr>
              <w:t>2.1.2</w:t>
            </w:r>
            <w:r>
              <w:rPr>
                <w:rFonts w:asciiTheme="minorHAnsi" w:eastAsiaTheme="minorEastAsia" w:hAnsiTheme="minorHAnsi"/>
                <w:noProof/>
                <w:sz w:val="22"/>
                <w:szCs w:val="22"/>
                <w:lang w:eastAsia="fr-FR"/>
              </w:rPr>
              <w:tab/>
            </w:r>
            <w:r w:rsidRPr="001F4007">
              <w:rPr>
                <w:rStyle w:val="Lienhypertexte"/>
                <w:noProof/>
              </w:rPr>
              <w:t>Bureau of Meteorology</w:t>
            </w:r>
            <w:r>
              <w:rPr>
                <w:noProof/>
                <w:webHidden/>
              </w:rPr>
              <w:tab/>
            </w:r>
            <w:r>
              <w:rPr>
                <w:noProof/>
                <w:webHidden/>
              </w:rPr>
              <w:fldChar w:fldCharType="begin"/>
            </w:r>
            <w:r>
              <w:rPr>
                <w:noProof/>
                <w:webHidden/>
              </w:rPr>
              <w:instrText xml:space="preserve"> PAGEREF _Toc145368987 \h </w:instrText>
            </w:r>
            <w:r>
              <w:rPr>
                <w:noProof/>
                <w:webHidden/>
              </w:rPr>
            </w:r>
            <w:r>
              <w:rPr>
                <w:noProof/>
                <w:webHidden/>
              </w:rPr>
              <w:fldChar w:fldCharType="separate"/>
            </w:r>
            <w:r>
              <w:rPr>
                <w:noProof/>
                <w:webHidden/>
              </w:rPr>
              <w:t>6</w:t>
            </w:r>
            <w:r>
              <w:rPr>
                <w:noProof/>
                <w:webHidden/>
              </w:rPr>
              <w:fldChar w:fldCharType="end"/>
            </w:r>
          </w:hyperlink>
        </w:p>
        <w:p w14:paraId="12BE4207" w14:textId="7408F38E" w:rsidR="00E92B6A" w:rsidRDefault="00E92B6A">
          <w:pPr>
            <w:pStyle w:val="TM2"/>
            <w:rPr>
              <w:rFonts w:asciiTheme="minorHAnsi" w:eastAsiaTheme="minorEastAsia" w:hAnsiTheme="minorHAnsi"/>
              <w:noProof/>
              <w:sz w:val="22"/>
              <w:szCs w:val="22"/>
              <w:lang w:eastAsia="fr-FR"/>
            </w:rPr>
          </w:pPr>
          <w:hyperlink w:anchor="_Toc145368988" w:history="1">
            <w:r w:rsidRPr="001F4007">
              <w:rPr>
                <w:rStyle w:val="Lienhypertexte"/>
                <w:noProof/>
              </w:rPr>
              <w:t>2.2</w:t>
            </w:r>
            <w:r>
              <w:rPr>
                <w:rFonts w:asciiTheme="minorHAnsi" w:eastAsiaTheme="minorEastAsia" w:hAnsiTheme="minorHAnsi"/>
                <w:noProof/>
                <w:sz w:val="22"/>
                <w:szCs w:val="22"/>
                <w:lang w:eastAsia="fr-FR"/>
              </w:rPr>
              <w:tab/>
            </w:r>
            <w:r w:rsidRPr="001F4007">
              <w:rPr>
                <w:rStyle w:val="Lienhypertexte"/>
                <w:noProof/>
              </w:rPr>
              <w:t>Variables du dataset</w:t>
            </w:r>
            <w:r>
              <w:rPr>
                <w:noProof/>
                <w:webHidden/>
              </w:rPr>
              <w:tab/>
            </w:r>
            <w:r>
              <w:rPr>
                <w:noProof/>
                <w:webHidden/>
              </w:rPr>
              <w:fldChar w:fldCharType="begin"/>
            </w:r>
            <w:r>
              <w:rPr>
                <w:noProof/>
                <w:webHidden/>
              </w:rPr>
              <w:instrText xml:space="preserve"> PAGEREF _Toc145368988 \h </w:instrText>
            </w:r>
            <w:r>
              <w:rPr>
                <w:noProof/>
                <w:webHidden/>
              </w:rPr>
            </w:r>
            <w:r>
              <w:rPr>
                <w:noProof/>
                <w:webHidden/>
              </w:rPr>
              <w:fldChar w:fldCharType="separate"/>
            </w:r>
            <w:r>
              <w:rPr>
                <w:noProof/>
                <w:webHidden/>
              </w:rPr>
              <w:t>6</w:t>
            </w:r>
            <w:r>
              <w:rPr>
                <w:noProof/>
                <w:webHidden/>
              </w:rPr>
              <w:fldChar w:fldCharType="end"/>
            </w:r>
          </w:hyperlink>
        </w:p>
        <w:p w14:paraId="27F7B53A" w14:textId="53C68049" w:rsidR="00E92B6A" w:rsidRDefault="00E92B6A">
          <w:pPr>
            <w:pStyle w:val="TM2"/>
            <w:rPr>
              <w:rFonts w:asciiTheme="minorHAnsi" w:eastAsiaTheme="minorEastAsia" w:hAnsiTheme="minorHAnsi"/>
              <w:noProof/>
              <w:sz w:val="22"/>
              <w:szCs w:val="22"/>
              <w:lang w:eastAsia="fr-FR"/>
            </w:rPr>
          </w:pPr>
          <w:hyperlink w:anchor="_Toc145368989" w:history="1">
            <w:r w:rsidRPr="001F4007">
              <w:rPr>
                <w:rStyle w:val="Lienhypertexte"/>
                <w:noProof/>
              </w:rPr>
              <w:t>2.3</w:t>
            </w:r>
            <w:r>
              <w:rPr>
                <w:rFonts w:asciiTheme="minorHAnsi" w:eastAsiaTheme="minorEastAsia" w:hAnsiTheme="minorHAnsi"/>
                <w:noProof/>
                <w:sz w:val="22"/>
                <w:szCs w:val="22"/>
                <w:lang w:eastAsia="fr-FR"/>
              </w:rPr>
              <w:tab/>
            </w:r>
            <w:r w:rsidRPr="001F4007">
              <w:rPr>
                <w:rStyle w:val="Lienhypertexte"/>
                <w:noProof/>
              </w:rPr>
              <w:t>Statistiques descriptives</w:t>
            </w:r>
            <w:r>
              <w:rPr>
                <w:noProof/>
                <w:webHidden/>
              </w:rPr>
              <w:tab/>
            </w:r>
            <w:r>
              <w:rPr>
                <w:noProof/>
                <w:webHidden/>
              </w:rPr>
              <w:fldChar w:fldCharType="begin"/>
            </w:r>
            <w:r>
              <w:rPr>
                <w:noProof/>
                <w:webHidden/>
              </w:rPr>
              <w:instrText xml:space="preserve"> PAGEREF _Toc145368989 \h </w:instrText>
            </w:r>
            <w:r>
              <w:rPr>
                <w:noProof/>
                <w:webHidden/>
              </w:rPr>
            </w:r>
            <w:r>
              <w:rPr>
                <w:noProof/>
                <w:webHidden/>
              </w:rPr>
              <w:fldChar w:fldCharType="separate"/>
            </w:r>
            <w:r>
              <w:rPr>
                <w:noProof/>
                <w:webHidden/>
              </w:rPr>
              <w:t>8</w:t>
            </w:r>
            <w:r>
              <w:rPr>
                <w:noProof/>
                <w:webHidden/>
              </w:rPr>
              <w:fldChar w:fldCharType="end"/>
            </w:r>
          </w:hyperlink>
        </w:p>
        <w:p w14:paraId="64F02BC3" w14:textId="7BA0F927"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90" w:history="1">
            <w:r w:rsidRPr="001F4007">
              <w:rPr>
                <w:rStyle w:val="Lienhypertexte"/>
                <w:noProof/>
              </w:rPr>
              <w:t>2.3.1</w:t>
            </w:r>
            <w:r>
              <w:rPr>
                <w:rFonts w:asciiTheme="minorHAnsi" w:eastAsiaTheme="minorEastAsia" w:hAnsiTheme="minorHAnsi"/>
                <w:noProof/>
                <w:sz w:val="22"/>
                <w:szCs w:val="22"/>
                <w:lang w:eastAsia="fr-FR"/>
              </w:rPr>
              <w:tab/>
            </w:r>
            <w:r w:rsidRPr="001F4007">
              <w:rPr>
                <w:rStyle w:val="Lienhypertexte"/>
                <w:noProof/>
              </w:rPr>
              <w:t>Location</w:t>
            </w:r>
            <w:r>
              <w:rPr>
                <w:noProof/>
                <w:webHidden/>
              </w:rPr>
              <w:tab/>
            </w:r>
            <w:r>
              <w:rPr>
                <w:noProof/>
                <w:webHidden/>
              </w:rPr>
              <w:fldChar w:fldCharType="begin"/>
            </w:r>
            <w:r>
              <w:rPr>
                <w:noProof/>
                <w:webHidden/>
              </w:rPr>
              <w:instrText xml:space="preserve"> PAGEREF _Toc145368990 \h </w:instrText>
            </w:r>
            <w:r>
              <w:rPr>
                <w:noProof/>
                <w:webHidden/>
              </w:rPr>
            </w:r>
            <w:r>
              <w:rPr>
                <w:noProof/>
                <w:webHidden/>
              </w:rPr>
              <w:fldChar w:fldCharType="separate"/>
            </w:r>
            <w:r>
              <w:rPr>
                <w:noProof/>
                <w:webHidden/>
              </w:rPr>
              <w:t>8</w:t>
            </w:r>
            <w:r>
              <w:rPr>
                <w:noProof/>
                <w:webHidden/>
              </w:rPr>
              <w:fldChar w:fldCharType="end"/>
            </w:r>
          </w:hyperlink>
        </w:p>
        <w:p w14:paraId="6CCBD2CB" w14:textId="021D2FA3"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91" w:history="1">
            <w:r w:rsidRPr="001F4007">
              <w:rPr>
                <w:rStyle w:val="Lienhypertexte"/>
                <w:noProof/>
              </w:rPr>
              <w:t>2.3.2</w:t>
            </w:r>
            <w:r>
              <w:rPr>
                <w:rFonts w:asciiTheme="minorHAnsi" w:eastAsiaTheme="minorEastAsia" w:hAnsiTheme="minorHAnsi"/>
                <w:noProof/>
                <w:sz w:val="22"/>
                <w:szCs w:val="22"/>
                <w:lang w:eastAsia="fr-FR"/>
              </w:rPr>
              <w:tab/>
            </w:r>
            <w:r w:rsidRPr="001F4007">
              <w:rPr>
                <w:rStyle w:val="Lienhypertexte"/>
                <w:noProof/>
              </w:rPr>
              <w:t>RainTomorrow</w:t>
            </w:r>
            <w:r>
              <w:rPr>
                <w:noProof/>
                <w:webHidden/>
              </w:rPr>
              <w:tab/>
            </w:r>
            <w:r>
              <w:rPr>
                <w:noProof/>
                <w:webHidden/>
              </w:rPr>
              <w:fldChar w:fldCharType="begin"/>
            </w:r>
            <w:r>
              <w:rPr>
                <w:noProof/>
                <w:webHidden/>
              </w:rPr>
              <w:instrText xml:space="preserve"> PAGEREF _Toc145368991 \h </w:instrText>
            </w:r>
            <w:r>
              <w:rPr>
                <w:noProof/>
                <w:webHidden/>
              </w:rPr>
            </w:r>
            <w:r>
              <w:rPr>
                <w:noProof/>
                <w:webHidden/>
              </w:rPr>
              <w:fldChar w:fldCharType="separate"/>
            </w:r>
            <w:r>
              <w:rPr>
                <w:noProof/>
                <w:webHidden/>
              </w:rPr>
              <w:t>10</w:t>
            </w:r>
            <w:r>
              <w:rPr>
                <w:noProof/>
                <w:webHidden/>
              </w:rPr>
              <w:fldChar w:fldCharType="end"/>
            </w:r>
          </w:hyperlink>
        </w:p>
        <w:p w14:paraId="6262B8B8" w14:textId="61A6645F"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92" w:history="1">
            <w:r w:rsidRPr="001F4007">
              <w:rPr>
                <w:rStyle w:val="Lienhypertexte"/>
                <w:noProof/>
              </w:rPr>
              <w:t>2.3.3</w:t>
            </w:r>
            <w:r>
              <w:rPr>
                <w:rFonts w:asciiTheme="minorHAnsi" w:eastAsiaTheme="minorEastAsia" w:hAnsiTheme="minorHAnsi"/>
                <w:noProof/>
                <w:sz w:val="22"/>
                <w:szCs w:val="22"/>
                <w:lang w:eastAsia="fr-FR"/>
              </w:rPr>
              <w:tab/>
            </w:r>
            <w:r w:rsidRPr="001F4007">
              <w:rPr>
                <w:rStyle w:val="Lienhypertexte"/>
                <w:noProof/>
              </w:rPr>
              <w:t>Directions du vent</w:t>
            </w:r>
            <w:r>
              <w:rPr>
                <w:noProof/>
                <w:webHidden/>
              </w:rPr>
              <w:tab/>
            </w:r>
            <w:r>
              <w:rPr>
                <w:noProof/>
                <w:webHidden/>
              </w:rPr>
              <w:fldChar w:fldCharType="begin"/>
            </w:r>
            <w:r>
              <w:rPr>
                <w:noProof/>
                <w:webHidden/>
              </w:rPr>
              <w:instrText xml:space="preserve"> PAGEREF _Toc145368992 \h </w:instrText>
            </w:r>
            <w:r>
              <w:rPr>
                <w:noProof/>
                <w:webHidden/>
              </w:rPr>
            </w:r>
            <w:r>
              <w:rPr>
                <w:noProof/>
                <w:webHidden/>
              </w:rPr>
              <w:fldChar w:fldCharType="separate"/>
            </w:r>
            <w:r>
              <w:rPr>
                <w:noProof/>
                <w:webHidden/>
              </w:rPr>
              <w:t>11</w:t>
            </w:r>
            <w:r>
              <w:rPr>
                <w:noProof/>
                <w:webHidden/>
              </w:rPr>
              <w:fldChar w:fldCharType="end"/>
            </w:r>
          </w:hyperlink>
        </w:p>
        <w:p w14:paraId="0055582B" w14:textId="151CA273"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93" w:history="1">
            <w:r w:rsidRPr="001F4007">
              <w:rPr>
                <w:rStyle w:val="Lienhypertexte"/>
                <w:noProof/>
              </w:rPr>
              <w:t>2.3.4</w:t>
            </w:r>
            <w:r>
              <w:rPr>
                <w:rFonts w:asciiTheme="minorHAnsi" w:eastAsiaTheme="minorEastAsia" w:hAnsiTheme="minorHAnsi"/>
                <w:noProof/>
                <w:sz w:val="22"/>
                <w:szCs w:val="22"/>
                <w:lang w:eastAsia="fr-FR"/>
              </w:rPr>
              <w:tab/>
            </w:r>
            <w:r w:rsidRPr="001F4007">
              <w:rPr>
                <w:rStyle w:val="Lienhypertexte"/>
                <w:noProof/>
              </w:rPr>
              <w:t>Variables numériques – Distribution et outliers</w:t>
            </w:r>
            <w:r>
              <w:rPr>
                <w:noProof/>
                <w:webHidden/>
              </w:rPr>
              <w:tab/>
            </w:r>
            <w:r>
              <w:rPr>
                <w:noProof/>
                <w:webHidden/>
              </w:rPr>
              <w:fldChar w:fldCharType="begin"/>
            </w:r>
            <w:r>
              <w:rPr>
                <w:noProof/>
                <w:webHidden/>
              </w:rPr>
              <w:instrText xml:space="preserve"> PAGEREF _Toc145368993 \h </w:instrText>
            </w:r>
            <w:r>
              <w:rPr>
                <w:noProof/>
                <w:webHidden/>
              </w:rPr>
            </w:r>
            <w:r>
              <w:rPr>
                <w:noProof/>
                <w:webHidden/>
              </w:rPr>
              <w:fldChar w:fldCharType="separate"/>
            </w:r>
            <w:r>
              <w:rPr>
                <w:noProof/>
                <w:webHidden/>
              </w:rPr>
              <w:t>14</w:t>
            </w:r>
            <w:r>
              <w:rPr>
                <w:noProof/>
                <w:webHidden/>
              </w:rPr>
              <w:fldChar w:fldCharType="end"/>
            </w:r>
          </w:hyperlink>
        </w:p>
        <w:p w14:paraId="65241D9F" w14:textId="786CBB89"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94" w:history="1">
            <w:r w:rsidRPr="001F4007">
              <w:rPr>
                <w:rStyle w:val="Lienhypertexte"/>
                <w:noProof/>
              </w:rPr>
              <w:t>2.3.5</w:t>
            </w:r>
            <w:r>
              <w:rPr>
                <w:rFonts w:asciiTheme="minorHAnsi" w:eastAsiaTheme="minorEastAsia" w:hAnsiTheme="minorHAnsi"/>
                <w:noProof/>
                <w:sz w:val="22"/>
                <w:szCs w:val="22"/>
                <w:lang w:eastAsia="fr-FR"/>
              </w:rPr>
              <w:tab/>
            </w:r>
            <w:r w:rsidRPr="001F4007">
              <w:rPr>
                <w:rStyle w:val="Lienhypertexte"/>
                <w:noProof/>
              </w:rPr>
              <w:t>Variables numériques – Analyse temporelle et géographique</w:t>
            </w:r>
            <w:r>
              <w:rPr>
                <w:noProof/>
                <w:webHidden/>
              </w:rPr>
              <w:tab/>
            </w:r>
            <w:r>
              <w:rPr>
                <w:noProof/>
                <w:webHidden/>
              </w:rPr>
              <w:fldChar w:fldCharType="begin"/>
            </w:r>
            <w:r>
              <w:rPr>
                <w:noProof/>
                <w:webHidden/>
              </w:rPr>
              <w:instrText xml:space="preserve"> PAGEREF _Toc145368994 \h </w:instrText>
            </w:r>
            <w:r>
              <w:rPr>
                <w:noProof/>
                <w:webHidden/>
              </w:rPr>
            </w:r>
            <w:r>
              <w:rPr>
                <w:noProof/>
                <w:webHidden/>
              </w:rPr>
              <w:fldChar w:fldCharType="separate"/>
            </w:r>
            <w:r>
              <w:rPr>
                <w:noProof/>
                <w:webHidden/>
              </w:rPr>
              <w:t>18</w:t>
            </w:r>
            <w:r>
              <w:rPr>
                <w:noProof/>
                <w:webHidden/>
              </w:rPr>
              <w:fldChar w:fldCharType="end"/>
            </w:r>
          </w:hyperlink>
        </w:p>
        <w:p w14:paraId="359138DA" w14:textId="5AF5F39F"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95" w:history="1">
            <w:r w:rsidRPr="001F4007">
              <w:rPr>
                <w:rStyle w:val="Lienhypertexte"/>
                <w:noProof/>
              </w:rPr>
              <w:t>2.3.6</w:t>
            </w:r>
            <w:r>
              <w:rPr>
                <w:rFonts w:asciiTheme="minorHAnsi" w:eastAsiaTheme="minorEastAsia" w:hAnsiTheme="minorHAnsi"/>
                <w:noProof/>
                <w:sz w:val="22"/>
                <w:szCs w:val="22"/>
                <w:lang w:eastAsia="fr-FR"/>
              </w:rPr>
              <w:tab/>
            </w:r>
            <w:r w:rsidRPr="001F4007">
              <w:rPr>
                <w:rStyle w:val="Lienhypertexte"/>
                <w:noProof/>
              </w:rPr>
              <w:t>Variables numériques – Corrélations</w:t>
            </w:r>
            <w:r>
              <w:rPr>
                <w:noProof/>
                <w:webHidden/>
              </w:rPr>
              <w:tab/>
            </w:r>
            <w:r>
              <w:rPr>
                <w:noProof/>
                <w:webHidden/>
              </w:rPr>
              <w:fldChar w:fldCharType="begin"/>
            </w:r>
            <w:r>
              <w:rPr>
                <w:noProof/>
                <w:webHidden/>
              </w:rPr>
              <w:instrText xml:space="preserve"> PAGEREF _Toc145368995 \h </w:instrText>
            </w:r>
            <w:r>
              <w:rPr>
                <w:noProof/>
                <w:webHidden/>
              </w:rPr>
            </w:r>
            <w:r>
              <w:rPr>
                <w:noProof/>
                <w:webHidden/>
              </w:rPr>
              <w:fldChar w:fldCharType="separate"/>
            </w:r>
            <w:r>
              <w:rPr>
                <w:noProof/>
                <w:webHidden/>
              </w:rPr>
              <w:t>22</w:t>
            </w:r>
            <w:r>
              <w:rPr>
                <w:noProof/>
                <w:webHidden/>
              </w:rPr>
              <w:fldChar w:fldCharType="end"/>
            </w:r>
          </w:hyperlink>
        </w:p>
        <w:p w14:paraId="1F3ECE20" w14:textId="6263FF25" w:rsidR="00E92B6A" w:rsidRDefault="00E92B6A">
          <w:pPr>
            <w:pStyle w:val="TM2"/>
            <w:rPr>
              <w:rFonts w:asciiTheme="minorHAnsi" w:eastAsiaTheme="minorEastAsia" w:hAnsiTheme="minorHAnsi"/>
              <w:noProof/>
              <w:sz w:val="22"/>
              <w:szCs w:val="22"/>
              <w:lang w:eastAsia="fr-FR"/>
            </w:rPr>
          </w:pPr>
          <w:hyperlink w:anchor="_Toc145368996" w:history="1">
            <w:r w:rsidRPr="001F4007">
              <w:rPr>
                <w:rStyle w:val="Lienhypertexte"/>
                <w:noProof/>
              </w:rPr>
              <w:t>2.4</w:t>
            </w:r>
            <w:r>
              <w:rPr>
                <w:rFonts w:asciiTheme="minorHAnsi" w:eastAsiaTheme="minorEastAsia" w:hAnsiTheme="minorHAnsi"/>
                <w:noProof/>
                <w:sz w:val="22"/>
                <w:szCs w:val="22"/>
                <w:lang w:eastAsia="fr-FR"/>
              </w:rPr>
              <w:tab/>
            </w:r>
            <w:r w:rsidRPr="001F4007">
              <w:rPr>
                <w:rStyle w:val="Lienhypertexte"/>
                <w:noProof/>
              </w:rPr>
              <w:t>Valeurs manquantes</w:t>
            </w:r>
            <w:r>
              <w:rPr>
                <w:noProof/>
                <w:webHidden/>
              </w:rPr>
              <w:tab/>
            </w:r>
            <w:r>
              <w:rPr>
                <w:noProof/>
                <w:webHidden/>
              </w:rPr>
              <w:fldChar w:fldCharType="begin"/>
            </w:r>
            <w:r>
              <w:rPr>
                <w:noProof/>
                <w:webHidden/>
              </w:rPr>
              <w:instrText xml:space="preserve"> PAGEREF _Toc145368996 \h </w:instrText>
            </w:r>
            <w:r>
              <w:rPr>
                <w:noProof/>
                <w:webHidden/>
              </w:rPr>
            </w:r>
            <w:r>
              <w:rPr>
                <w:noProof/>
                <w:webHidden/>
              </w:rPr>
              <w:fldChar w:fldCharType="separate"/>
            </w:r>
            <w:r>
              <w:rPr>
                <w:noProof/>
                <w:webHidden/>
              </w:rPr>
              <w:t>24</w:t>
            </w:r>
            <w:r>
              <w:rPr>
                <w:noProof/>
                <w:webHidden/>
              </w:rPr>
              <w:fldChar w:fldCharType="end"/>
            </w:r>
          </w:hyperlink>
        </w:p>
        <w:p w14:paraId="47766DAD" w14:textId="4F4A2171"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97" w:history="1">
            <w:r w:rsidRPr="001F4007">
              <w:rPr>
                <w:rStyle w:val="Lienhypertexte"/>
                <w:noProof/>
              </w:rPr>
              <w:t>2.4.1</w:t>
            </w:r>
            <w:r>
              <w:rPr>
                <w:rFonts w:asciiTheme="minorHAnsi" w:eastAsiaTheme="minorEastAsia" w:hAnsiTheme="minorHAnsi"/>
                <w:noProof/>
                <w:sz w:val="22"/>
                <w:szCs w:val="22"/>
                <w:lang w:eastAsia="fr-FR"/>
              </w:rPr>
              <w:tab/>
            </w:r>
            <w:r w:rsidRPr="001F4007">
              <w:rPr>
                <w:rStyle w:val="Lienhypertexte"/>
                <w:noProof/>
              </w:rPr>
              <w:t>Vue globale</w:t>
            </w:r>
            <w:r>
              <w:rPr>
                <w:noProof/>
                <w:webHidden/>
              </w:rPr>
              <w:tab/>
            </w:r>
            <w:r>
              <w:rPr>
                <w:noProof/>
                <w:webHidden/>
              </w:rPr>
              <w:fldChar w:fldCharType="begin"/>
            </w:r>
            <w:r>
              <w:rPr>
                <w:noProof/>
                <w:webHidden/>
              </w:rPr>
              <w:instrText xml:space="preserve"> PAGEREF _Toc145368997 \h </w:instrText>
            </w:r>
            <w:r>
              <w:rPr>
                <w:noProof/>
                <w:webHidden/>
              </w:rPr>
            </w:r>
            <w:r>
              <w:rPr>
                <w:noProof/>
                <w:webHidden/>
              </w:rPr>
              <w:fldChar w:fldCharType="separate"/>
            </w:r>
            <w:r>
              <w:rPr>
                <w:noProof/>
                <w:webHidden/>
              </w:rPr>
              <w:t>24</w:t>
            </w:r>
            <w:r>
              <w:rPr>
                <w:noProof/>
                <w:webHidden/>
              </w:rPr>
              <w:fldChar w:fldCharType="end"/>
            </w:r>
          </w:hyperlink>
        </w:p>
        <w:p w14:paraId="255A6DB3" w14:textId="68A3EF16"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98" w:history="1">
            <w:r w:rsidRPr="001F4007">
              <w:rPr>
                <w:rStyle w:val="Lienhypertexte"/>
                <w:noProof/>
              </w:rPr>
              <w:t>2.4.2</w:t>
            </w:r>
            <w:r>
              <w:rPr>
                <w:rFonts w:asciiTheme="minorHAnsi" w:eastAsiaTheme="minorEastAsia" w:hAnsiTheme="minorHAnsi"/>
                <w:noProof/>
                <w:sz w:val="22"/>
                <w:szCs w:val="22"/>
                <w:lang w:eastAsia="fr-FR"/>
              </w:rPr>
              <w:tab/>
            </w:r>
            <w:r w:rsidRPr="001F4007">
              <w:rPr>
                <w:rStyle w:val="Lienhypertexte"/>
                <w:noProof/>
              </w:rPr>
              <w:t>Répartition géographique</w:t>
            </w:r>
            <w:r>
              <w:rPr>
                <w:noProof/>
                <w:webHidden/>
              </w:rPr>
              <w:tab/>
            </w:r>
            <w:r>
              <w:rPr>
                <w:noProof/>
                <w:webHidden/>
              </w:rPr>
              <w:fldChar w:fldCharType="begin"/>
            </w:r>
            <w:r>
              <w:rPr>
                <w:noProof/>
                <w:webHidden/>
              </w:rPr>
              <w:instrText xml:space="preserve"> PAGEREF _Toc145368998 \h </w:instrText>
            </w:r>
            <w:r>
              <w:rPr>
                <w:noProof/>
                <w:webHidden/>
              </w:rPr>
            </w:r>
            <w:r>
              <w:rPr>
                <w:noProof/>
                <w:webHidden/>
              </w:rPr>
              <w:fldChar w:fldCharType="separate"/>
            </w:r>
            <w:r>
              <w:rPr>
                <w:noProof/>
                <w:webHidden/>
              </w:rPr>
              <w:t>29</w:t>
            </w:r>
            <w:r>
              <w:rPr>
                <w:noProof/>
                <w:webHidden/>
              </w:rPr>
              <w:fldChar w:fldCharType="end"/>
            </w:r>
          </w:hyperlink>
        </w:p>
        <w:p w14:paraId="192F3C6E" w14:textId="356F8F2C"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8999" w:history="1">
            <w:r w:rsidRPr="001F4007">
              <w:rPr>
                <w:rStyle w:val="Lienhypertexte"/>
                <w:noProof/>
              </w:rPr>
              <w:t>2.4.3</w:t>
            </w:r>
            <w:r>
              <w:rPr>
                <w:rFonts w:asciiTheme="minorHAnsi" w:eastAsiaTheme="minorEastAsia" w:hAnsiTheme="minorHAnsi"/>
                <w:noProof/>
                <w:sz w:val="22"/>
                <w:szCs w:val="22"/>
                <w:lang w:eastAsia="fr-FR"/>
              </w:rPr>
              <w:tab/>
            </w:r>
            <w:r w:rsidRPr="001F4007">
              <w:rPr>
                <w:rStyle w:val="Lienhypertexte"/>
                <w:noProof/>
              </w:rPr>
              <w:t>Répartition temporelle</w:t>
            </w:r>
            <w:r>
              <w:rPr>
                <w:noProof/>
                <w:webHidden/>
              </w:rPr>
              <w:tab/>
            </w:r>
            <w:r>
              <w:rPr>
                <w:noProof/>
                <w:webHidden/>
              </w:rPr>
              <w:fldChar w:fldCharType="begin"/>
            </w:r>
            <w:r>
              <w:rPr>
                <w:noProof/>
                <w:webHidden/>
              </w:rPr>
              <w:instrText xml:space="preserve"> PAGEREF _Toc145368999 \h </w:instrText>
            </w:r>
            <w:r>
              <w:rPr>
                <w:noProof/>
                <w:webHidden/>
              </w:rPr>
            </w:r>
            <w:r>
              <w:rPr>
                <w:noProof/>
                <w:webHidden/>
              </w:rPr>
              <w:fldChar w:fldCharType="separate"/>
            </w:r>
            <w:r>
              <w:rPr>
                <w:noProof/>
                <w:webHidden/>
              </w:rPr>
              <w:t>31</w:t>
            </w:r>
            <w:r>
              <w:rPr>
                <w:noProof/>
                <w:webHidden/>
              </w:rPr>
              <w:fldChar w:fldCharType="end"/>
            </w:r>
          </w:hyperlink>
        </w:p>
        <w:p w14:paraId="442DF79E" w14:textId="446F114E" w:rsidR="00E92B6A" w:rsidRDefault="00E92B6A">
          <w:pPr>
            <w:pStyle w:val="TM1"/>
            <w:tabs>
              <w:tab w:val="left" w:pos="480"/>
              <w:tab w:val="right" w:leader="dot" w:pos="10188"/>
            </w:tabs>
            <w:rPr>
              <w:rFonts w:asciiTheme="minorHAnsi" w:eastAsiaTheme="minorEastAsia" w:hAnsiTheme="minorHAnsi"/>
              <w:noProof/>
              <w:sz w:val="22"/>
              <w:szCs w:val="22"/>
              <w:lang w:eastAsia="fr-FR"/>
            </w:rPr>
          </w:pPr>
          <w:hyperlink w:anchor="_Toc145369000" w:history="1">
            <w:r w:rsidRPr="001F4007">
              <w:rPr>
                <w:rStyle w:val="Lienhypertexte"/>
                <w:noProof/>
                <w:lang w:val="en-US"/>
              </w:rPr>
              <w:t>3</w:t>
            </w:r>
            <w:r>
              <w:rPr>
                <w:rFonts w:asciiTheme="minorHAnsi" w:eastAsiaTheme="minorEastAsia" w:hAnsiTheme="minorHAnsi"/>
                <w:noProof/>
                <w:sz w:val="22"/>
                <w:szCs w:val="22"/>
                <w:lang w:eastAsia="fr-FR"/>
              </w:rPr>
              <w:tab/>
            </w:r>
            <w:r w:rsidRPr="001F4007">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_Toc145369000 \h </w:instrText>
            </w:r>
            <w:r>
              <w:rPr>
                <w:noProof/>
                <w:webHidden/>
              </w:rPr>
            </w:r>
            <w:r>
              <w:rPr>
                <w:noProof/>
                <w:webHidden/>
              </w:rPr>
              <w:fldChar w:fldCharType="separate"/>
            </w:r>
            <w:r>
              <w:rPr>
                <w:noProof/>
                <w:webHidden/>
              </w:rPr>
              <w:t>33</w:t>
            </w:r>
            <w:r>
              <w:rPr>
                <w:noProof/>
                <w:webHidden/>
              </w:rPr>
              <w:fldChar w:fldCharType="end"/>
            </w:r>
          </w:hyperlink>
        </w:p>
        <w:p w14:paraId="32812FF5" w14:textId="74F5629A" w:rsidR="00E92B6A" w:rsidRDefault="00E92B6A">
          <w:pPr>
            <w:pStyle w:val="TM2"/>
            <w:rPr>
              <w:rFonts w:asciiTheme="minorHAnsi" w:eastAsiaTheme="minorEastAsia" w:hAnsiTheme="minorHAnsi"/>
              <w:noProof/>
              <w:sz w:val="22"/>
              <w:szCs w:val="22"/>
              <w:lang w:eastAsia="fr-FR"/>
            </w:rPr>
          </w:pPr>
          <w:hyperlink w:anchor="_Toc145369001" w:history="1">
            <w:r w:rsidRPr="001F4007">
              <w:rPr>
                <w:rStyle w:val="Lienhypertexte"/>
                <w:noProof/>
                <w:lang w:val="en-US"/>
              </w:rPr>
              <w:t>3.1</w:t>
            </w:r>
            <w:r>
              <w:rPr>
                <w:rFonts w:asciiTheme="minorHAnsi" w:eastAsiaTheme="minorEastAsia" w:hAnsiTheme="minorHAnsi"/>
                <w:noProof/>
                <w:sz w:val="22"/>
                <w:szCs w:val="22"/>
                <w:lang w:eastAsia="fr-FR"/>
              </w:rPr>
              <w:tab/>
            </w:r>
            <w:r w:rsidRPr="001F4007">
              <w:rPr>
                <w:rStyle w:val="Lienhypertexte"/>
                <w:noProof/>
                <w:lang w:val="en-US"/>
              </w:rPr>
              <w:t>Nettoyage des données</w:t>
            </w:r>
            <w:r>
              <w:rPr>
                <w:noProof/>
                <w:webHidden/>
              </w:rPr>
              <w:tab/>
            </w:r>
            <w:r>
              <w:rPr>
                <w:noProof/>
                <w:webHidden/>
              </w:rPr>
              <w:fldChar w:fldCharType="begin"/>
            </w:r>
            <w:r>
              <w:rPr>
                <w:noProof/>
                <w:webHidden/>
              </w:rPr>
              <w:instrText xml:space="preserve"> PAGEREF _Toc145369001 \h </w:instrText>
            </w:r>
            <w:r>
              <w:rPr>
                <w:noProof/>
                <w:webHidden/>
              </w:rPr>
            </w:r>
            <w:r>
              <w:rPr>
                <w:noProof/>
                <w:webHidden/>
              </w:rPr>
              <w:fldChar w:fldCharType="separate"/>
            </w:r>
            <w:r>
              <w:rPr>
                <w:noProof/>
                <w:webHidden/>
              </w:rPr>
              <w:t>33</w:t>
            </w:r>
            <w:r>
              <w:rPr>
                <w:noProof/>
                <w:webHidden/>
              </w:rPr>
              <w:fldChar w:fldCharType="end"/>
            </w:r>
          </w:hyperlink>
        </w:p>
        <w:p w14:paraId="21198F64" w14:textId="665D1CBB"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02" w:history="1">
            <w:r w:rsidRPr="001F4007">
              <w:rPr>
                <w:rStyle w:val="Lienhypertexte"/>
                <w:noProof/>
              </w:rPr>
              <w:t>3.1.1</w:t>
            </w:r>
            <w:r>
              <w:rPr>
                <w:rFonts w:asciiTheme="minorHAnsi" w:eastAsiaTheme="minorEastAsia" w:hAnsiTheme="minorHAnsi"/>
                <w:noProof/>
                <w:sz w:val="22"/>
                <w:szCs w:val="22"/>
                <w:lang w:eastAsia="fr-FR"/>
              </w:rPr>
              <w:tab/>
            </w:r>
            <w:r w:rsidRPr="001F4007">
              <w:rPr>
                <w:rStyle w:val="Lienhypertexte"/>
                <w:noProof/>
              </w:rPr>
              <w:t>Doublons</w:t>
            </w:r>
            <w:r>
              <w:rPr>
                <w:noProof/>
                <w:webHidden/>
              </w:rPr>
              <w:tab/>
            </w:r>
            <w:r>
              <w:rPr>
                <w:noProof/>
                <w:webHidden/>
              </w:rPr>
              <w:fldChar w:fldCharType="begin"/>
            </w:r>
            <w:r>
              <w:rPr>
                <w:noProof/>
                <w:webHidden/>
              </w:rPr>
              <w:instrText xml:space="preserve"> PAGEREF _Toc145369002 \h </w:instrText>
            </w:r>
            <w:r>
              <w:rPr>
                <w:noProof/>
                <w:webHidden/>
              </w:rPr>
            </w:r>
            <w:r>
              <w:rPr>
                <w:noProof/>
                <w:webHidden/>
              </w:rPr>
              <w:fldChar w:fldCharType="separate"/>
            </w:r>
            <w:r>
              <w:rPr>
                <w:noProof/>
                <w:webHidden/>
              </w:rPr>
              <w:t>33</w:t>
            </w:r>
            <w:r>
              <w:rPr>
                <w:noProof/>
                <w:webHidden/>
              </w:rPr>
              <w:fldChar w:fldCharType="end"/>
            </w:r>
          </w:hyperlink>
        </w:p>
        <w:p w14:paraId="6C9EAA72" w14:textId="01F53C5B"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03" w:history="1">
            <w:r w:rsidRPr="001F4007">
              <w:rPr>
                <w:rStyle w:val="Lienhypertexte"/>
                <w:noProof/>
              </w:rPr>
              <w:t>3.1.2</w:t>
            </w:r>
            <w:r>
              <w:rPr>
                <w:rFonts w:asciiTheme="minorHAnsi" w:eastAsiaTheme="minorEastAsia" w:hAnsiTheme="minorHAnsi"/>
                <w:noProof/>
                <w:sz w:val="22"/>
                <w:szCs w:val="22"/>
                <w:lang w:eastAsia="fr-FR"/>
              </w:rPr>
              <w:tab/>
            </w:r>
            <w:r w:rsidRPr="001F4007">
              <w:rPr>
                <w:rStyle w:val="Lienhypertexte"/>
                <w:noProof/>
              </w:rPr>
              <w:t>Traitement des valeurs extrêmes</w:t>
            </w:r>
            <w:r>
              <w:rPr>
                <w:noProof/>
                <w:webHidden/>
              </w:rPr>
              <w:tab/>
            </w:r>
            <w:r>
              <w:rPr>
                <w:noProof/>
                <w:webHidden/>
              </w:rPr>
              <w:fldChar w:fldCharType="begin"/>
            </w:r>
            <w:r>
              <w:rPr>
                <w:noProof/>
                <w:webHidden/>
              </w:rPr>
              <w:instrText xml:space="preserve"> PAGEREF _Toc145369003 \h </w:instrText>
            </w:r>
            <w:r>
              <w:rPr>
                <w:noProof/>
                <w:webHidden/>
              </w:rPr>
            </w:r>
            <w:r>
              <w:rPr>
                <w:noProof/>
                <w:webHidden/>
              </w:rPr>
              <w:fldChar w:fldCharType="separate"/>
            </w:r>
            <w:r>
              <w:rPr>
                <w:noProof/>
                <w:webHidden/>
              </w:rPr>
              <w:t>33</w:t>
            </w:r>
            <w:r>
              <w:rPr>
                <w:noProof/>
                <w:webHidden/>
              </w:rPr>
              <w:fldChar w:fldCharType="end"/>
            </w:r>
          </w:hyperlink>
        </w:p>
        <w:p w14:paraId="1DFDBD52" w14:textId="6797E5C1"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04" w:history="1">
            <w:r w:rsidRPr="001F4007">
              <w:rPr>
                <w:rStyle w:val="Lienhypertexte"/>
                <w:noProof/>
              </w:rPr>
              <w:t>3.1.3</w:t>
            </w:r>
            <w:r>
              <w:rPr>
                <w:rFonts w:asciiTheme="minorHAnsi" w:eastAsiaTheme="minorEastAsia" w:hAnsiTheme="minorHAnsi"/>
                <w:noProof/>
                <w:sz w:val="22"/>
                <w:szCs w:val="22"/>
                <w:lang w:eastAsia="fr-FR"/>
              </w:rPr>
              <w:tab/>
            </w:r>
            <w:r w:rsidRPr="001F4007">
              <w:rPr>
                <w:rStyle w:val="Lienhypertexte"/>
                <w:noProof/>
              </w:rPr>
              <w:t>Suppression de variables</w:t>
            </w:r>
            <w:r>
              <w:rPr>
                <w:noProof/>
                <w:webHidden/>
              </w:rPr>
              <w:tab/>
            </w:r>
            <w:r>
              <w:rPr>
                <w:noProof/>
                <w:webHidden/>
              </w:rPr>
              <w:fldChar w:fldCharType="begin"/>
            </w:r>
            <w:r>
              <w:rPr>
                <w:noProof/>
                <w:webHidden/>
              </w:rPr>
              <w:instrText xml:space="preserve"> PAGEREF _Toc145369004 \h </w:instrText>
            </w:r>
            <w:r>
              <w:rPr>
                <w:noProof/>
                <w:webHidden/>
              </w:rPr>
            </w:r>
            <w:r>
              <w:rPr>
                <w:noProof/>
                <w:webHidden/>
              </w:rPr>
              <w:fldChar w:fldCharType="separate"/>
            </w:r>
            <w:r>
              <w:rPr>
                <w:noProof/>
                <w:webHidden/>
              </w:rPr>
              <w:t>33</w:t>
            </w:r>
            <w:r>
              <w:rPr>
                <w:noProof/>
                <w:webHidden/>
              </w:rPr>
              <w:fldChar w:fldCharType="end"/>
            </w:r>
          </w:hyperlink>
        </w:p>
        <w:p w14:paraId="2A54A777" w14:textId="176C4DFB"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05" w:history="1">
            <w:r w:rsidRPr="001F4007">
              <w:rPr>
                <w:rStyle w:val="Lienhypertexte"/>
                <w:noProof/>
              </w:rPr>
              <w:t>3.1.4</w:t>
            </w:r>
            <w:r>
              <w:rPr>
                <w:rFonts w:asciiTheme="minorHAnsi" w:eastAsiaTheme="minorEastAsia" w:hAnsiTheme="minorHAnsi"/>
                <w:noProof/>
                <w:sz w:val="22"/>
                <w:szCs w:val="22"/>
                <w:lang w:eastAsia="fr-FR"/>
              </w:rPr>
              <w:tab/>
            </w:r>
            <w:r w:rsidRPr="001F4007">
              <w:rPr>
                <w:rStyle w:val="Lienhypertexte"/>
                <w:noProof/>
              </w:rPr>
              <w:t>Traitement des valeurs manquantes - Suppresion</w:t>
            </w:r>
            <w:r>
              <w:rPr>
                <w:noProof/>
                <w:webHidden/>
              </w:rPr>
              <w:tab/>
            </w:r>
            <w:r>
              <w:rPr>
                <w:noProof/>
                <w:webHidden/>
              </w:rPr>
              <w:fldChar w:fldCharType="begin"/>
            </w:r>
            <w:r>
              <w:rPr>
                <w:noProof/>
                <w:webHidden/>
              </w:rPr>
              <w:instrText xml:space="preserve"> PAGEREF _Toc145369005 \h </w:instrText>
            </w:r>
            <w:r>
              <w:rPr>
                <w:noProof/>
                <w:webHidden/>
              </w:rPr>
            </w:r>
            <w:r>
              <w:rPr>
                <w:noProof/>
                <w:webHidden/>
              </w:rPr>
              <w:fldChar w:fldCharType="separate"/>
            </w:r>
            <w:r>
              <w:rPr>
                <w:noProof/>
                <w:webHidden/>
              </w:rPr>
              <w:t>33</w:t>
            </w:r>
            <w:r>
              <w:rPr>
                <w:noProof/>
                <w:webHidden/>
              </w:rPr>
              <w:fldChar w:fldCharType="end"/>
            </w:r>
          </w:hyperlink>
        </w:p>
        <w:p w14:paraId="0CA94E4F" w14:textId="01F461F4"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06" w:history="1">
            <w:r w:rsidRPr="001F4007">
              <w:rPr>
                <w:rStyle w:val="Lienhypertexte"/>
                <w:noProof/>
              </w:rPr>
              <w:t>3.1.5</w:t>
            </w:r>
            <w:r>
              <w:rPr>
                <w:rFonts w:asciiTheme="minorHAnsi" w:eastAsiaTheme="minorEastAsia" w:hAnsiTheme="minorHAnsi"/>
                <w:noProof/>
                <w:sz w:val="22"/>
                <w:szCs w:val="22"/>
                <w:lang w:eastAsia="fr-FR"/>
              </w:rPr>
              <w:tab/>
            </w:r>
            <w:r w:rsidRPr="001F4007">
              <w:rPr>
                <w:rStyle w:val="Lienhypertexte"/>
                <w:noProof/>
              </w:rPr>
              <w:t>Traitement des valeurs manquantes – Source de données complémentaire</w:t>
            </w:r>
            <w:r>
              <w:rPr>
                <w:noProof/>
                <w:webHidden/>
              </w:rPr>
              <w:tab/>
            </w:r>
            <w:r>
              <w:rPr>
                <w:noProof/>
                <w:webHidden/>
              </w:rPr>
              <w:fldChar w:fldCharType="begin"/>
            </w:r>
            <w:r>
              <w:rPr>
                <w:noProof/>
                <w:webHidden/>
              </w:rPr>
              <w:instrText xml:space="preserve"> PAGEREF _Toc145369006 \h </w:instrText>
            </w:r>
            <w:r>
              <w:rPr>
                <w:noProof/>
                <w:webHidden/>
              </w:rPr>
            </w:r>
            <w:r>
              <w:rPr>
                <w:noProof/>
                <w:webHidden/>
              </w:rPr>
              <w:fldChar w:fldCharType="separate"/>
            </w:r>
            <w:r>
              <w:rPr>
                <w:noProof/>
                <w:webHidden/>
              </w:rPr>
              <w:t>34</w:t>
            </w:r>
            <w:r>
              <w:rPr>
                <w:noProof/>
                <w:webHidden/>
              </w:rPr>
              <w:fldChar w:fldCharType="end"/>
            </w:r>
          </w:hyperlink>
        </w:p>
        <w:p w14:paraId="562DEA84" w14:textId="1D819D41"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07" w:history="1">
            <w:r w:rsidRPr="001F4007">
              <w:rPr>
                <w:rStyle w:val="Lienhypertexte"/>
                <w:noProof/>
              </w:rPr>
              <w:t>3.1.6</w:t>
            </w:r>
            <w:r>
              <w:rPr>
                <w:rFonts w:asciiTheme="minorHAnsi" w:eastAsiaTheme="minorEastAsia" w:hAnsiTheme="minorHAnsi"/>
                <w:noProof/>
                <w:sz w:val="22"/>
                <w:szCs w:val="22"/>
                <w:lang w:eastAsia="fr-FR"/>
              </w:rPr>
              <w:tab/>
            </w:r>
            <w:r w:rsidRPr="001F4007">
              <w:rPr>
                <w:rStyle w:val="Lienhypertexte"/>
                <w:noProof/>
              </w:rPr>
              <w:t>Traitement des valeurs manquantes – Méthodes d’imputation</w:t>
            </w:r>
            <w:r>
              <w:rPr>
                <w:noProof/>
                <w:webHidden/>
              </w:rPr>
              <w:tab/>
            </w:r>
            <w:r>
              <w:rPr>
                <w:noProof/>
                <w:webHidden/>
              </w:rPr>
              <w:fldChar w:fldCharType="begin"/>
            </w:r>
            <w:r>
              <w:rPr>
                <w:noProof/>
                <w:webHidden/>
              </w:rPr>
              <w:instrText xml:space="preserve"> PAGEREF _Toc145369007 \h </w:instrText>
            </w:r>
            <w:r>
              <w:rPr>
                <w:noProof/>
                <w:webHidden/>
              </w:rPr>
            </w:r>
            <w:r>
              <w:rPr>
                <w:noProof/>
                <w:webHidden/>
              </w:rPr>
              <w:fldChar w:fldCharType="separate"/>
            </w:r>
            <w:r>
              <w:rPr>
                <w:noProof/>
                <w:webHidden/>
              </w:rPr>
              <w:t>36</w:t>
            </w:r>
            <w:r>
              <w:rPr>
                <w:noProof/>
                <w:webHidden/>
              </w:rPr>
              <w:fldChar w:fldCharType="end"/>
            </w:r>
          </w:hyperlink>
        </w:p>
        <w:p w14:paraId="3A8A9E2C" w14:textId="7319667D" w:rsidR="00E92B6A" w:rsidRDefault="00E92B6A">
          <w:pPr>
            <w:pStyle w:val="TM2"/>
            <w:rPr>
              <w:rFonts w:asciiTheme="minorHAnsi" w:eastAsiaTheme="minorEastAsia" w:hAnsiTheme="minorHAnsi"/>
              <w:noProof/>
              <w:sz w:val="22"/>
              <w:szCs w:val="22"/>
              <w:lang w:eastAsia="fr-FR"/>
            </w:rPr>
          </w:pPr>
          <w:hyperlink w:anchor="_Toc145369008" w:history="1">
            <w:r w:rsidRPr="001F4007">
              <w:rPr>
                <w:rStyle w:val="Lienhypertexte"/>
                <w:noProof/>
              </w:rPr>
              <w:t>3.2</w:t>
            </w:r>
            <w:r>
              <w:rPr>
                <w:rFonts w:asciiTheme="minorHAnsi" w:eastAsiaTheme="minorEastAsia" w:hAnsiTheme="minorHAnsi"/>
                <w:noProof/>
                <w:sz w:val="22"/>
                <w:szCs w:val="22"/>
                <w:lang w:eastAsia="fr-FR"/>
              </w:rPr>
              <w:tab/>
            </w:r>
            <w:r w:rsidRPr="001F4007">
              <w:rPr>
                <w:rStyle w:val="Lienhypertexte"/>
                <w:noProof/>
              </w:rPr>
              <w:t>Transformation des données</w:t>
            </w:r>
            <w:r>
              <w:rPr>
                <w:noProof/>
                <w:webHidden/>
              </w:rPr>
              <w:tab/>
            </w:r>
            <w:r>
              <w:rPr>
                <w:noProof/>
                <w:webHidden/>
              </w:rPr>
              <w:fldChar w:fldCharType="begin"/>
            </w:r>
            <w:r>
              <w:rPr>
                <w:noProof/>
                <w:webHidden/>
              </w:rPr>
              <w:instrText xml:space="preserve"> PAGEREF _Toc145369008 \h </w:instrText>
            </w:r>
            <w:r>
              <w:rPr>
                <w:noProof/>
                <w:webHidden/>
              </w:rPr>
            </w:r>
            <w:r>
              <w:rPr>
                <w:noProof/>
                <w:webHidden/>
              </w:rPr>
              <w:fldChar w:fldCharType="separate"/>
            </w:r>
            <w:r>
              <w:rPr>
                <w:noProof/>
                <w:webHidden/>
              </w:rPr>
              <w:t>43</w:t>
            </w:r>
            <w:r>
              <w:rPr>
                <w:noProof/>
                <w:webHidden/>
              </w:rPr>
              <w:fldChar w:fldCharType="end"/>
            </w:r>
          </w:hyperlink>
        </w:p>
        <w:p w14:paraId="72E2DE1D" w14:textId="74A48D67"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09" w:history="1">
            <w:r w:rsidRPr="001F4007">
              <w:rPr>
                <w:rStyle w:val="Lienhypertexte"/>
                <w:noProof/>
              </w:rPr>
              <w:t>3.2.1</w:t>
            </w:r>
            <w:r>
              <w:rPr>
                <w:rFonts w:asciiTheme="minorHAnsi" w:eastAsiaTheme="minorEastAsia" w:hAnsiTheme="minorHAnsi"/>
                <w:noProof/>
                <w:sz w:val="22"/>
                <w:szCs w:val="22"/>
                <w:lang w:eastAsia="fr-FR"/>
              </w:rPr>
              <w:tab/>
            </w:r>
            <w:r w:rsidRPr="001F4007">
              <w:rPr>
                <w:rStyle w:val="Lienhypertexte"/>
                <w:noProof/>
              </w:rPr>
              <w:t>Booléens</w:t>
            </w:r>
            <w:r>
              <w:rPr>
                <w:noProof/>
                <w:webHidden/>
              </w:rPr>
              <w:tab/>
            </w:r>
            <w:r>
              <w:rPr>
                <w:noProof/>
                <w:webHidden/>
              </w:rPr>
              <w:fldChar w:fldCharType="begin"/>
            </w:r>
            <w:r>
              <w:rPr>
                <w:noProof/>
                <w:webHidden/>
              </w:rPr>
              <w:instrText xml:space="preserve"> PAGEREF _Toc145369009 \h </w:instrText>
            </w:r>
            <w:r>
              <w:rPr>
                <w:noProof/>
                <w:webHidden/>
              </w:rPr>
            </w:r>
            <w:r>
              <w:rPr>
                <w:noProof/>
                <w:webHidden/>
              </w:rPr>
              <w:fldChar w:fldCharType="separate"/>
            </w:r>
            <w:r>
              <w:rPr>
                <w:noProof/>
                <w:webHidden/>
              </w:rPr>
              <w:t>43</w:t>
            </w:r>
            <w:r>
              <w:rPr>
                <w:noProof/>
                <w:webHidden/>
              </w:rPr>
              <w:fldChar w:fldCharType="end"/>
            </w:r>
          </w:hyperlink>
        </w:p>
        <w:p w14:paraId="04700077" w14:textId="6EE0DFA3"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10" w:history="1">
            <w:r w:rsidRPr="001F4007">
              <w:rPr>
                <w:rStyle w:val="Lienhypertexte"/>
                <w:noProof/>
              </w:rPr>
              <w:t>3.2.2</w:t>
            </w:r>
            <w:r>
              <w:rPr>
                <w:rFonts w:asciiTheme="minorHAnsi" w:eastAsiaTheme="minorEastAsia" w:hAnsiTheme="minorHAnsi"/>
                <w:noProof/>
                <w:sz w:val="22"/>
                <w:szCs w:val="22"/>
                <w:lang w:eastAsia="fr-FR"/>
              </w:rPr>
              <w:tab/>
            </w:r>
            <w:r w:rsidRPr="001F4007">
              <w:rPr>
                <w:rStyle w:val="Lienhypertexte"/>
                <w:noProof/>
              </w:rPr>
              <w:t>Directions du vent</w:t>
            </w:r>
            <w:r>
              <w:rPr>
                <w:noProof/>
                <w:webHidden/>
              </w:rPr>
              <w:tab/>
            </w:r>
            <w:r>
              <w:rPr>
                <w:noProof/>
                <w:webHidden/>
              </w:rPr>
              <w:fldChar w:fldCharType="begin"/>
            </w:r>
            <w:r>
              <w:rPr>
                <w:noProof/>
                <w:webHidden/>
              </w:rPr>
              <w:instrText xml:space="preserve"> PAGEREF _Toc145369010 \h </w:instrText>
            </w:r>
            <w:r>
              <w:rPr>
                <w:noProof/>
                <w:webHidden/>
              </w:rPr>
            </w:r>
            <w:r>
              <w:rPr>
                <w:noProof/>
                <w:webHidden/>
              </w:rPr>
              <w:fldChar w:fldCharType="separate"/>
            </w:r>
            <w:r>
              <w:rPr>
                <w:noProof/>
                <w:webHidden/>
              </w:rPr>
              <w:t>44</w:t>
            </w:r>
            <w:r>
              <w:rPr>
                <w:noProof/>
                <w:webHidden/>
              </w:rPr>
              <w:fldChar w:fldCharType="end"/>
            </w:r>
          </w:hyperlink>
        </w:p>
        <w:p w14:paraId="57CE8782" w14:textId="0B577B4C" w:rsidR="00E92B6A" w:rsidRDefault="00E92B6A">
          <w:pPr>
            <w:pStyle w:val="TM2"/>
            <w:rPr>
              <w:rFonts w:asciiTheme="minorHAnsi" w:eastAsiaTheme="minorEastAsia" w:hAnsiTheme="minorHAnsi"/>
              <w:noProof/>
              <w:sz w:val="22"/>
              <w:szCs w:val="22"/>
              <w:lang w:eastAsia="fr-FR"/>
            </w:rPr>
          </w:pPr>
          <w:hyperlink w:anchor="_Toc145369011" w:history="1">
            <w:r w:rsidRPr="001F4007">
              <w:rPr>
                <w:rStyle w:val="Lienhypertexte"/>
                <w:noProof/>
              </w:rPr>
              <w:t>3.3</w:t>
            </w:r>
            <w:r>
              <w:rPr>
                <w:rFonts w:asciiTheme="minorHAnsi" w:eastAsiaTheme="minorEastAsia" w:hAnsiTheme="minorHAnsi"/>
                <w:noProof/>
                <w:sz w:val="22"/>
                <w:szCs w:val="22"/>
                <w:lang w:eastAsia="fr-FR"/>
              </w:rPr>
              <w:tab/>
            </w:r>
            <w:r w:rsidRPr="001F4007">
              <w:rPr>
                <w:rStyle w:val="Lienhypertexte"/>
                <w:noProof/>
              </w:rPr>
              <w:t>Ajout de variables</w:t>
            </w:r>
            <w:r>
              <w:rPr>
                <w:noProof/>
                <w:webHidden/>
              </w:rPr>
              <w:tab/>
            </w:r>
            <w:r>
              <w:rPr>
                <w:noProof/>
                <w:webHidden/>
              </w:rPr>
              <w:fldChar w:fldCharType="begin"/>
            </w:r>
            <w:r>
              <w:rPr>
                <w:noProof/>
                <w:webHidden/>
              </w:rPr>
              <w:instrText xml:space="preserve"> PAGEREF _Toc145369011 \h </w:instrText>
            </w:r>
            <w:r>
              <w:rPr>
                <w:noProof/>
                <w:webHidden/>
              </w:rPr>
            </w:r>
            <w:r>
              <w:rPr>
                <w:noProof/>
                <w:webHidden/>
              </w:rPr>
              <w:fldChar w:fldCharType="separate"/>
            </w:r>
            <w:r>
              <w:rPr>
                <w:noProof/>
                <w:webHidden/>
              </w:rPr>
              <w:t>44</w:t>
            </w:r>
            <w:r>
              <w:rPr>
                <w:noProof/>
                <w:webHidden/>
              </w:rPr>
              <w:fldChar w:fldCharType="end"/>
            </w:r>
          </w:hyperlink>
        </w:p>
        <w:p w14:paraId="29315B7F" w14:textId="622FA057"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12" w:history="1">
            <w:r w:rsidRPr="001F4007">
              <w:rPr>
                <w:rStyle w:val="Lienhypertexte"/>
                <w:noProof/>
              </w:rPr>
              <w:t>3.3.1</w:t>
            </w:r>
            <w:r>
              <w:rPr>
                <w:rFonts w:asciiTheme="minorHAnsi" w:eastAsiaTheme="minorEastAsia" w:hAnsiTheme="minorHAnsi"/>
                <w:noProof/>
                <w:sz w:val="22"/>
                <w:szCs w:val="22"/>
                <w:lang w:eastAsia="fr-FR"/>
              </w:rPr>
              <w:tab/>
            </w:r>
            <w:r w:rsidRPr="001F4007">
              <w:rPr>
                <w:rStyle w:val="Lienhypertexte"/>
                <w:noProof/>
              </w:rPr>
              <w:t>Coordonnées des villes</w:t>
            </w:r>
            <w:r>
              <w:rPr>
                <w:noProof/>
                <w:webHidden/>
              </w:rPr>
              <w:tab/>
            </w:r>
            <w:r>
              <w:rPr>
                <w:noProof/>
                <w:webHidden/>
              </w:rPr>
              <w:fldChar w:fldCharType="begin"/>
            </w:r>
            <w:r>
              <w:rPr>
                <w:noProof/>
                <w:webHidden/>
              </w:rPr>
              <w:instrText xml:space="preserve"> PAGEREF _Toc145369012 \h </w:instrText>
            </w:r>
            <w:r>
              <w:rPr>
                <w:noProof/>
                <w:webHidden/>
              </w:rPr>
            </w:r>
            <w:r>
              <w:rPr>
                <w:noProof/>
                <w:webHidden/>
              </w:rPr>
              <w:fldChar w:fldCharType="separate"/>
            </w:r>
            <w:r>
              <w:rPr>
                <w:noProof/>
                <w:webHidden/>
              </w:rPr>
              <w:t>44</w:t>
            </w:r>
            <w:r>
              <w:rPr>
                <w:noProof/>
                <w:webHidden/>
              </w:rPr>
              <w:fldChar w:fldCharType="end"/>
            </w:r>
          </w:hyperlink>
        </w:p>
        <w:p w14:paraId="658FE5BC" w14:textId="128509DC"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13" w:history="1">
            <w:r w:rsidRPr="001F4007">
              <w:rPr>
                <w:rStyle w:val="Lienhypertexte"/>
                <w:noProof/>
              </w:rPr>
              <w:t>3.3.2</w:t>
            </w:r>
            <w:r>
              <w:rPr>
                <w:rFonts w:asciiTheme="minorHAnsi" w:eastAsiaTheme="minorEastAsia" w:hAnsiTheme="minorHAnsi"/>
                <w:noProof/>
                <w:sz w:val="22"/>
                <w:szCs w:val="22"/>
                <w:lang w:eastAsia="fr-FR"/>
              </w:rPr>
              <w:tab/>
            </w:r>
            <w:r w:rsidRPr="001F4007">
              <w:rPr>
                <w:rStyle w:val="Lienhypertexte"/>
                <w:noProof/>
              </w:rPr>
              <w:t>Amplitude thermique</w:t>
            </w:r>
            <w:r>
              <w:rPr>
                <w:noProof/>
                <w:webHidden/>
              </w:rPr>
              <w:tab/>
            </w:r>
            <w:r>
              <w:rPr>
                <w:noProof/>
                <w:webHidden/>
              </w:rPr>
              <w:fldChar w:fldCharType="begin"/>
            </w:r>
            <w:r>
              <w:rPr>
                <w:noProof/>
                <w:webHidden/>
              </w:rPr>
              <w:instrText xml:space="preserve"> PAGEREF _Toc145369013 \h </w:instrText>
            </w:r>
            <w:r>
              <w:rPr>
                <w:noProof/>
                <w:webHidden/>
              </w:rPr>
            </w:r>
            <w:r>
              <w:rPr>
                <w:noProof/>
                <w:webHidden/>
              </w:rPr>
              <w:fldChar w:fldCharType="separate"/>
            </w:r>
            <w:r>
              <w:rPr>
                <w:noProof/>
                <w:webHidden/>
              </w:rPr>
              <w:t>44</w:t>
            </w:r>
            <w:r>
              <w:rPr>
                <w:noProof/>
                <w:webHidden/>
              </w:rPr>
              <w:fldChar w:fldCharType="end"/>
            </w:r>
          </w:hyperlink>
        </w:p>
        <w:p w14:paraId="5C6D4BE4" w14:textId="2765E202"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14" w:history="1">
            <w:r w:rsidRPr="001F4007">
              <w:rPr>
                <w:rStyle w:val="Lienhypertexte"/>
                <w:noProof/>
              </w:rPr>
              <w:t>3.3.3</w:t>
            </w:r>
            <w:r>
              <w:rPr>
                <w:rFonts w:asciiTheme="minorHAnsi" w:eastAsiaTheme="minorEastAsia" w:hAnsiTheme="minorHAnsi"/>
                <w:noProof/>
                <w:sz w:val="22"/>
                <w:szCs w:val="22"/>
                <w:lang w:eastAsia="fr-FR"/>
              </w:rPr>
              <w:tab/>
            </w:r>
            <w:r w:rsidRPr="001F4007">
              <w:rPr>
                <w:rStyle w:val="Lienhypertexte"/>
                <w:noProof/>
              </w:rPr>
              <w:t>RainTomorrow de la ville la plus corrélée</w:t>
            </w:r>
            <w:r>
              <w:rPr>
                <w:noProof/>
                <w:webHidden/>
              </w:rPr>
              <w:tab/>
            </w:r>
            <w:r>
              <w:rPr>
                <w:noProof/>
                <w:webHidden/>
              </w:rPr>
              <w:fldChar w:fldCharType="begin"/>
            </w:r>
            <w:r>
              <w:rPr>
                <w:noProof/>
                <w:webHidden/>
              </w:rPr>
              <w:instrText xml:space="preserve"> PAGEREF _Toc145369014 \h </w:instrText>
            </w:r>
            <w:r>
              <w:rPr>
                <w:noProof/>
                <w:webHidden/>
              </w:rPr>
            </w:r>
            <w:r>
              <w:rPr>
                <w:noProof/>
                <w:webHidden/>
              </w:rPr>
              <w:fldChar w:fldCharType="separate"/>
            </w:r>
            <w:r>
              <w:rPr>
                <w:noProof/>
                <w:webHidden/>
              </w:rPr>
              <w:t>45</w:t>
            </w:r>
            <w:r>
              <w:rPr>
                <w:noProof/>
                <w:webHidden/>
              </w:rPr>
              <w:fldChar w:fldCharType="end"/>
            </w:r>
          </w:hyperlink>
        </w:p>
        <w:p w14:paraId="68054790" w14:textId="0B3058BC"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15" w:history="1">
            <w:r w:rsidRPr="001F4007">
              <w:rPr>
                <w:rStyle w:val="Lienhypertexte"/>
                <w:noProof/>
              </w:rPr>
              <w:t>3.3.4</w:t>
            </w:r>
            <w:r>
              <w:rPr>
                <w:rFonts w:asciiTheme="minorHAnsi" w:eastAsiaTheme="minorEastAsia" w:hAnsiTheme="minorHAnsi"/>
                <w:noProof/>
                <w:sz w:val="22"/>
                <w:szCs w:val="22"/>
                <w:lang w:eastAsia="fr-FR"/>
              </w:rPr>
              <w:tab/>
            </w:r>
            <w:r w:rsidRPr="001F4007">
              <w:rPr>
                <w:rStyle w:val="Lienhypertexte"/>
                <w:noProof/>
              </w:rPr>
              <w:t>Information climatique</w:t>
            </w:r>
            <w:r>
              <w:rPr>
                <w:noProof/>
                <w:webHidden/>
              </w:rPr>
              <w:tab/>
            </w:r>
            <w:r>
              <w:rPr>
                <w:noProof/>
                <w:webHidden/>
              </w:rPr>
              <w:fldChar w:fldCharType="begin"/>
            </w:r>
            <w:r>
              <w:rPr>
                <w:noProof/>
                <w:webHidden/>
              </w:rPr>
              <w:instrText xml:space="preserve"> PAGEREF _Toc145369015 \h </w:instrText>
            </w:r>
            <w:r>
              <w:rPr>
                <w:noProof/>
                <w:webHidden/>
              </w:rPr>
            </w:r>
            <w:r>
              <w:rPr>
                <w:noProof/>
                <w:webHidden/>
              </w:rPr>
              <w:fldChar w:fldCharType="separate"/>
            </w:r>
            <w:r>
              <w:rPr>
                <w:noProof/>
                <w:webHidden/>
              </w:rPr>
              <w:t>46</w:t>
            </w:r>
            <w:r>
              <w:rPr>
                <w:noProof/>
                <w:webHidden/>
              </w:rPr>
              <w:fldChar w:fldCharType="end"/>
            </w:r>
          </w:hyperlink>
        </w:p>
        <w:p w14:paraId="2D974212" w14:textId="00416627"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16" w:history="1">
            <w:r w:rsidRPr="001F4007">
              <w:rPr>
                <w:rStyle w:val="Lienhypertexte"/>
                <w:noProof/>
              </w:rPr>
              <w:t>3.3.5</w:t>
            </w:r>
            <w:r>
              <w:rPr>
                <w:rFonts w:asciiTheme="minorHAnsi" w:eastAsiaTheme="minorEastAsia" w:hAnsiTheme="minorHAnsi"/>
                <w:noProof/>
                <w:sz w:val="22"/>
                <w:szCs w:val="22"/>
                <w:lang w:eastAsia="fr-FR"/>
              </w:rPr>
              <w:tab/>
            </w:r>
            <w:r w:rsidRPr="001F4007">
              <w:rPr>
                <w:rStyle w:val="Lienhypertexte"/>
                <w:noProof/>
              </w:rPr>
              <w:t>Corrélations des nouvelles variables</w:t>
            </w:r>
            <w:r>
              <w:rPr>
                <w:noProof/>
                <w:webHidden/>
              </w:rPr>
              <w:tab/>
            </w:r>
            <w:r>
              <w:rPr>
                <w:noProof/>
                <w:webHidden/>
              </w:rPr>
              <w:fldChar w:fldCharType="begin"/>
            </w:r>
            <w:r>
              <w:rPr>
                <w:noProof/>
                <w:webHidden/>
              </w:rPr>
              <w:instrText xml:space="preserve"> PAGEREF _Toc145369016 \h </w:instrText>
            </w:r>
            <w:r>
              <w:rPr>
                <w:noProof/>
                <w:webHidden/>
              </w:rPr>
            </w:r>
            <w:r>
              <w:rPr>
                <w:noProof/>
                <w:webHidden/>
              </w:rPr>
              <w:fldChar w:fldCharType="separate"/>
            </w:r>
            <w:r>
              <w:rPr>
                <w:noProof/>
                <w:webHidden/>
              </w:rPr>
              <w:t>49</w:t>
            </w:r>
            <w:r>
              <w:rPr>
                <w:noProof/>
                <w:webHidden/>
              </w:rPr>
              <w:fldChar w:fldCharType="end"/>
            </w:r>
          </w:hyperlink>
        </w:p>
        <w:p w14:paraId="1ECE6F74" w14:textId="3B28F59C"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17" w:history="1">
            <w:r w:rsidRPr="001F4007">
              <w:rPr>
                <w:rStyle w:val="Lienhypertexte"/>
                <w:noProof/>
              </w:rPr>
              <w:t>3.3.6</w:t>
            </w:r>
            <w:r>
              <w:rPr>
                <w:rFonts w:asciiTheme="minorHAnsi" w:eastAsiaTheme="minorEastAsia" w:hAnsiTheme="minorHAnsi"/>
                <w:noProof/>
                <w:sz w:val="22"/>
                <w:szCs w:val="22"/>
                <w:lang w:eastAsia="fr-FR"/>
              </w:rPr>
              <w:tab/>
            </w:r>
            <w:r w:rsidRPr="001F4007">
              <w:rPr>
                <w:rStyle w:val="Lienhypertexte"/>
                <w:noProof/>
              </w:rPr>
              <w:t>Normalisation et standardisation</w:t>
            </w:r>
            <w:r>
              <w:rPr>
                <w:noProof/>
                <w:webHidden/>
              </w:rPr>
              <w:tab/>
            </w:r>
            <w:r>
              <w:rPr>
                <w:noProof/>
                <w:webHidden/>
              </w:rPr>
              <w:fldChar w:fldCharType="begin"/>
            </w:r>
            <w:r>
              <w:rPr>
                <w:noProof/>
                <w:webHidden/>
              </w:rPr>
              <w:instrText xml:space="preserve"> PAGEREF _Toc145369017 \h </w:instrText>
            </w:r>
            <w:r>
              <w:rPr>
                <w:noProof/>
                <w:webHidden/>
              </w:rPr>
            </w:r>
            <w:r>
              <w:rPr>
                <w:noProof/>
                <w:webHidden/>
              </w:rPr>
              <w:fldChar w:fldCharType="separate"/>
            </w:r>
            <w:r>
              <w:rPr>
                <w:noProof/>
                <w:webHidden/>
              </w:rPr>
              <w:t>50</w:t>
            </w:r>
            <w:r>
              <w:rPr>
                <w:noProof/>
                <w:webHidden/>
              </w:rPr>
              <w:fldChar w:fldCharType="end"/>
            </w:r>
          </w:hyperlink>
        </w:p>
        <w:p w14:paraId="7096707B" w14:textId="335C33B3" w:rsidR="00E92B6A" w:rsidRDefault="00E92B6A">
          <w:pPr>
            <w:pStyle w:val="TM2"/>
            <w:rPr>
              <w:rFonts w:asciiTheme="minorHAnsi" w:eastAsiaTheme="minorEastAsia" w:hAnsiTheme="minorHAnsi"/>
              <w:noProof/>
              <w:sz w:val="22"/>
              <w:szCs w:val="22"/>
              <w:lang w:eastAsia="fr-FR"/>
            </w:rPr>
          </w:pPr>
          <w:hyperlink w:anchor="_Toc145369018" w:history="1">
            <w:r w:rsidRPr="001F4007">
              <w:rPr>
                <w:rStyle w:val="Lienhypertexte"/>
                <w:noProof/>
              </w:rPr>
              <w:t>3.4</w:t>
            </w:r>
            <w:r>
              <w:rPr>
                <w:rFonts w:asciiTheme="minorHAnsi" w:eastAsiaTheme="minorEastAsia" w:hAnsiTheme="minorHAnsi"/>
                <w:noProof/>
                <w:sz w:val="22"/>
                <w:szCs w:val="22"/>
                <w:lang w:eastAsia="fr-FR"/>
              </w:rPr>
              <w:tab/>
            </w:r>
            <w:r w:rsidRPr="001F4007">
              <w:rPr>
                <w:rStyle w:val="Lienhypertexte"/>
                <w:noProof/>
              </w:rPr>
              <w:t>Préparation pour la Modélisation</w:t>
            </w:r>
            <w:r>
              <w:rPr>
                <w:noProof/>
                <w:webHidden/>
              </w:rPr>
              <w:tab/>
            </w:r>
            <w:r>
              <w:rPr>
                <w:noProof/>
                <w:webHidden/>
              </w:rPr>
              <w:fldChar w:fldCharType="begin"/>
            </w:r>
            <w:r>
              <w:rPr>
                <w:noProof/>
                <w:webHidden/>
              </w:rPr>
              <w:instrText xml:space="preserve"> PAGEREF _Toc145369018 \h </w:instrText>
            </w:r>
            <w:r>
              <w:rPr>
                <w:noProof/>
                <w:webHidden/>
              </w:rPr>
            </w:r>
            <w:r>
              <w:rPr>
                <w:noProof/>
                <w:webHidden/>
              </w:rPr>
              <w:fldChar w:fldCharType="separate"/>
            </w:r>
            <w:r>
              <w:rPr>
                <w:noProof/>
                <w:webHidden/>
              </w:rPr>
              <w:t>50</w:t>
            </w:r>
            <w:r>
              <w:rPr>
                <w:noProof/>
                <w:webHidden/>
              </w:rPr>
              <w:fldChar w:fldCharType="end"/>
            </w:r>
          </w:hyperlink>
        </w:p>
        <w:p w14:paraId="5666197D" w14:textId="2A1219CC"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19" w:history="1">
            <w:r w:rsidRPr="001F4007">
              <w:rPr>
                <w:rStyle w:val="Lienhypertexte"/>
                <w:noProof/>
              </w:rPr>
              <w:t>3.4.1</w:t>
            </w:r>
            <w:r>
              <w:rPr>
                <w:rFonts w:asciiTheme="minorHAnsi" w:eastAsiaTheme="minorEastAsia" w:hAnsiTheme="minorHAnsi"/>
                <w:noProof/>
                <w:sz w:val="22"/>
                <w:szCs w:val="22"/>
                <w:lang w:eastAsia="fr-FR"/>
              </w:rPr>
              <w:tab/>
            </w:r>
            <w:r w:rsidRPr="001F4007">
              <w:rPr>
                <w:rStyle w:val="Lienhypertexte"/>
                <w:noProof/>
              </w:rPr>
              <w:t>Séparation du dataset</w:t>
            </w:r>
            <w:r>
              <w:rPr>
                <w:noProof/>
                <w:webHidden/>
              </w:rPr>
              <w:tab/>
            </w:r>
            <w:r>
              <w:rPr>
                <w:noProof/>
                <w:webHidden/>
              </w:rPr>
              <w:fldChar w:fldCharType="begin"/>
            </w:r>
            <w:r>
              <w:rPr>
                <w:noProof/>
                <w:webHidden/>
              </w:rPr>
              <w:instrText xml:space="preserve"> PAGEREF _Toc145369019 \h </w:instrText>
            </w:r>
            <w:r>
              <w:rPr>
                <w:noProof/>
                <w:webHidden/>
              </w:rPr>
            </w:r>
            <w:r>
              <w:rPr>
                <w:noProof/>
                <w:webHidden/>
              </w:rPr>
              <w:fldChar w:fldCharType="separate"/>
            </w:r>
            <w:r>
              <w:rPr>
                <w:noProof/>
                <w:webHidden/>
              </w:rPr>
              <w:t>50</w:t>
            </w:r>
            <w:r>
              <w:rPr>
                <w:noProof/>
                <w:webHidden/>
              </w:rPr>
              <w:fldChar w:fldCharType="end"/>
            </w:r>
          </w:hyperlink>
        </w:p>
        <w:p w14:paraId="25ECC586" w14:textId="78476D12" w:rsidR="00E92B6A" w:rsidRDefault="00E92B6A">
          <w:pPr>
            <w:pStyle w:val="TM3"/>
            <w:tabs>
              <w:tab w:val="left" w:pos="1320"/>
              <w:tab w:val="right" w:leader="dot" w:pos="10188"/>
            </w:tabs>
            <w:rPr>
              <w:rFonts w:asciiTheme="minorHAnsi" w:eastAsiaTheme="minorEastAsia" w:hAnsiTheme="minorHAnsi"/>
              <w:noProof/>
              <w:sz w:val="22"/>
              <w:szCs w:val="22"/>
              <w:lang w:eastAsia="fr-FR"/>
            </w:rPr>
          </w:pPr>
          <w:hyperlink w:anchor="_Toc145369020" w:history="1">
            <w:r w:rsidRPr="001F4007">
              <w:rPr>
                <w:rStyle w:val="Lienhypertexte"/>
                <w:noProof/>
              </w:rPr>
              <w:t>3.4.2</w:t>
            </w:r>
            <w:r>
              <w:rPr>
                <w:rFonts w:asciiTheme="minorHAnsi" w:eastAsiaTheme="minorEastAsia" w:hAnsiTheme="minorHAnsi"/>
                <w:noProof/>
                <w:sz w:val="22"/>
                <w:szCs w:val="22"/>
                <w:lang w:eastAsia="fr-FR"/>
              </w:rPr>
              <w:tab/>
            </w:r>
            <w:r w:rsidRPr="001F4007">
              <w:rPr>
                <w:rStyle w:val="Lienhypertexte"/>
                <w:noProof/>
              </w:rPr>
              <w:t>Sélection des variables pour la modélisation</w:t>
            </w:r>
            <w:r>
              <w:rPr>
                <w:noProof/>
                <w:webHidden/>
              </w:rPr>
              <w:tab/>
            </w:r>
            <w:r>
              <w:rPr>
                <w:noProof/>
                <w:webHidden/>
              </w:rPr>
              <w:fldChar w:fldCharType="begin"/>
            </w:r>
            <w:r>
              <w:rPr>
                <w:noProof/>
                <w:webHidden/>
              </w:rPr>
              <w:instrText xml:space="preserve"> PAGEREF _Toc145369020 \h </w:instrText>
            </w:r>
            <w:r>
              <w:rPr>
                <w:noProof/>
                <w:webHidden/>
              </w:rPr>
            </w:r>
            <w:r>
              <w:rPr>
                <w:noProof/>
                <w:webHidden/>
              </w:rPr>
              <w:fldChar w:fldCharType="separate"/>
            </w:r>
            <w:r>
              <w:rPr>
                <w:noProof/>
                <w:webHidden/>
              </w:rPr>
              <w:t>50</w:t>
            </w:r>
            <w:r>
              <w:rPr>
                <w:noProof/>
                <w:webHidden/>
              </w:rPr>
              <w:fldChar w:fldCharType="end"/>
            </w:r>
          </w:hyperlink>
        </w:p>
        <w:p w14:paraId="07627BDA" w14:textId="224B647C" w:rsidR="00E92B6A" w:rsidRDefault="00E92B6A">
          <w:pPr>
            <w:pStyle w:val="TM1"/>
            <w:tabs>
              <w:tab w:val="left" w:pos="480"/>
              <w:tab w:val="right" w:leader="dot" w:pos="10188"/>
            </w:tabs>
            <w:rPr>
              <w:rFonts w:asciiTheme="minorHAnsi" w:eastAsiaTheme="minorEastAsia" w:hAnsiTheme="minorHAnsi"/>
              <w:noProof/>
              <w:sz w:val="22"/>
              <w:szCs w:val="22"/>
              <w:lang w:eastAsia="fr-FR"/>
            </w:rPr>
          </w:pPr>
          <w:hyperlink w:anchor="_Toc145369021" w:history="1">
            <w:r w:rsidRPr="001F4007">
              <w:rPr>
                <w:rStyle w:val="Lienhypertexte"/>
                <w:noProof/>
              </w:rPr>
              <w:t>4</w:t>
            </w:r>
            <w:r>
              <w:rPr>
                <w:rFonts w:asciiTheme="minorHAnsi" w:eastAsiaTheme="minorEastAsia" w:hAnsiTheme="minorHAnsi"/>
                <w:noProof/>
                <w:sz w:val="22"/>
                <w:szCs w:val="22"/>
                <w:lang w:eastAsia="fr-FR"/>
              </w:rPr>
              <w:tab/>
            </w:r>
            <w:r w:rsidRPr="001F4007">
              <w:rPr>
                <w:rStyle w:val="Lienhypertexte"/>
                <w:noProof/>
              </w:rPr>
              <w:t>Conclusion</w:t>
            </w:r>
            <w:r>
              <w:rPr>
                <w:noProof/>
                <w:webHidden/>
              </w:rPr>
              <w:tab/>
            </w:r>
            <w:r>
              <w:rPr>
                <w:noProof/>
                <w:webHidden/>
              </w:rPr>
              <w:fldChar w:fldCharType="begin"/>
            </w:r>
            <w:r>
              <w:rPr>
                <w:noProof/>
                <w:webHidden/>
              </w:rPr>
              <w:instrText xml:space="preserve"> PAGEREF _Toc145369021 \h </w:instrText>
            </w:r>
            <w:r>
              <w:rPr>
                <w:noProof/>
                <w:webHidden/>
              </w:rPr>
            </w:r>
            <w:r>
              <w:rPr>
                <w:noProof/>
                <w:webHidden/>
              </w:rPr>
              <w:fldChar w:fldCharType="separate"/>
            </w:r>
            <w:r>
              <w:rPr>
                <w:noProof/>
                <w:webHidden/>
              </w:rPr>
              <w:t>50</w:t>
            </w:r>
            <w:r>
              <w:rPr>
                <w:noProof/>
                <w:webHidden/>
              </w:rPr>
              <w:fldChar w:fldCharType="end"/>
            </w:r>
          </w:hyperlink>
        </w:p>
        <w:p w14:paraId="11DA634F" w14:textId="16BDD17D"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8" w:name="_Toc145368980"/>
      <w:r w:rsidRPr="009B4D1B">
        <w:lastRenderedPageBreak/>
        <w:t>Introduction</w:t>
      </w:r>
      <w:bookmarkEnd w:id="8"/>
    </w:p>
    <w:p w14:paraId="0473784B" w14:textId="77777777" w:rsidR="002E30B2" w:rsidRPr="002E30B2" w:rsidRDefault="002E30B2" w:rsidP="002E30B2"/>
    <w:p w14:paraId="0DFB4A8C" w14:textId="1045D562" w:rsidR="002E30B2" w:rsidRDefault="002E30B2" w:rsidP="002E30B2">
      <w:pPr>
        <w:pStyle w:val="Titre2"/>
      </w:pPr>
      <w:bookmarkStart w:id="9" w:name="_Toc145368981"/>
      <w:r>
        <w:t>Objectifs</w:t>
      </w:r>
      <w:bookmarkEnd w:id="9"/>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w:t>
      </w:r>
      <w:proofErr w:type="spellStart"/>
      <w:r w:rsidR="007602C7">
        <w:t>RainTomorrow</w:t>
      </w:r>
      <w:proofErr w:type="spellEnd"/>
      <w:r w:rsidR="007602C7">
        <w:t>)</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10" w:name="_Toc145368982"/>
      <w:r>
        <w:t>Contexte historique et enjeux</w:t>
      </w:r>
      <w:bookmarkEnd w:id="10"/>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11" w:name="_Toc145368983"/>
      <w:r>
        <w:t>Contexte géographique et climatique</w:t>
      </w:r>
      <w:bookmarkEnd w:id="11"/>
    </w:p>
    <w:p w14:paraId="487509D3" w14:textId="264CC29B" w:rsidR="002E30B2" w:rsidRDefault="002E30B2" w:rsidP="00213F6E">
      <w:pPr>
        <w:pStyle w:val="Corpsdetexte"/>
      </w:pPr>
    </w:p>
    <w:p w14:paraId="7E00B388" w14:textId="36A93A8E" w:rsidR="002E30B2" w:rsidRPr="002602FD" w:rsidRDefault="002E30B2" w:rsidP="00213F6E">
      <w:pPr>
        <w:pStyle w:val="Corpsdetexte"/>
        <w:rPr>
          <w:color w:val="FF0000"/>
        </w:rPr>
      </w:pPr>
      <w:r w:rsidRPr="002602FD">
        <w:rPr>
          <w:color w:val="FF0000"/>
          <w:highlight w:val="yellow"/>
        </w:rPr>
        <w:t xml:space="preserve">une brève description du climat général de l’Australie, ses particularités </w:t>
      </w:r>
      <w:commentRangeStart w:id="12"/>
      <w:r w:rsidRPr="002602FD">
        <w:rPr>
          <w:color w:val="FF0000"/>
          <w:highlight w:val="yellow"/>
        </w:rPr>
        <w:t>régionales</w:t>
      </w:r>
      <w:commentRangeEnd w:id="12"/>
      <w:r w:rsidR="00E92B6A">
        <w:rPr>
          <w:rStyle w:val="Marquedecommentaire"/>
        </w:rPr>
        <w:commentReference w:id="12"/>
      </w:r>
    </w:p>
    <w:p w14:paraId="4BBA9D2E" w14:textId="46B12F76" w:rsidR="009B4D1B" w:rsidRDefault="009B4D1B" w:rsidP="009B4D1B">
      <w:pPr>
        <w:pStyle w:val="Titre1"/>
      </w:pPr>
      <w:bookmarkStart w:id="13" w:name="_Toc145368984"/>
      <w:r>
        <w:t>Exploration des données et visualisation</w:t>
      </w:r>
      <w:bookmarkEnd w:id="13"/>
    </w:p>
    <w:p w14:paraId="3D2FBCE9" w14:textId="0595FCD9" w:rsidR="00A91B43" w:rsidRDefault="00D92B2A" w:rsidP="00F339FA">
      <w:pPr>
        <w:pStyle w:val="Titre2"/>
      </w:pPr>
      <w:bookmarkStart w:id="14" w:name="_Toc145368985"/>
      <w:r>
        <w:t>Sources de données</w:t>
      </w:r>
      <w:bookmarkEnd w:id="14"/>
    </w:p>
    <w:p w14:paraId="7AB73998" w14:textId="67A7DA07" w:rsidR="00A91B43" w:rsidRDefault="00A91B43" w:rsidP="00F339FA">
      <w:pPr>
        <w:pStyle w:val="Titre3"/>
      </w:pPr>
      <w:bookmarkStart w:id="15" w:name="_Toc145368986"/>
      <w:proofErr w:type="spellStart"/>
      <w:r>
        <w:t>Kaggle</w:t>
      </w:r>
      <w:bookmarkEnd w:id="15"/>
      <w:proofErr w:type="spellEnd"/>
    </w:p>
    <w:p w14:paraId="16769112" w14:textId="067968D4" w:rsidR="009F210B" w:rsidRDefault="009F210B" w:rsidP="009F210B">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0" w:history="1">
        <w:r w:rsidRPr="00D2699C">
          <w:rPr>
            <w:rStyle w:val="Lienhypertexte"/>
          </w:rPr>
          <w:t>https://www.kaggle.com/datasets/jsphyg/weather-dataset-rattle-package</w:t>
        </w:r>
      </w:hyperlink>
      <w:r>
        <w:t xml:space="preserve"> ).</w:t>
      </w:r>
    </w:p>
    <w:p w14:paraId="702F6CF0" w14:textId="135EE6EB" w:rsidR="009F210B" w:rsidRDefault="009F210B" w:rsidP="009F210B"/>
    <w:p w14:paraId="22F78DC9" w14:textId="4E790EE4" w:rsidR="007F06CF" w:rsidRDefault="007F06CF" w:rsidP="007F06CF">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16" w:name="_Toc145368987"/>
      <w:r>
        <w:lastRenderedPageBreak/>
        <w:t xml:space="preserve">Bureau of </w:t>
      </w:r>
      <w:proofErr w:type="spellStart"/>
      <w:r w:rsidRPr="00F339FA">
        <w:t>Meteorology</w:t>
      </w:r>
      <w:bookmarkEnd w:id="16"/>
      <w:proofErr w:type="spellEnd"/>
    </w:p>
    <w:p w14:paraId="77BCA6F1" w14:textId="77777777" w:rsidR="00A91B43" w:rsidRDefault="00A91B43" w:rsidP="00A91B43">
      <w:r>
        <w:t xml:space="preserve">Le site du Bureau of </w:t>
      </w:r>
      <w:proofErr w:type="spellStart"/>
      <w:r>
        <w:t>Meteorology</w:t>
      </w:r>
      <w:proofErr w:type="spellEnd"/>
      <w:r>
        <w:t xml:space="preserve"> du gouvernement australien ( </w:t>
      </w:r>
      <w:hyperlink r:id="rId11" w:history="1">
        <w:r w:rsidRPr="00D2699C">
          <w:rPr>
            <w:rStyle w:val="Lienhypertexte"/>
          </w:rPr>
          <w:t>http://www.bom.gov.au/climate/data/</w:t>
        </w:r>
      </w:hyperlink>
    </w:p>
    <w:p w14:paraId="1B5D7007" w14:textId="77777777" w:rsidR="00A91B43" w:rsidRDefault="00A91B43" w:rsidP="00A91B43">
      <w:r>
        <w:t xml:space="preserve"> )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w:t>
      </w:r>
      <w:proofErr w:type="spellStart"/>
      <w:r>
        <w:t>témpératures</w:t>
      </w:r>
      <w:proofErr w:type="spellEnd"/>
      <w:r>
        <w:t xml:space="preserve">). Dans tous les cas, ce téléchargement doit s’effectuer pour chaque station météorologique, laquelle n’est pas directement indiquée dans le </w:t>
      </w:r>
      <w:proofErr w:type="spellStart"/>
      <w:r>
        <w:t>dataset</w:t>
      </w:r>
      <w:proofErr w:type="spellEnd"/>
      <w:r>
        <w:t xml:space="preserve"> original. </w:t>
      </w:r>
    </w:p>
    <w:p w14:paraId="6A9F7569" w14:textId="77777777" w:rsidR="00A91B43" w:rsidRDefault="00A91B43" w:rsidP="00A91B43">
      <w:r>
        <w:t xml:space="preserve">Au final,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153D23D0" w14:textId="77777777" w:rsidR="00A91B43" w:rsidRDefault="00A91B43" w:rsidP="007F06CF"/>
    <w:p w14:paraId="3ACD904D" w14:textId="4ABB331C" w:rsidR="007F06CF" w:rsidRDefault="00A91B43" w:rsidP="00A91B43">
      <w:pPr>
        <w:pStyle w:val="Titre2"/>
      </w:pPr>
      <w:bookmarkStart w:id="17" w:name="_Toc145368988"/>
      <w:r>
        <w:t xml:space="preserve">Variables du </w:t>
      </w:r>
      <w:proofErr w:type="spellStart"/>
      <w:r>
        <w:t>dataset</w:t>
      </w:r>
      <w:bookmarkEnd w:id="17"/>
      <w:proofErr w:type="spellEnd"/>
    </w:p>
    <w:p w14:paraId="66EF5041" w14:textId="3531A180" w:rsidR="00951488" w:rsidRDefault="00951488" w:rsidP="009F210B"/>
    <w:p w14:paraId="4C0D7A06" w14:textId="0EE7B21E" w:rsidR="00A91B43" w:rsidRDefault="00A91B43" w:rsidP="009F210B">
      <w:r>
        <w:t xml:space="preserve">Le </w:t>
      </w:r>
      <w:proofErr w:type="spellStart"/>
      <w:r>
        <w:t>dataset</w:t>
      </w:r>
      <w:proofErr w:type="spellEnd"/>
      <w:r>
        <w:t xml:space="preserve"> contient les 23 variables suivantes :</w:t>
      </w:r>
    </w:p>
    <w:p w14:paraId="3763F67B" w14:textId="77777777" w:rsidR="00A91B43" w:rsidRDefault="00A91B43" w:rsidP="009F210B"/>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RainTomorrow</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0F011A9B" w14:textId="56BE7597" w:rsidR="00D92B2A" w:rsidRDefault="00D92B2A">
      <w:pPr>
        <w:pStyle w:val="Lgende"/>
      </w:pPr>
      <w:bookmarkStart w:id="18" w:name="_Ref144795463"/>
      <w:r>
        <w:t xml:space="preserve">Tableau </w:t>
      </w:r>
      <w:r>
        <w:fldChar w:fldCharType="begin"/>
      </w:r>
      <w:r>
        <w:instrText xml:space="preserve"> SEQ Tableau \* ARABIC </w:instrText>
      </w:r>
      <w:r>
        <w:fldChar w:fldCharType="separate"/>
      </w:r>
      <w:r>
        <w:rPr>
          <w:noProof/>
        </w:rPr>
        <w:t>1</w:t>
      </w:r>
      <w:r>
        <w:fldChar w:fldCharType="end"/>
      </w:r>
      <w:r>
        <w:t> : Les variables de l’ensemble de données</w:t>
      </w:r>
    </w:p>
    <w:bookmarkEnd w:id="18"/>
    <w:p w14:paraId="2FDFC324" w14:textId="270E5C60" w:rsidR="007F06CF" w:rsidRDefault="007F06CF" w:rsidP="009F210B"/>
    <w:p w14:paraId="7295E3D3" w14:textId="23C6CA6F" w:rsidR="0041666E" w:rsidRDefault="0041666E" w:rsidP="0041666E">
      <w:pPr>
        <w:pStyle w:val="Corpsdetexte"/>
      </w:pPr>
      <w:r>
        <w:t>L</w:t>
      </w:r>
      <w:r w:rsidR="00CB6026">
        <w:t>a figure</w:t>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6CFA90BC" w14:textId="2B6C5B26" w:rsidR="0041666E" w:rsidRDefault="0041666E" w:rsidP="009A40D1">
      <w:pPr>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570C116E" w14:textId="40328139" w:rsidR="0041666E" w:rsidRDefault="00CB6026" w:rsidP="0041666E">
      <w:pPr>
        <w:pStyle w:val="Lgende"/>
      </w:pPr>
      <w:bookmarkStart w:id="19" w:name="_Ref144795480"/>
      <w:r>
        <w:t>Figure</w:t>
      </w:r>
      <w:r w:rsidR="0041666E">
        <w:t xml:space="preserve"> </w:t>
      </w:r>
      <w:r w:rsidR="00D92B2A">
        <w:fldChar w:fldCharType="begin"/>
      </w:r>
      <w:r w:rsidR="00D92B2A">
        <w:instrText xml:space="preserve"> SEQ Tableau \* ARABIC </w:instrText>
      </w:r>
      <w:r w:rsidR="00D92B2A">
        <w:fldChar w:fldCharType="separate"/>
      </w:r>
      <w:r w:rsidR="00D92B2A">
        <w:rPr>
          <w:noProof/>
        </w:rPr>
        <w:t>2</w:t>
      </w:r>
      <w:r w:rsidR="00D92B2A">
        <w:fldChar w:fldCharType="end"/>
      </w:r>
      <w:bookmarkEnd w:id="19"/>
      <w:r w:rsidR="0041666E">
        <w:t xml:space="preserve"> : </w:t>
      </w:r>
      <w:proofErr w:type="spellStart"/>
      <w:r w:rsidR="0041666E">
        <w:t>Overview</w:t>
      </w:r>
      <w:proofErr w:type="spellEnd"/>
      <w:r w:rsidR="0041666E">
        <w:t xml:space="preserve"> du </w:t>
      </w:r>
      <w:proofErr w:type="spellStart"/>
      <w:r w:rsidR="0041666E">
        <w:t>dataset</w:t>
      </w:r>
      <w:proofErr w:type="spellEnd"/>
    </w:p>
    <w:p w14:paraId="573CB59B" w14:textId="77777777" w:rsidR="0041666E" w:rsidRDefault="0041666E" w:rsidP="009F210B"/>
    <w:p w14:paraId="48605523" w14:textId="77777777" w:rsidR="0041666E" w:rsidRDefault="0041666E" w:rsidP="009F210B"/>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WindDir9am et WindDir3pm</w:t>
      </w:r>
    </w:p>
    <w:p w14:paraId="5DF4F4B8" w14:textId="77777777" w:rsidR="0041666E" w:rsidRDefault="0041666E" w:rsidP="0041666E">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6BCCDCB7" w:rsidR="0041666E" w:rsidRDefault="0041666E" w:rsidP="0041666E">
      <w:pPr>
        <w:pStyle w:val="Paragraphedeliste"/>
        <w:numPr>
          <w:ilvl w:val="0"/>
          <w:numId w:val="23"/>
        </w:numPr>
      </w:pPr>
      <w:proofErr w:type="spellStart"/>
      <w:r>
        <w:t>RainToday</w:t>
      </w:r>
      <w:proofErr w:type="spellEnd"/>
      <w:r>
        <w:t xml:space="preserve"> est indiquée comme </w:t>
      </w:r>
      <w:proofErr w:type="spellStart"/>
      <w:r>
        <w:t>True</w:t>
      </w:r>
      <w:proofErr w:type="spellEnd"/>
      <w:r>
        <w:t xml:space="preserve"> si </w:t>
      </w:r>
      <w:proofErr w:type="spellStart"/>
      <w:r>
        <w:t>Rainfall</w:t>
      </w:r>
      <w:proofErr w:type="spellEnd"/>
      <w:r>
        <w:t>&gt;1</w:t>
      </w:r>
    </w:p>
    <w:p w14:paraId="2D3C5889" w14:textId="12246C47" w:rsidR="0041666E" w:rsidRDefault="0041666E" w:rsidP="0041666E">
      <w:pPr>
        <w:pStyle w:val="Paragraphedeliste"/>
        <w:numPr>
          <w:ilvl w:val="0"/>
          <w:numId w:val="23"/>
        </w:numPr>
      </w:pPr>
      <w:proofErr w:type="spellStart"/>
      <w:r>
        <w:t>RainTomorrow</w:t>
      </w:r>
      <w:proofErr w:type="spellEnd"/>
      <w:r>
        <w:t xml:space="preserve"> d’une date donnée est égale à </w:t>
      </w:r>
      <w:proofErr w:type="spellStart"/>
      <w:r>
        <w:t>RainToday</w:t>
      </w:r>
      <w:proofErr w:type="spellEnd"/>
      <w:r>
        <w:t xml:space="preserve"> de la date du lendemain, pour Location donnée</w:t>
      </w:r>
    </w:p>
    <w:p w14:paraId="1A5A894E" w14:textId="70265A62" w:rsidR="0041666E" w:rsidRDefault="0041666E" w:rsidP="0041666E">
      <w:r>
        <w:lastRenderedPageBreak/>
        <w:t>Nous avons vérifié et confirmé ces deux affirmations.</w:t>
      </w:r>
    </w:p>
    <w:p w14:paraId="0A664DF4" w14:textId="1D64A177" w:rsidR="00D04001" w:rsidRDefault="00D04001" w:rsidP="00D04001">
      <w:pPr>
        <w:pStyle w:val="Titre2"/>
      </w:pPr>
      <w:bookmarkStart w:id="20" w:name="_Toc145368989"/>
      <w:r>
        <w:t>Statistiques descriptives</w:t>
      </w:r>
      <w:bookmarkEnd w:id="20"/>
    </w:p>
    <w:p w14:paraId="71E9B0A8" w14:textId="74738716" w:rsidR="009F210B" w:rsidRDefault="00DD3B80" w:rsidP="00DD3B80">
      <w:pPr>
        <w:pStyle w:val="Titre3"/>
      </w:pPr>
      <w:bookmarkStart w:id="21" w:name="_Toc145368990"/>
      <w:r>
        <w:t>Location</w:t>
      </w:r>
      <w:bookmarkEnd w:id="21"/>
    </w:p>
    <w:p w14:paraId="0CF68BB6" w14:textId="2A3A09E7" w:rsidR="008231E6" w:rsidRDefault="008231E6" w:rsidP="009F210B">
      <w:r>
        <w:t>Il s’agit d’une variable catégorielle indiquant la localisation de la station météorologique.</w:t>
      </w:r>
    </w:p>
    <w:p w14:paraId="0F125E3E" w14:textId="16542A7D" w:rsidR="00DD3B80" w:rsidRDefault="00F41915" w:rsidP="009F210B">
      <w:r>
        <w:t>Il y a 49 Location au total dont l</w:t>
      </w:r>
      <w:r w:rsidR="00DD3B80">
        <w:t xml:space="preserve">a </w:t>
      </w:r>
      <w:r w:rsidR="00DD3B80">
        <w:fldChar w:fldCharType="begin"/>
      </w:r>
      <w:r w:rsidR="00DD3B80">
        <w:instrText xml:space="preserve"> REF _Ref144720026 \h </w:instrText>
      </w:r>
      <w:r w:rsidR="00DD3B80">
        <w:fldChar w:fldCharType="separate"/>
      </w:r>
      <w:r w:rsidR="00DD3B80">
        <w:t xml:space="preserve">Figure </w:t>
      </w:r>
      <w:r w:rsidR="00DD3B80">
        <w:rPr>
          <w:noProof/>
        </w:rPr>
        <w:t>1</w:t>
      </w:r>
      <w:r w:rsidR="00DD3B80">
        <w:fldChar w:fldCharType="end"/>
      </w:r>
      <w:r w:rsidR="00DD3B80">
        <w:t xml:space="preserve"> représente la distribution. Les trois stations météorologiques </w:t>
      </w:r>
      <w:proofErr w:type="spellStart"/>
      <w:r w:rsidR="00DD3B80">
        <w:rPr>
          <w:i/>
          <w:iCs/>
        </w:rPr>
        <w:t>Uluru</w:t>
      </w:r>
      <w:proofErr w:type="spellEnd"/>
      <w:r w:rsidR="00DD3B80">
        <w:rPr>
          <w:i/>
          <w:iCs/>
        </w:rPr>
        <w:t xml:space="preserve">, Katherine </w:t>
      </w:r>
      <w:r w:rsidR="00DD3B80">
        <w:t xml:space="preserve">et </w:t>
      </w:r>
      <w:proofErr w:type="spellStart"/>
      <w:r w:rsidR="00DD3B80">
        <w:rPr>
          <w:i/>
          <w:iCs/>
        </w:rPr>
        <w:t>Nhil</w:t>
      </w:r>
      <w:proofErr w:type="spellEnd"/>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2C4A11E9" w14:textId="307732D3" w:rsidR="00DD3B80" w:rsidRDefault="00DD3B80" w:rsidP="00DD3B80">
      <w:pPr>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2397E34D" w14:textId="50B8DBDB" w:rsidR="009D2B21" w:rsidRDefault="009D2B21" w:rsidP="009D2B21"/>
    <w:p w14:paraId="5ED74137" w14:textId="74C531B8" w:rsidR="009D2B21" w:rsidRDefault="009D2B21" w:rsidP="009D2B21">
      <w:r>
        <w:t xml:space="preserve">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w:t>
      </w:r>
      <w:r>
        <w:lastRenderedPageBreak/>
        <w:t>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7E762F28" w:rsidR="00F2189E" w:rsidRDefault="00B2542E" w:rsidP="009D2B21">
      <w:r>
        <w:t xml:space="preserve">Plusieurs Location possèdent le suffixe « Airport », semblant indiquer que certaines stations météorologiques sont assez proches (« Perth » </w:t>
      </w:r>
      <w:proofErr w:type="gramStart"/>
      <w:r>
        <w:t>/  «</w:t>
      </w:r>
      <w:proofErr w:type="gramEnd"/>
      <w:r>
        <w:t> </w:t>
      </w:r>
      <w:proofErr w:type="spellStart"/>
      <w:r>
        <w:t>PerthAirport</w:t>
      </w:r>
      <w:proofErr w:type="spellEnd"/>
      <w:r>
        <w:t> », « Melbourne » / « </w:t>
      </w:r>
      <w:proofErr w:type="spellStart"/>
      <w:r>
        <w:t>MelbourneAirport</w:t>
      </w:r>
      <w:proofErr w:type="spellEnd"/>
      <w:r>
        <w:t> »</w:t>
      </w:r>
      <w:r w:rsidR="00FA16C5">
        <w:t xml:space="preserve"> et « Sydney » / « </w:t>
      </w:r>
      <w:proofErr w:type="spellStart"/>
      <w:r w:rsidR="00FA16C5">
        <w:t>SydneyAirport</w:t>
      </w:r>
      <w:proofErr w:type="spellEnd"/>
      <w:r w:rsidR="00FA16C5">
        <w:t xml:space="preserve"> »). </w:t>
      </w:r>
      <w:r w:rsidR="00F2189E">
        <w:t>Il s’agit d’une information à garder en tête pour d’éventuels renseignement de valeurs nulles.</w:t>
      </w:r>
    </w:p>
    <w:p w14:paraId="204CAEE9" w14:textId="466CEF98" w:rsidR="00F2189E" w:rsidRDefault="00F2189E" w:rsidP="009D2B21">
      <w:r>
        <w:t xml:space="preserve">Nous avons recherché les latitudes et longitudes des 49 Location dans l’objectif de pouvoir les situer sur la carte de l’Australie et mieux comprendre certaines données. Pour cela, nous avons croisé le nom de chaque Location avec une liste de villes australiennes de la </w:t>
      </w:r>
      <w:proofErr w:type="spellStart"/>
      <w:r w:rsidRPr="00F2189E">
        <w:t>Australia</w:t>
      </w:r>
      <w:proofErr w:type="spellEnd"/>
      <w:r w:rsidRPr="00F2189E">
        <w:t xml:space="preserve"> </w:t>
      </w:r>
      <w:proofErr w:type="spellStart"/>
      <w:r w:rsidRPr="00F2189E">
        <w:t>Cities</w:t>
      </w:r>
      <w:proofErr w:type="spellEnd"/>
      <w:r w:rsidRPr="00F2189E">
        <w:t xml:space="preserve"> </w:t>
      </w:r>
      <w:proofErr w:type="spellStart"/>
      <w:r w:rsidRPr="00F2189E">
        <w:t>Database</w:t>
      </w:r>
      <w:proofErr w:type="spellEnd"/>
      <w:r>
        <w:t xml:space="preserve"> de </w:t>
      </w:r>
      <w:proofErr w:type="spellStart"/>
      <w:r>
        <w:t>Kaggle</w:t>
      </w:r>
      <w:proofErr w:type="spellEnd"/>
      <w:r>
        <w:t xml:space="preserve"> ( </w:t>
      </w:r>
      <w:hyperlink r:id="rId14" w:history="1">
        <w:r w:rsidRPr="00D2699C">
          <w:rPr>
            <w:rStyle w:val="Lienhypertexte"/>
          </w:rPr>
          <w:t>https://www.kaggle.com/datasets/maryamalizadeh/worldcities-australia</w:t>
        </w:r>
      </w:hyperlink>
      <w:r>
        <w:t xml:space="preserve"> ), ainsi qu’avec la liste des stations météorologiques ( </w:t>
      </w:r>
      <w:hyperlink r:id="rId15"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45B84433" w14:textId="77777777" w:rsidR="00F2189E" w:rsidRDefault="00F2189E" w:rsidP="009D2B21"/>
    <w:p w14:paraId="32A335AE" w14:textId="1F5F319A" w:rsidR="00FA16C5" w:rsidRDefault="00FA16C5" w:rsidP="009D2B21"/>
    <w:p w14:paraId="21FE9CD1" w14:textId="4B4CD3EF" w:rsidR="00FA16C5" w:rsidRDefault="00CB6026" w:rsidP="009D2B21">
      <w:r>
        <w:rPr>
          <w:noProof/>
          <w:lang w:eastAsia="fr-FR"/>
        </w:rPr>
        <w:drawing>
          <wp:inline distT="0" distB="0" distL="0" distR="0" wp14:anchorId="5D6B5DE0" wp14:editId="457681A2">
            <wp:extent cx="6475730" cy="4731385"/>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5730" cy="4731385"/>
                    </a:xfrm>
                    <a:prstGeom prst="rect">
                      <a:avLst/>
                    </a:prstGeom>
                  </pic:spPr>
                </pic:pic>
              </a:graphicData>
            </a:graphic>
          </wp:inline>
        </w:drawing>
      </w:r>
    </w:p>
    <w:p w14:paraId="36CFCCB7" w14:textId="11CB2D40" w:rsidR="00CB6026" w:rsidRPr="00055564" w:rsidRDefault="00CB6026" w:rsidP="00CB6026">
      <w:pPr>
        <w:pStyle w:val="Lgende"/>
      </w:pPr>
      <w:r>
        <w:t xml:space="preserve">Figure </w:t>
      </w:r>
      <w:r w:rsidR="00F2189E">
        <w:t>4</w:t>
      </w:r>
      <w:r>
        <w:t xml:space="preserve"> : Location – Couleur : température maximale </w:t>
      </w:r>
      <w:r w:rsidR="00F2189E">
        <w:t xml:space="preserve">moyenne </w:t>
      </w:r>
      <w:r>
        <w:t>– Diamètre : taux de journées pluvieuses</w:t>
      </w:r>
    </w:p>
    <w:p w14:paraId="11986F41" w14:textId="7430EF0D" w:rsidR="00F2189E" w:rsidRDefault="00F2189E" w:rsidP="00F2189E">
      <w:r>
        <w:t>Le graphique ci-dessus montre la répartition des données sur les 49 lieux renseignés. La couleur indique la température maxim</w:t>
      </w:r>
      <w:r w:rsidR="00163D93">
        <w:t>ale</w:t>
      </w:r>
      <w:r>
        <w:t xml:space="preserve"> moyenne, le diamètre indique la moyenne de la variable </w:t>
      </w:r>
      <w:proofErr w:type="spellStart"/>
      <w:r>
        <w:t>RainTomorrow</w:t>
      </w:r>
      <w:proofErr w:type="spellEnd"/>
      <w:r>
        <w:t>. Ainsi, le petit cercle orange représentant Uluru tout au centre de la carte témoigne qu’il pleut très peu dans cette ville et que les températures maximales sont élevées en moyenne (30°).</w:t>
      </w:r>
    </w:p>
    <w:p w14:paraId="1FF0D494" w14:textId="77777777" w:rsidR="00F2189E" w:rsidRDefault="00F2189E" w:rsidP="00F2189E">
      <w:r>
        <w:lastRenderedPageBreak/>
        <w:t xml:space="preserve">A l’inverse, le gros point bleu de </w:t>
      </w:r>
      <w:proofErr w:type="spellStart"/>
      <w:r>
        <w:t>MountGinini</w:t>
      </w:r>
      <w:proofErr w:type="spellEnd"/>
      <w:r>
        <w:t xml:space="preserve"> au sud-est témoigne d’une température maximale très faible (11°) et de précipitations plus importantes.</w:t>
      </w:r>
    </w:p>
    <w:p w14:paraId="585475DE" w14:textId="57B32027" w:rsidR="00F2189E" w:rsidRDefault="00163D93" w:rsidP="00F2189E">
      <w:r>
        <w:t>Notons</w:t>
      </w:r>
      <w:r w:rsidR="00F2189E">
        <w:t xml:space="preserve"> que la ville d’Uluru est située au cœur du désert australien, alors que </w:t>
      </w:r>
      <w:proofErr w:type="spellStart"/>
      <w:r w:rsidR="00F2189E">
        <w:t>MountGini</w:t>
      </w:r>
      <w:proofErr w:type="spellEnd"/>
      <w:r w:rsidR="00F2189E">
        <w:t xml:space="preserve"> est une montagne culminant à 1762m.</w:t>
      </w:r>
    </w:p>
    <w:p w14:paraId="0D0B806C" w14:textId="77777777" w:rsidR="00023969" w:rsidRDefault="00023969" w:rsidP="00023969">
      <w:r>
        <w:t>On remarque un gradient nord-sud assez net pour les températures maximales.</w:t>
      </w:r>
    </w:p>
    <w:p w14:paraId="0D4A5886" w14:textId="0FA38CD3" w:rsidR="00023969" w:rsidRDefault="00023969" w:rsidP="00023969">
      <w:r>
        <w:t xml:space="preserve">On remarque </w:t>
      </w:r>
      <w:r w:rsidR="00163D93">
        <w:t xml:space="preserve">également </w:t>
      </w:r>
      <w:r>
        <w:t xml:space="preserve">que la fréquence des </w:t>
      </w:r>
      <w:proofErr w:type="spellStart"/>
      <w:r>
        <w:t>RainTomorrow</w:t>
      </w:r>
      <w:proofErr w:type="spellEnd"/>
      <w:r>
        <w:t xml:space="preserve"> positif se réduit lorsqu’on s’éloigne des côtes.</w:t>
      </w:r>
    </w:p>
    <w:p w14:paraId="7832C360" w14:textId="26D27C1D" w:rsidR="00023969" w:rsidRDefault="00023969" w:rsidP="00023969">
      <w:r>
        <w:t xml:space="preserve">Hormis quelques </w:t>
      </w:r>
      <w:proofErr w:type="spellStart"/>
      <w:r>
        <w:t>outliers</w:t>
      </w:r>
      <w:proofErr w:type="spellEnd"/>
      <w:r>
        <w:t xml:space="preserve"> tels </w:t>
      </w:r>
      <w:proofErr w:type="spellStart"/>
      <w:r>
        <w:t>MountGinini</w:t>
      </w:r>
      <w:proofErr w:type="spellEnd"/>
      <w:r>
        <w:t>, on peut également constater une certaine homogénéité climatique entre des villes proches géographiquement, ce qui nous amène à envisager la création de cluster</w:t>
      </w:r>
      <w:r w:rsidR="00163D93">
        <w:t>s</w:t>
      </w:r>
      <w:r>
        <w:t xml:space="preserve">. Enfin, nous voyons que la station de </w:t>
      </w:r>
      <w:proofErr w:type="spellStart"/>
      <w:r>
        <w:t>Norfork</w:t>
      </w:r>
      <w:proofErr w:type="spellEnd"/>
      <w:r>
        <w:t xml:space="preserve"> Island est particulièrement isolée géographiquement, sur une petite île au large oriental.</w:t>
      </w:r>
    </w:p>
    <w:p w14:paraId="54C779B3" w14:textId="77777777" w:rsidR="00023969" w:rsidRPr="00926D27" w:rsidRDefault="00023969" w:rsidP="00F2189E"/>
    <w:p w14:paraId="6FADB0C0" w14:textId="44827B1C"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cette illustration issue du site de l’Australien Bureau of </w:t>
      </w:r>
      <w:proofErr w:type="spellStart"/>
      <w:r w:rsidR="00023969">
        <w:t>Statistics</w:t>
      </w:r>
      <w:proofErr w:type="spellEnd"/>
      <w:r w:rsidR="00023969">
        <w:t> :</w:t>
      </w:r>
    </w:p>
    <w:p w14:paraId="5F6EF235" w14:textId="281CD672" w:rsidR="00023969" w:rsidRDefault="00023969" w:rsidP="00023969">
      <w:pPr>
        <w:jc w:val="center"/>
      </w:pPr>
      <w:r>
        <w:rPr>
          <w:noProof/>
          <w:lang w:eastAsia="fr-FR"/>
        </w:rPr>
        <w:drawing>
          <wp:inline distT="0" distB="0" distL="0" distR="0" wp14:anchorId="755B8F47" wp14:editId="54949C04">
            <wp:extent cx="3295501" cy="3244850"/>
            <wp:effectExtent l="0" t="0" r="635" b="0"/>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1605" cy="3250860"/>
                    </a:xfrm>
                    <a:prstGeom prst="rect">
                      <a:avLst/>
                    </a:prstGeom>
                    <a:noFill/>
                    <a:ln>
                      <a:noFill/>
                    </a:ln>
                  </pic:spPr>
                </pic:pic>
              </a:graphicData>
            </a:graphic>
          </wp:inline>
        </w:drawing>
      </w:r>
    </w:p>
    <w:p w14:paraId="2C6B3459" w14:textId="77777777" w:rsidR="00F2189E" w:rsidRDefault="00F2189E" w:rsidP="009D2B21"/>
    <w:p w14:paraId="31BB0518" w14:textId="2647D61A" w:rsidR="00FE2401" w:rsidRDefault="00FE2401" w:rsidP="00FE2401">
      <w:pPr>
        <w:pStyle w:val="Titre3"/>
      </w:pPr>
      <w:bookmarkStart w:id="22" w:name="_Toc145368991"/>
      <w:proofErr w:type="spellStart"/>
      <w:r>
        <w:t>RainTomorrow</w:t>
      </w:r>
      <w:bookmarkEnd w:id="22"/>
      <w:proofErr w:type="spellEnd"/>
    </w:p>
    <w:p w14:paraId="5F56AA54" w14:textId="263AD7D6" w:rsidR="00FE2401" w:rsidRDefault="00FE2401" w:rsidP="009F210B">
      <w:r>
        <w:t xml:space="preserve">Regardons en premier lieu la variable </w:t>
      </w:r>
      <w:proofErr w:type="spellStart"/>
      <w:r>
        <w:t>RainTomorrow</w:t>
      </w:r>
      <w:proofErr w:type="spellEnd"/>
      <w:r>
        <w:t>, indiquant s’il pleuvra le lendemain. C’est en effet cette variable que nous allons utiliser dans un premier temps comme variable cible pour notre modélisation. Elle revêt donc une importance particulière.</w:t>
      </w:r>
    </w:p>
    <w:p w14:paraId="3A76EA1C" w14:textId="690EF85C" w:rsidR="009A40D1" w:rsidRDefault="009A40D1" w:rsidP="009F210B">
      <w:r>
        <w:t xml:space="preserve">Notons que dans la mesure où </w:t>
      </w:r>
      <w:proofErr w:type="spellStart"/>
      <w:r>
        <w:t>RainTomorrow</w:t>
      </w:r>
      <w:proofErr w:type="spellEnd"/>
      <w:r>
        <w:t xml:space="preserve">, comme nous l’avons vu plus haut, est égale à </w:t>
      </w:r>
      <w:proofErr w:type="spellStart"/>
      <w:r>
        <w:t>RainToday</w:t>
      </w:r>
      <w:proofErr w:type="spellEnd"/>
      <w:r>
        <w:t xml:space="preserve"> de la veille pour un même lieu, les observations ci-après sont également valables pour </w:t>
      </w:r>
      <w:proofErr w:type="spellStart"/>
      <w:r>
        <w:t>RainToday</w:t>
      </w:r>
      <w:proofErr w:type="spellEnd"/>
      <w:r>
        <w:t>.</w:t>
      </w:r>
    </w:p>
    <w:p w14:paraId="01B87C58" w14:textId="19411C2D" w:rsidR="00FE2401" w:rsidRPr="001D1074" w:rsidRDefault="00FE2401" w:rsidP="00FE2401">
      <w:r>
        <w:t xml:space="preserve">Sur l’ensemble du </w:t>
      </w:r>
      <w:proofErr w:type="spellStart"/>
      <w:r>
        <w:t>dataset</w:t>
      </w:r>
      <w:proofErr w:type="spellEnd"/>
      <w:r>
        <w:t xml:space="preserve">, il y a 2.2% des observations n’ayant pas d’information sur cette variable. On observe </w:t>
      </w:r>
      <w:r w:rsidR="00661B03">
        <w:t xml:space="preserve">22,4% de journées pluvieuses, donc </w:t>
      </w:r>
      <w:r>
        <w:t xml:space="preserve">que le nombre de jours où il ne pleut pas est environ 4 fois plus grand que le nombre de jours où il pleut. Cela nous suggère que dans la phase de modélisation, nous </w:t>
      </w:r>
      <w:r>
        <w:lastRenderedPageBreak/>
        <w:t>pouvons peut-être mettre en œuvre des techniques d’équilibrage des données pour ne pas confondre notre modèle.</w:t>
      </w:r>
    </w:p>
    <w:p w14:paraId="5C0338F3" w14:textId="60E54167" w:rsidR="00FE2401" w:rsidRDefault="00FE2401" w:rsidP="009F210B">
      <w:r>
        <w:t xml:space="preserve">Nous constatons également derrière ce rapport de 1 à 4 sur les modalités de </w:t>
      </w:r>
      <w:del w:id="23" w:author="Sophie" w:date="2023-09-11T20:26:00Z">
        <w:r w:rsidDel="00F339FA">
          <w:delText>Rainfall</w:delText>
        </w:r>
        <w:r w:rsidR="00661B03" w:rsidDel="00F339FA">
          <w:delText xml:space="preserve"> </w:delText>
        </w:r>
      </w:del>
      <w:proofErr w:type="spellStart"/>
      <w:ins w:id="24" w:author="Sophie" w:date="2023-09-11T20:26:00Z">
        <w:r w:rsidR="00F339FA">
          <w:t>RainTomorrow</w:t>
        </w:r>
        <w:proofErr w:type="spellEnd"/>
        <w:r w:rsidR="00F339FA">
          <w:t xml:space="preserve"> </w:t>
        </w:r>
      </w:ins>
      <w:r w:rsidR="00661B03">
        <w:t>s</w:t>
      </w:r>
      <w:r>
        <w:t>e cache une disparité très importante selon les Location</w:t>
      </w:r>
      <w:r w:rsidR="00661B03">
        <w:t>. Ainsi, il ne pleut que 6,7% des journées à Woomera</w:t>
      </w:r>
      <w:r w:rsidR="001C75D0">
        <w:t xml:space="preserve">, </w:t>
      </w:r>
      <w:r w:rsidR="0051115D">
        <w:t>village de 300 habitant situé</w:t>
      </w:r>
      <w:r w:rsidR="001C75D0">
        <w:t xml:space="preserve"> dans le désert,</w:t>
      </w:r>
      <w:r w:rsidR="00661B03">
        <w:t xml:space="preserve"> contre 36,5% à Portland, ville portuaire du sud.</w:t>
      </w:r>
    </w:p>
    <w:p w14:paraId="55CD6BF1" w14:textId="11E3FBF1" w:rsidR="00FE2401" w:rsidRDefault="00716031" w:rsidP="009F210B">
      <w:r>
        <w:t>Pas moins de 19 Location sur 49 présentent un taux de journées pluvieuses inférieur à 20%, et 3 ont moins un taux inférieur à 10% (</w:t>
      </w:r>
      <w:proofErr w:type="spellStart"/>
      <w:r>
        <w:t>Uluru</w:t>
      </w:r>
      <w:proofErr w:type="spellEnd"/>
      <w:r>
        <w:t xml:space="preserve">, Woomera, </w:t>
      </w:r>
      <w:proofErr w:type="spellStart"/>
      <w:r>
        <w:t>AliceSprings</w:t>
      </w:r>
      <w:proofErr w:type="spellEnd"/>
      <w:r>
        <w:t>). Ce déséquilibre très important pour certaines villes va représenter un défi pour notre modèle.</w:t>
      </w:r>
    </w:p>
    <w:p w14:paraId="027EB4E8" w14:textId="77777777" w:rsidR="00716031" w:rsidRDefault="00716031" w:rsidP="009F210B"/>
    <w:p w14:paraId="3CE0B660" w14:textId="4D8CC93C" w:rsidR="00FE2401" w:rsidRDefault="009A40D1" w:rsidP="009F210B">
      <w:r>
        <w:rPr>
          <w:noProof/>
          <w:lang w:eastAsia="fr-FR"/>
        </w:rPr>
        <w:drawing>
          <wp:inline distT="0" distB="0" distL="0" distR="0" wp14:anchorId="2D10D9B7" wp14:editId="5F42F51F">
            <wp:extent cx="6475730" cy="3348990"/>
            <wp:effectExtent l="0" t="0" r="127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5730" cy="3348990"/>
                    </a:xfrm>
                    <a:prstGeom prst="rect">
                      <a:avLst/>
                    </a:prstGeom>
                  </pic:spPr>
                </pic:pic>
              </a:graphicData>
            </a:graphic>
          </wp:inline>
        </w:drawing>
      </w:r>
    </w:p>
    <w:p w14:paraId="7255A7E8" w14:textId="7EF60D81" w:rsidR="00661B03" w:rsidRDefault="008231E6" w:rsidP="008231E6">
      <w:pPr>
        <w:pStyle w:val="Titre3"/>
      </w:pPr>
      <w:bookmarkStart w:id="25" w:name="_Toc145368992"/>
      <w:r>
        <w:t>Directions du vent</w:t>
      </w:r>
      <w:bookmarkEnd w:id="25"/>
    </w:p>
    <w:p w14:paraId="40710646" w14:textId="25C4FFFB" w:rsidR="008231E6" w:rsidRDefault="008231E6" w:rsidP="009F210B"/>
    <w:p w14:paraId="119CF78F" w14:textId="2C998404" w:rsidR="008231E6" w:rsidRDefault="008231E6" w:rsidP="009F210B">
      <w:r>
        <w:t xml:space="preserve">Les trois variables WinDir9am, WindDir3pm et </w:t>
      </w:r>
      <w:proofErr w:type="spellStart"/>
      <w:r>
        <w:t>WindGustDir</w:t>
      </w:r>
      <w:proofErr w:type="spellEnd"/>
      <w:r>
        <w:t xml:space="preserve"> sont trois variables catégorielles indiquant la direction du vent, respectivement à 9h00, 15h00, ainsi que pour la rafale de vent la plus forte.</w:t>
      </w:r>
      <w:r w:rsidR="00C066FD">
        <w:t xml:space="preserve"> Les valeurs possibles sont les 16 directions cardinales (N, NNE, NE, …).</w:t>
      </w:r>
    </w:p>
    <w:p w14:paraId="34BDCF8B" w14:textId="5E0EFC09" w:rsidR="00A31AF0" w:rsidRPr="00563A9B" w:rsidRDefault="00A31AF0" w:rsidP="00A31AF0">
      <w:pPr>
        <w:pStyle w:val="Paragraphedeliste"/>
        <w:numPr>
          <w:ilvl w:val="0"/>
          <w:numId w:val="22"/>
        </w:numPr>
      </w:pPr>
      <w:proofErr w:type="spellStart"/>
      <w:r w:rsidRPr="00512C23">
        <w:rPr>
          <w:i/>
          <w:iCs/>
        </w:rPr>
        <w:t>WindGustDir</w:t>
      </w:r>
      <w:proofErr w:type="spellEnd"/>
      <w:r>
        <w:t> : la direction des rafales de vent est plus fréquemment à l’ouest et moins fréquemment au nord-nord-est</w:t>
      </w:r>
    </w:p>
    <w:p w14:paraId="2FD6FD9F" w14:textId="7D303EA9" w:rsidR="008231E6" w:rsidRDefault="008231E6" w:rsidP="008231E6">
      <w:pPr>
        <w:pStyle w:val="Paragraphedeliste"/>
        <w:numPr>
          <w:ilvl w:val="0"/>
          <w:numId w:val="22"/>
        </w:numPr>
      </w:pPr>
      <w:r w:rsidRPr="00512C23">
        <w:rPr>
          <w:i/>
          <w:iCs/>
        </w:rPr>
        <w:t>WindDir9am</w:t>
      </w:r>
      <w:r w:rsidRPr="00563A9B">
        <w:t xml:space="preserve">: </w:t>
      </w:r>
      <w:r>
        <w:t>à</w:t>
      </w:r>
      <w:r w:rsidRPr="00B7612D">
        <w:t xml:space="preserve"> 9 heures du matin, la direction du vent est </w:t>
      </w:r>
      <w:r w:rsidR="00A31AF0">
        <w:t>significativement plus fréquemment a</w:t>
      </w:r>
      <w:r w:rsidRPr="00B7612D">
        <w:t>u nord</w:t>
      </w:r>
      <w:r w:rsidR="00A31AF0">
        <w:t>,</w:t>
      </w:r>
      <w:r w:rsidRPr="00B7612D">
        <w:t xml:space="preserve"> et moins </w:t>
      </w:r>
      <w:r w:rsidR="00A31AF0">
        <w:t xml:space="preserve">fréquemment vers </w:t>
      </w:r>
      <w:r w:rsidRPr="00B7612D">
        <w:t>l'ouest</w:t>
      </w:r>
      <w:r w:rsidR="00A31AF0">
        <w:t>-</w:t>
      </w:r>
      <w:r w:rsidRPr="00B7612D">
        <w:t>sud-ouest.</w:t>
      </w:r>
    </w:p>
    <w:p w14:paraId="65CC819E" w14:textId="303D803D" w:rsidR="008231E6" w:rsidRDefault="008231E6" w:rsidP="008231E6">
      <w:pPr>
        <w:pStyle w:val="Paragraphedeliste"/>
        <w:numPr>
          <w:ilvl w:val="0"/>
          <w:numId w:val="22"/>
        </w:numPr>
      </w:pPr>
      <w:r w:rsidRPr="00512C23">
        <w:rPr>
          <w:i/>
          <w:iCs/>
        </w:rPr>
        <w:t>WindDir3pm</w:t>
      </w:r>
      <w:r>
        <w:t xml:space="preserve"> : à 15h, le vent souffle </w:t>
      </w:r>
      <w:r w:rsidR="00A31AF0">
        <w:t xml:space="preserve">plus fréquemment vers le </w:t>
      </w:r>
      <w:r>
        <w:t xml:space="preserve">sud-est et moins </w:t>
      </w:r>
      <w:r w:rsidR="00A31AF0">
        <w:t xml:space="preserve">fréquemment vers le nord-nord-est (à l’instar de </w:t>
      </w:r>
      <w:proofErr w:type="spellStart"/>
      <w:r w:rsidR="00A31AF0">
        <w:t>WindGustDir</w:t>
      </w:r>
      <w:proofErr w:type="spellEnd"/>
      <w:r w:rsidR="00A31AF0">
        <w:t>).</w:t>
      </w:r>
    </w:p>
    <w:p w14:paraId="426D6413" w14:textId="2C03437D" w:rsidR="00C066FD" w:rsidRDefault="00C066FD" w:rsidP="00C066FD">
      <w:r>
        <w:t>Toutefois, la distribution des directions du vent semble assez bien répartie sur l’ensemble du jeu de données.</w:t>
      </w:r>
    </w:p>
    <w:p w14:paraId="77826612" w14:textId="17416741" w:rsidR="008231E6" w:rsidRDefault="008231E6" w:rsidP="009F210B"/>
    <w:p w14:paraId="4322D80B" w14:textId="4D9DEB93" w:rsidR="008231E6" w:rsidRDefault="008231E6" w:rsidP="009F210B">
      <w:r>
        <w:rPr>
          <w:noProof/>
          <w:lang w:eastAsia="fr-FR"/>
        </w:rPr>
        <w:lastRenderedPageBreak/>
        <w:drawing>
          <wp:inline distT="0" distB="0" distL="0" distR="0" wp14:anchorId="3E633E98" wp14:editId="63223F95">
            <wp:extent cx="6475730" cy="3700145"/>
            <wp:effectExtent l="0" t="0" r="1270" b="0"/>
            <wp:docPr id="7" name="Image 7" descr="Une image contenant texte, capture d’écran,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Rectangle, ligne&#10;&#10;Description générée automatiquement"/>
                    <pic:cNvPicPr/>
                  </pic:nvPicPr>
                  <pic:blipFill>
                    <a:blip r:embed="rId19"/>
                    <a:stretch>
                      <a:fillRect/>
                    </a:stretch>
                  </pic:blipFill>
                  <pic:spPr>
                    <a:xfrm>
                      <a:off x="0" y="0"/>
                      <a:ext cx="6475730" cy="3700145"/>
                    </a:xfrm>
                    <a:prstGeom prst="rect">
                      <a:avLst/>
                    </a:prstGeom>
                  </pic:spPr>
                </pic:pic>
              </a:graphicData>
            </a:graphic>
          </wp:inline>
        </w:drawing>
      </w:r>
    </w:p>
    <w:p w14:paraId="783B398A" w14:textId="77777777" w:rsidR="008231E6" w:rsidRDefault="008231E6" w:rsidP="008231E6">
      <w:pPr>
        <w:pStyle w:val="Lgende"/>
      </w:pPr>
      <w:bookmarkStart w:id="26" w:name="_Ref144720028"/>
      <w:r>
        <w:t xml:space="preserve">Figure </w:t>
      </w:r>
      <w:r w:rsidR="00AB4E96">
        <w:fldChar w:fldCharType="begin"/>
      </w:r>
      <w:r w:rsidR="00AB4E96">
        <w:instrText xml:space="preserve"> SEQ Figure \* ARABIC </w:instrText>
      </w:r>
      <w:r w:rsidR="00AB4E96">
        <w:fldChar w:fldCharType="separate"/>
      </w:r>
      <w:r>
        <w:rPr>
          <w:noProof/>
        </w:rPr>
        <w:t>2</w:t>
      </w:r>
      <w:r w:rsidR="00AB4E96">
        <w:rPr>
          <w:noProof/>
        </w:rPr>
        <w:fldChar w:fldCharType="end"/>
      </w:r>
      <w:bookmarkEnd w:id="26"/>
      <w:r>
        <w:t xml:space="preserve">: </w:t>
      </w:r>
      <w:commentRangeStart w:id="27"/>
      <w:r>
        <w:t xml:space="preserve">Distribution des variables concernant </w:t>
      </w:r>
      <w:commentRangeEnd w:id="27"/>
      <w:r w:rsidR="00567BB4">
        <w:rPr>
          <w:rStyle w:val="Marquedecommentaire"/>
          <w:b w:val="0"/>
          <w:bCs w:val="0"/>
          <w:color w:val="auto"/>
        </w:rPr>
        <w:commentReference w:id="27"/>
      </w:r>
      <w:r>
        <w:t>la direction du vent</w:t>
      </w:r>
    </w:p>
    <w:p w14:paraId="0A53BC9F" w14:textId="4644D588" w:rsidR="00FE2401" w:rsidRDefault="00C17643" w:rsidP="009F210B">
      <w:r>
        <w:rPr>
          <w:noProof/>
          <w:lang w:eastAsia="fr-FR"/>
        </w:rPr>
        <w:drawing>
          <wp:inline distT="0" distB="0" distL="0" distR="0" wp14:anchorId="247B723F" wp14:editId="46E27072">
            <wp:extent cx="2155213" cy="2235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3281" cy="2243568"/>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5A326D9D" wp14:editId="18F0DA87">
            <wp:extent cx="2108200" cy="2186442"/>
            <wp:effectExtent l="0" t="0" r="635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4745" cy="2203601"/>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7D9E1112" wp14:editId="45F7DF27">
            <wp:extent cx="2139950" cy="2219371"/>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5034" cy="2224644"/>
                    </a:xfrm>
                    <a:prstGeom prst="rect">
                      <a:avLst/>
                    </a:prstGeom>
                  </pic:spPr>
                </pic:pic>
              </a:graphicData>
            </a:graphic>
          </wp:inline>
        </w:drawing>
      </w:r>
    </w:p>
    <w:p w14:paraId="59AD7330" w14:textId="1F0E749F" w:rsidR="00AC1A33" w:rsidRDefault="001F06CB" w:rsidP="009F210B">
      <w:r>
        <w:t xml:space="preserve">La distribution de la direction du vent est en revanche radicalement différente selon les Location, comme nous pouvons le voir ci-dessous sur Townsville, Hobart et </w:t>
      </w:r>
      <w:proofErr w:type="spellStart"/>
      <w:r>
        <w:t>Bendingo</w:t>
      </w:r>
      <w:proofErr w:type="spellEnd"/>
      <w:r>
        <w:t xml:space="preserve">. Il est même étonnant de constater qu’il y a également </w:t>
      </w:r>
      <w:proofErr w:type="gramStart"/>
      <w:r>
        <w:t>des distribution</w:t>
      </w:r>
      <w:proofErr w:type="gramEnd"/>
      <w:r>
        <w:t xml:space="preserve">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089CCC49" w14:textId="22384635" w:rsidR="00432814" w:rsidRDefault="00432814" w:rsidP="009F210B">
      <w:commentRangeStart w:id="28"/>
      <w:commentRangeStart w:id="29"/>
      <w:r>
        <w:t>Ces trois villes ne sont pas particulières dans le jeu de données. Nous retrouvons le même type de différences dans les distribution du vent pour l’ensemble des Location.</w:t>
      </w:r>
      <w:commentRangeEnd w:id="28"/>
      <w:r w:rsidR="00567BB4">
        <w:rPr>
          <w:rStyle w:val="Marquedecommentaire"/>
        </w:rPr>
        <w:commentReference w:id="28"/>
      </w:r>
      <w:commentRangeEnd w:id="29"/>
      <w:r w:rsidR="00AB4E96">
        <w:rPr>
          <w:rStyle w:val="Marquedecommentaire"/>
        </w:rPr>
        <w:commentReference w:id="29"/>
      </w:r>
    </w:p>
    <w:p w14:paraId="0A5E4716" w14:textId="5A18DBF5" w:rsidR="002602FD" w:rsidRDefault="002602FD">
      <w:pPr>
        <w:spacing w:after="80"/>
        <w:jc w:val="left"/>
      </w:pPr>
      <w:r>
        <w:br w:type="page"/>
      </w:r>
    </w:p>
    <w:p w14:paraId="06BB2577" w14:textId="77777777" w:rsidR="00AC1A33" w:rsidRDefault="00AC1A33" w:rsidP="009F210B"/>
    <w:tbl>
      <w:tblPr>
        <w:tblStyle w:val="Grilledutableau"/>
        <w:tblW w:w="0" w:type="auto"/>
        <w:tblLook w:val="04A0" w:firstRow="1" w:lastRow="0" w:firstColumn="1" w:lastColumn="0" w:noHBand="0" w:noVBand="1"/>
      </w:tblPr>
      <w:tblGrid>
        <w:gridCol w:w="566"/>
        <w:gridCol w:w="3244"/>
        <w:gridCol w:w="3217"/>
        <w:gridCol w:w="3161"/>
      </w:tblGrid>
      <w:tr w:rsidR="00012F97" w14:paraId="4DCA3531" w14:textId="77777777" w:rsidTr="00226B48">
        <w:tc>
          <w:tcPr>
            <w:tcW w:w="595" w:type="dxa"/>
          </w:tcPr>
          <w:p w14:paraId="62F615C8" w14:textId="77777777" w:rsidR="00226B48" w:rsidRDefault="00226B48" w:rsidP="009F210B"/>
        </w:tc>
        <w:tc>
          <w:tcPr>
            <w:tcW w:w="3916" w:type="dxa"/>
          </w:tcPr>
          <w:p w14:paraId="15AE9704" w14:textId="43279FFD" w:rsidR="00226B48" w:rsidRDefault="00226B48" w:rsidP="00226B48">
            <w:pPr>
              <w:jc w:val="center"/>
            </w:pPr>
            <w:proofErr w:type="spellStart"/>
            <w:r>
              <w:t>WindGustDir</w:t>
            </w:r>
            <w:proofErr w:type="spellEnd"/>
          </w:p>
        </w:tc>
        <w:tc>
          <w:tcPr>
            <w:tcW w:w="2271" w:type="dxa"/>
          </w:tcPr>
          <w:p w14:paraId="65E42382" w14:textId="1C5ED218" w:rsidR="00226B48" w:rsidRDefault="00226B48" w:rsidP="00226B48">
            <w:pPr>
              <w:jc w:val="center"/>
            </w:pPr>
            <w:r>
              <w:t>WindDir9am</w:t>
            </w:r>
          </w:p>
        </w:tc>
        <w:tc>
          <w:tcPr>
            <w:tcW w:w="3406" w:type="dxa"/>
          </w:tcPr>
          <w:p w14:paraId="7C330EC2" w14:textId="207B1C30" w:rsidR="00226B48" w:rsidRDefault="00226B48" w:rsidP="00226B48">
            <w:pPr>
              <w:jc w:val="center"/>
            </w:pPr>
            <w:r>
              <w:t>WindDir3pm</w:t>
            </w:r>
          </w:p>
        </w:tc>
      </w:tr>
      <w:tr w:rsidR="00012F97" w14:paraId="739EBA34" w14:textId="77777777" w:rsidTr="00226B48">
        <w:trPr>
          <w:cantSplit/>
          <w:trHeight w:val="1134"/>
        </w:trPr>
        <w:tc>
          <w:tcPr>
            <w:tcW w:w="595" w:type="dxa"/>
            <w:textDirection w:val="btLr"/>
          </w:tcPr>
          <w:p w14:paraId="6167776F" w14:textId="37E5284A" w:rsidR="00226B48" w:rsidRDefault="00226B48" w:rsidP="00226B48">
            <w:pPr>
              <w:ind w:left="113" w:right="113"/>
              <w:jc w:val="center"/>
            </w:pPr>
            <w:r>
              <w:t>Townsville</w:t>
            </w:r>
          </w:p>
        </w:tc>
        <w:tc>
          <w:tcPr>
            <w:tcW w:w="3916" w:type="dxa"/>
          </w:tcPr>
          <w:p w14:paraId="595DC6F9" w14:textId="3C065C59" w:rsidR="00226B48" w:rsidRDefault="007D430D" w:rsidP="009F210B">
            <w:r>
              <w:rPr>
                <w:noProof/>
                <w:lang w:eastAsia="fr-FR"/>
              </w:rPr>
              <w:drawing>
                <wp:inline distT="0" distB="0" distL="0" distR="0" wp14:anchorId="5B118EC2" wp14:editId="44AB311E">
                  <wp:extent cx="2032000" cy="2032000"/>
                  <wp:effectExtent l="0" t="0" r="635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32216" cy="2032216"/>
                          </a:xfrm>
                          <a:prstGeom prst="rect">
                            <a:avLst/>
                          </a:prstGeom>
                        </pic:spPr>
                      </pic:pic>
                    </a:graphicData>
                  </a:graphic>
                </wp:inline>
              </w:drawing>
            </w:r>
          </w:p>
        </w:tc>
        <w:tc>
          <w:tcPr>
            <w:tcW w:w="2271" w:type="dxa"/>
          </w:tcPr>
          <w:p w14:paraId="7DA71CA3" w14:textId="7378B361" w:rsidR="00226B48" w:rsidRDefault="007D430D" w:rsidP="009F210B">
            <w:r>
              <w:rPr>
                <w:noProof/>
                <w:lang w:eastAsia="fr-FR"/>
              </w:rPr>
              <w:drawing>
                <wp:inline distT="0" distB="0" distL="0" distR="0" wp14:anchorId="78868114" wp14:editId="085ECB69">
                  <wp:extent cx="2063750" cy="20637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3971" cy="2063971"/>
                          </a:xfrm>
                          <a:prstGeom prst="rect">
                            <a:avLst/>
                          </a:prstGeom>
                        </pic:spPr>
                      </pic:pic>
                    </a:graphicData>
                  </a:graphic>
                </wp:inline>
              </w:drawing>
            </w:r>
          </w:p>
        </w:tc>
        <w:tc>
          <w:tcPr>
            <w:tcW w:w="3406" w:type="dxa"/>
          </w:tcPr>
          <w:p w14:paraId="0F02A5C9" w14:textId="38599021" w:rsidR="00226B48" w:rsidRDefault="00226B48" w:rsidP="009F210B">
            <w:r>
              <w:rPr>
                <w:noProof/>
                <w:lang w:eastAsia="fr-FR"/>
              </w:rPr>
              <w:drawing>
                <wp:inline distT="0" distB="0" distL="0" distR="0" wp14:anchorId="5EFB1B60" wp14:editId="62562676">
                  <wp:extent cx="2012950" cy="2012950"/>
                  <wp:effectExtent l="0" t="0" r="635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3164" cy="2013164"/>
                          </a:xfrm>
                          <a:prstGeom prst="rect">
                            <a:avLst/>
                          </a:prstGeom>
                        </pic:spPr>
                      </pic:pic>
                    </a:graphicData>
                  </a:graphic>
                </wp:inline>
              </w:drawing>
            </w:r>
          </w:p>
        </w:tc>
      </w:tr>
      <w:tr w:rsidR="00012F97" w14:paraId="134A6D97" w14:textId="77777777" w:rsidTr="00226B48">
        <w:trPr>
          <w:cantSplit/>
          <w:trHeight w:val="1134"/>
        </w:trPr>
        <w:tc>
          <w:tcPr>
            <w:tcW w:w="595" w:type="dxa"/>
            <w:textDirection w:val="btLr"/>
          </w:tcPr>
          <w:p w14:paraId="2B5A40D9" w14:textId="24D176CA" w:rsidR="00226B48" w:rsidRDefault="00226B48" w:rsidP="00226B48">
            <w:pPr>
              <w:ind w:left="113" w:right="113"/>
              <w:jc w:val="center"/>
            </w:pPr>
            <w:r>
              <w:t>Hobart</w:t>
            </w:r>
          </w:p>
        </w:tc>
        <w:tc>
          <w:tcPr>
            <w:tcW w:w="3916" w:type="dxa"/>
          </w:tcPr>
          <w:p w14:paraId="4076844C" w14:textId="53D10B38" w:rsidR="00226B48" w:rsidRDefault="007D430D" w:rsidP="009F210B">
            <w:r>
              <w:rPr>
                <w:noProof/>
                <w:lang w:eastAsia="fr-FR"/>
              </w:rPr>
              <w:drawing>
                <wp:inline distT="0" distB="0" distL="0" distR="0" wp14:anchorId="15A83505" wp14:editId="254E9F4E">
                  <wp:extent cx="2082800" cy="2082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3020" cy="2083020"/>
                          </a:xfrm>
                          <a:prstGeom prst="rect">
                            <a:avLst/>
                          </a:prstGeom>
                        </pic:spPr>
                      </pic:pic>
                    </a:graphicData>
                  </a:graphic>
                </wp:inline>
              </w:drawing>
            </w:r>
          </w:p>
        </w:tc>
        <w:tc>
          <w:tcPr>
            <w:tcW w:w="2271" w:type="dxa"/>
          </w:tcPr>
          <w:p w14:paraId="1DBE2BAE" w14:textId="008FCCA6" w:rsidR="00226B48" w:rsidRDefault="007D430D" w:rsidP="009F210B">
            <w:r>
              <w:rPr>
                <w:noProof/>
                <w:lang w:eastAsia="fr-FR"/>
              </w:rPr>
              <w:drawing>
                <wp:inline distT="0" distB="0" distL="0" distR="0" wp14:anchorId="27AAB0AF" wp14:editId="6069E8FC">
                  <wp:extent cx="2063750" cy="20637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3970" cy="2063970"/>
                          </a:xfrm>
                          <a:prstGeom prst="rect">
                            <a:avLst/>
                          </a:prstGeom>
                        </pic:spPr>
                      </pic:pic>
                    </a:graphicData>
                  </a:graphic>
                </wp:inline>
              </w:drawing>
            </w:r>
          </w:p>
        </w:tc>
        <w:tc>
          <w:tcPr>
            <w:tcW w:w="3406" w:type="dxa"/>
          </w:tcPr>
          <w:p w14:paraId="239E8469" w14:textId="7144D128" w:rsidR="00226B48" w:rsidRDefault="00226B48" w:rsidP="009F210B">
            <w:r>
              <w:rPr>
                <w:noProof/>
                <w:lang w:eastAsia="fr-FR"/>
              </w:rPr>
              <w:drawing>
                <wp:inline distT="0" distB="0" distL="0" distR="0" wp14:anchorId="7818E151" wp14:editId="6D88CEF1">
                  <wp:extent cx="2019300" cy="20193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9517" cy="2019517"/>
                          </a:xfrm>
                          <a:prstGeom prst="rect">
                            <a:avLst/>
                          </a:prstGeom>
                        </pic:spPr>
                      </pic:pic>
                    </a:graphicData>
                  </a:graphic>
                </wp:inline>
              </w:drawing>
            </w:r>
          </w:p>
        </w:tc>
      </w:tr>
      <w:tr w:rsidR="00012F97" w14:paraId="0C95B5C4" w14:textId="77777777" w:rsidTr="00226B48">
        <w:trPr>
          <w:cantSplit/>
          <w:trHeight w:val="1134"/>
        </w:trPr>
        <w:tc>
          <w:tcPr>
            <w:tcW w:w="595" w:type="dxa"/>
            <w:textDirection w:val="btLr"/>
          </w:tcPr>
          <w:p w14:paraId="295AEB3C" w14:textId="537F7F90" w:rsidR="00226B48" w:rsidRDefault="00226B48" w:rsidP="00226B48">
            <w:pPr>
              <w:ind w:left="113" w:right="113"/>
              <w:jc w:val="center"/>
            </w:pPr>
            <w:r>
              <w:t>Bendigo</w:t>
            </w:r>
          </w:p>
        </w:tc>
        <w:tc>
          <w:tcPr>
            <w:tcW w:w="3916" w:type="dxa"/>
          </w:tcPr>
          <w:p w14:paraId="1FFF2B2D" w14:textId="633B176A" w:rsidR="00226B48" w:rsidRDefault="00012F97" w:rsidP="009F210B">
            <w:r>
              <w:rPr>
                <w:noProof/>
                <w:lang w:eastAsia="fr-FR"/>
              </w:rPr>
              <w:drawing>
                <wp:inline distT="0" distB="0" distL="0" distR="0" wp14:anchorId="6CFE1BD7" wp14:editId="64F34A2C">
                  <wp:extent cx="2006600" cy="2006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6816" cy="2006816"/>
                          </a:xfrm>
                          <a:prstGeom prst="rect">
                            <a:avLst/>
                          </a:prstGeom>
                        </pic:spPr>
                      </pic:pic>
                    </a:graphicData>
                  </a:graphic>
                </wp:inline>
              </w:drawing>
            </w:r>
          </w:p>
        </w:tc>
        <w:tc>
          <w:tcPr>
            <w:tcW w:w="2271" w:type="dxa"/>
          </w:tcPr>
          <w:p w14:paraId="1B2810AD" w14:textId="5FB0273C" w:rsidR="00226B48" w:rsidRDefault="007D430D" w:rsidP="009F210B">
            <w:r>
              <w:rPr>
                <w:noProof/>
                <w:lang w:eastAsia="fr-FR"/>
              </w:rPr>
              <w:drawing>
                <wp:inline distT="0" distB="0" distL="0" distR="0" wp14:anchorId="03DE0E7B" wp14:editId="5F585031">
                  <wp:extent cx="2000250" cy="20002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0463" cy="2000463"/>
                          </a:xfrm>
                          <a:prstGeom prst="rect">
                            <a:avLst/>
                          </a:prstGeom>
                        </pic:spPr>
                      </pic:pic>
                    </a:graphicData>
                  </a:graphic>
                </wp:inline>
              </w:drawing>
            </w:r>
          </w:p>
        </w:tc>
        <w:tc>
          <w:tcPr>
            <w:tcW w:w="3406" w:type="dxa"/>
          </w:tcPr>
          <w:p w14:paraId="6B148095" w14:textId="00CE4C97" w:rsidR="00226B48" w:rsidRDefault="00226B48" w:rsidP="009F210B">
            <w:r>
              <w:rPr>
                <w:noProof/>
                <w:lang w:eastAsia="fr-FR"/>
              </w:rPr>
              <w:drawing>
                <wp:inline distT="0" distB="0" distL="0" distR="0" wp14:anchorId="055CFC06" wp14:editId="5B3D2A60">
                  <wp:extent cx="2025650" cy="20256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5865" cy="2025865"/>
                          </a:xfrm>
                          <a:prstGeom prst="rect">
                            <a:avLst/>
                          </a:prstGeom>
                        </pic:spPr>
                      </pic:pic>
                    </a:graphicData>
                  </a:graphic>
                </wp:inline>
              </w:drawing>
            </w:r>
          </w:p>
        </w:tc>
      </w:tr>
    </w:tbl>
    <w:p w14:paraId="02A49B2C" w14:textId="622128E7" w:rsidR="00AC1A33" w:rsidRDefault="00AC1A33" w:rsidP="009F210B"/>
    <w:p w14:paraId="2D2B042E" w14:textId="22D3E888" w:rsidR="00226B48" w:rsidRDefault="00122B3D" w:rsidP="009F210B">
      <w:r>
        <w:t>Ces différences peuvent parfois se comprendre en observant simplement la situation géographique du lieu. On voit par exemple que la ville de Hobart se trouve dans un estuaire confiné entre une montagne au nord-est et une autre au sud-ouest, expliquant assez logiquement que les vents ne puissent mécaniquement que circuler vers le nord-ouest ou le sud-est.</w:t>
      </w:r>
    </w:p>
    <w:p w14:paraId="26C9FB60" w14:textId="355358F4" w:rsidR="00A227CE" w:rsidRDefault="00A227CE" w:rsidP="009F210B">
      <w:r>
        <w:rPr>
          <w:noProof/>
          <w:lang w:eastAsia="fr-FR"/>
        </w:rPr>
        <w:lastRenderedPageBreak/>
        <w:drawing>
          <wp:inline distT="0" distB="0" distL="0" distR="0" wp14:anchorId="56DCBBBA" wp14:editId="0942B8F2">
            <wp:extent cx="3101268" cy="3359150"/>
            <wp:effectExtent l="0" t="0" r="444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1268" cy="3359150"/>
                    </a:xfrm>
                    <a:prstGeom prst="rect">
                      <a:avLst/>
                    </a:prstGeom>
                  </pic:spPr>
                </pic:pic>
              </a:graphicData>
            </a:graphic>
          </wp:inline>
        </w:drawing>
      </w:r>
    </w:p>
    <w:p w14:paraId="5988482E" w14:textId="34149127" w:rsidR="00122B3D" w:rsidRDefault="00122B3D" w:rsidP="009F210B">
      <w:r>
        <w:t>Situation géographique de Hobart</w:t>
      </w:r>
    </w:p>
    <w:p w14:paraId="3029DF04" w14:textId="351A6127" w:rsidR="00122B3D" w:rsidRDefault="00122B3D" w:rsidP="009F210B"/>
    <w:p w14:paraId="69D7D910" w14:textId="461590D8" w:rsidR="00D9148A" w:rsidRDefault="00D9148A" w:rsidP="00D9148A">
      <w:r>
        <w:t xml:space="preserve">Il nous est possible de tester la corrélation de ces 3 variables qualitatives avec </w:t>
      </w:r>
      <w:proofErr w:type="spellStart"/>
      <w:r>
        <w:t>RainTomorrow</w:t>
      </w:r>
      <w:proofErr w:type="spellEnd"/>
      <w:r>
        <w:t xml:space="preserve"> avec un test de </w:t>
      </w:r>
      <w:r w:rsidR="002602FD">
        <w:sym w:font="Symbol" w:char="F063"/>
      </w:r>
      <w:r w:rsidR="002602FD">
        <w:t>²</w:t>
      </w:r>
      <w:r>
        <w:t>, avec l’hypothèse nulle supposant qu’il n’existe pas de corrélation.</w:t>
      </w:r>
    </w:p>
    <w:p w14:paraId="18AF3B3E" w14:textId="179FD48F" w:rsidR="00D9148A" w:rsidRDefault="00D9148A" w:rsidP="00D9148A">
      <w:r>
        <w:t>La méthode « </w:t>
      </w:r>
      <w:proofErr w:type="spellStart"/>
      <w:r>
        <w:t>correlation_vent</w:t>
      </w:r>
      <w:proofErr w:type="spellEnd"/>
      <w:r>
        <w:t xml:space="preserve"> » calcule la p-value issu du </w:t>
      </w:r>
      <w:r w:rsidR="006D4F0D">
        <w:sym w:font="Symbol" w:char="F063"/>
      </w:r>
      <w:r w:rsidR="006D4F0D">
        <w:t>²</w:t>
      </w:r>
      <w:r w:rsidR="00054A94">
        <w:t xml:space="preserve"> </w:t>
      </w:r>
      <w:r>
        <w:t xml:space="preserve">pour chacune de ces 3 variables afin d’en tester la corrélation avec </w:t>
      </w:r>
      <w:proofErr w:type="spellStart"/>
      <w:r>
        <w:t>RainTomorrow</w:t>
      </w:r>
      <w:proofErr w:type="spellEnd"/>
      <w:r>
        <w:t>. La p-value est très inférieure à 0,05 en globalité, tout comme pour la plupart des villes, ce qui permet de rejeter l’hypothèse nulle et donc d’affirmer l’existence d’une corrélation.</w:t>
      </w:r>
    </w:p>
    <w:p w14:paraId="158079BD" w14:textId="77777777" w:rsidR="00D9148A" w:rsidRDefault="00D9148A" w:rsidP="00D9148A">
      <w:r>
        <w:t>Seules trois villes présentent une p-value pour l’une de ces 3 variable supérieure à 0,05. Cependant, même sur ces villes, il y a chaque fois au moins une variable qualitative avec une variable qualitative ayant une p-value &lt;0,05</w:t>
      </w:r>
    </w:p>
    <w:p w14:paraId="7CCB14AF" w14:textId="4F575F7B" w:rsidR="00D9148A" w:rsidRDefault="00D9148A" w:rsidP="00D9148A">
      <w:r w:rsidRPr="00235B2E">
        <w:t>Villes ayant au moins une p-value &gt;</w:t>
      </w:r>
      <w:r>
        <w:t>0,</w:t>
      </w:r>
      <w:r w:rsidRPr="00235B2E">
        <w:t>05</w:t>
      </w:r>
      <w:r>
        <w:t> :</w:t>
      </w:r>
    </w:p>
    <w:tbl>
      <w:tblPr>
        <w:tblW w:w="5086" w:type="dxa"/>
        <w:tblInd w:w="70" w:type="dxa"/>
        <w:tblCellMar>
          <w:left w:w="70" w:type="dxa"/>
          <w:right w:w="70" w:type="dxa"/>
        </w:tblCellMar>
        <w:tblLook w:val="04A0" w:firstRow="1" w:lastRow="0" w:firstColumn="1" w:lastColumn="0" w:noHBand="0" w:noVBand="1"/>
      </w:tblPr>
      <w:tblGrid>
        <w:gridCol w:w="1330"/>
        <w:gridCol w:w="1274"/>
        <w:gridCol w:w="1241"/>
        <w:gridCol w:w="1241"/>
      </w:tblGrid>
      <w:tr w:rsidR="00D9148A" w:rsidRPr="00235B2E" w14:paraId="7E0197B4" w14:textId="77777777" w:rsidTr="00765CE1">
        <w:trPr>
          <w:trHeight w:val="250"/>
        </w:trPr>
        <w:tc>
          <w:tcPr>
            <w:tcW w:w="1330" w:type="dxa"/>
            <w:tcBorders>
              <w:top w:val="nil"/>
              <w:left w:val="nil"/>
              <w:bottom w:val="nil"/>
              <w:right w:val="nil"/>
            </w:tcBorders>
            <w:shd w:val="clear" w:color="auto" w:fill="auto"/>
            <w:noWrap/>
            <w:vAlign w:val="bottom"/>
            <w:hideMark/>
          </w:tcPr>
          <w:p w14:paraId="15E5734A" w14:textId="77777777" w:rsidR="00D9148A" w:rsidRPr="00235B2E" w:rsidRDefault="00D9148A" w:rsidP="00765CE1">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1E849F26" w14:textId="77777777" w:rsidR="00D9148A" w:rsidRPr="00235B2E" w:rsidRDefault="00D9148A" w:rsidP="00765CE1">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60DA304C"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2D7BB5FE"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D9148A" w:rsidRPr="00235B2E" w14:paraId="2D1D4A4A" w14:textId="77777777" w:rsidTr="00765CE1">
        <w:trPr>
          <w:trHeight w:val="250"/>
        </w:trPr>
        <w:tc>
          <w:tcPr>
            <w:tcW w:w="1330" w:type="dxa"/>
            <w:tcBorders>
              <w:top w:val="nil"/>
              <w:left w:val="nil"/>
              <w:bottom w:val="nil"/>
              <w:right w:val="nil"/>
            </w:tcBorders>
            <w:shd w:val="clear" w:color="auto" w:fill="auto"/>
            <w:noWrap/>
            <w:vAlign w:val="bottom"/>
            <w:hideMark/>
          </w:tcPr>
          <w:p w14:paraId="1E25CAB4"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2ADE2E0A"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2898F686"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0F3631B3"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D9148A" w:rsidRPr="00235B2E" w14:paraId="6460D9F0" w14:textId="77777777" w:rsidTr="00765CE1">
        <w:trPr>
          <w:trHeight w:val="250"/>
        </w:trPr>
        <w:tc>
          <w:tcPr>
            <w:tcW w:w="1330" w:type="dxa"/>
            <w:tcBorders>
              <w:top w:val="nil"/>
              <w:left w:val="nil"/>
              <w:bottom w:val="nil"/>
              <w:right w:val="nil"/>
            </w:tcBorders>
            <w:shd w:val="clear" w:color="auto" w:fill="auto"/>
            <w:noWrap/>
            <w:vAlign w:val="bottom"/>
            <w:hideMark/>
          </w:tcPr>
          <w:p w14:paraId="57B7BD71"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EEB799C"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6AA51C2D"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5B36E7A0"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182383D5" w14:textId="77777777" w:rsidTr="00765CE1">
        <w:trPr>
          <w:trHeight w:val="250"/>
        </w:trPr>
        <w:tc>
          <w:tcPr>
            <w:tcW w:w="1330" w:type="dxa"/>
            <w:tcBorders>
              <w:top w:val="nil"/>
              <w:left w:val="nil"/>
              <w:bottom w:val="nil"/>
              <w:right w:val="nil"/>
            </w:tcBorders>
            <w:shd w:val="clear" w:color="auto" w:fill="auto"/>
            <w:noWrap/>
            <w:vAlign w:val="bottom"/>
            <w:hideMark/>
          </w:tcPr>
          <w:p w14:paraId="7295ACD8"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314C07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E27B77E"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54B7542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7FFDF8D7" w14:textId="77777777" w:rsidTr="00765CE1">
        <w:trPr>
          <w:trHeight w:val="250"/>
        </w:trPr>
        <w:tc>
          <w:tcPr>
            <w:tcW w:w="1330" w:type="dxa"/>
            <w:tcBorders>
              <w:top w:val="nil"/>
              <w:left w:val="nil"/>
              <w:bottom w:val="nil"/>
              <w:right w:val="nil"/>
            </w:tcBorders>
            <w:shd w:val="clear" w:color="auto" w:fill="auto"/>
            <w:noWrap/>
            <w:vAlign w:val="bottom"/>
          </w:tcPr>
          <w:p w14:paraId="25852FF0"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018CCE74"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11D8D777"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6CEA0DC"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r w:rsidR="00D9148A" w:rsidRPr="00235B2E" w14:paraId="6B91E1E9" w14:textId="77777777" w:rsidTr="00765CE1">
        <w:trPr>
          <w:trHeight w:val="250"/>
        </w:trPr>
        <w:tc>
          <w:tcPr>
            <w:tcW w:w="1330" w:type="dxa"/>
            <w:tcBorders>
              <w:top w:val="nil"/>
              <w:left w:val="nil"/>
              <w:bottom w:val="nil"/>
              <w:right w:val="nil"/>
            </w:tcBorders>
            <w:shd w:val="clear" w:color="auto" w:fill="auto"/>
            <w:noWrap/>
            <w:vAlign w:val="bottom"/>
          </w:tcPr>
          <w:p w14:paraId="4D403B41"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342DFCD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34A725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3A124FF3"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bl>
    <w:p w14:paraId="500DE125" w14:textId="5694902B" w:rsidR="00D9148A" w:rsidRDefault="00D9148A" w:rsidP="009F210B">
      <w:r>
        <w:t>Nous pouvons donc déduire que la direction du vent est corrélée à chaque ville par au moins une variable. La force de cette corrélation n’est toutefois pas connue, le Chi2 ne permettant pas de la déterminer.</w:t>
      </w:r>
    </w:p>
    <w:p w14:paraId="6DEF7419" w14:textId="77777777" w:rsidR="00D9148A" w:rsidRDefault="00D9148A" w:rsidP="009F210B"/>
    <w:p w14:paraId="1F07B095" w14:textId="30452AB3" w:rsidR="009F69C8" w:rsidRDefault="00F268F5" w:rsidP="00F268F5">
      <w:pPr>
        <w:pStyle w:val="Titre3"/>
      </w:pPr>
      <w:bookmarkStart w:id="30" w:name="_Toc145368993"/>
      <w:r>
        <w:t>Variables numériques</w:t>
      </w:r>
      <w:r w:rsidR="002643EE">
        <w:t xml:space="preserve"> – Distribution et </w:t>
      </w:r>
      <w:proofErr w:type="spellStart"/>
      <w:r w:rsidR="002643EE">
        <w:t>outliers</w:t>
      </w:r>
      <w:bookmarkEnd w:id="30"/>
      <w:proofErr w:type="spellEnd"/>
    </w:p>
    <w:p w14:paraId="46D2A312" w14:textId="24117BC2" w:rsidR="00F268F5" w:rsidRDefault="001E7D3C" w:rsidP="009F210B">
      <w:r>
        <w:t xml:space="preserve">La </w:t>
      </w:r>
      <w:r w:rsidR="00225875">
        <w:t xml:space="preserve">figure </w:t>
      </w:r>
      <w:r>
        <w:t xml:space="preserve">suivante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31A216F9" w14:textId="78CFB76A" w:rsidR="00F268F5" w:rsidRDefault="001E7D3C" w:rsidP="009F210B">
      <w:r>
        <w:rPr>
          <w:noProof/>
          <w:lang w:eastAsia="fr-FR"/>
        </w:rPr>
        <w:lastRenderedPageBreak/>
        <w:drawing>
          <wp:inline distT="0" distB="0" distL="0" distR="0" wp14:anchorId="53BC64C1" wp14:editId="5AEC6F2C">
            <wp:extent cx="6475730" cy="6475730"/>
            <wp:effectExtent l="0" t="0" r="1270" b="1270"/>
            <wp:docPr id="28" name="Image 28"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origami, conception&#10;&#10;Description générée automatiquement"/>
                    <pic:cNvPicPr/>
                  </pic:nvPicPr>
                  <pic:blipFill>
                    <a:blip r:embed="rId33"/>
                    <a:stretch>
                      <a:fillRect/>
                    </a:stretch>
                  </pic:blipFill>
                  <pic:spPr>
                    <a:xfrm>
                      <a:off x="0" y="0"/>
                      <a:ext cx="6475730" cy="6475730"/>
                    </a:xfrm>
                    <a:prstGeom prst="rect">
                      <a:avLst/>
                    </a:prstGeom>
                  </pic:spPr>
                </pic:pic>
              </a:graphicData>
            </a:graphic>
          </wp:inline>
        </w:drawing>
      </w:r>
    </w:p>
    <w:p w14:paraId="7522DE57" w14:textId="06B9DF73" w:rsidR="001E7D3C" w:rsidRPr="007A4674" w:rsidRDefault="001E7D3C" w:rsidP="001E7D3C">
      <w:pPr>
        <w:pStyle w:val="Lgende"/>
      </w:pPr>
      <w:r>
        <w:t>Distribution des variables numériques</w:t>
      </w:r>
    </w:p>
    <w:p w14:paraId="077B9B18" w14:textId="12603EBA" w:rsidR="00F268F5" w:rsidRDefault="00F268F5" w:rsidP="009F210B"/>
    <w:p w14:paraId="115319A6" w14:textId="164D64F3" w:rsidR="001E7D3C" w:rsidRDefault="001E7D3C" w:rsidP="009F210B">
      <w:r>
        <w:rPr>
          <w:noProof/>
          <w:lang w:eastAsia="fr-FR"/>
        </w:rPr>
        <w:lastRenderedPageBreak/>
        <w:drawing>
          <wp:inline distT="114300" distB="114300" distL="114300" distR="114300" wp14:anchorId="6277EEC0" wp14:editId="2E0F32AA">
            <wp:extent cx="3711893" cy="293659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711893" cy="2936590"/>
                    </a:xfrm>
                    <a:prstGeom prst="rect">
                      <a:avLst/>
                    </a:prstGeom>
                    <a:ln/>
                  </pic:spPr>
                </pic:pic>
              </a:graphicData>
            </a:graphic>
          </wp:inline>
        </w:drawing>
      </w:r>
    </w:p>
    <w:p w14:paraId="32267DAB" w14:textId="1A8AF899" w:rsidR="001E7D3C" w:rsidRDefault="001E7D3C" w:rsidP="001E7D3C">
      <w:commentRangeStart w:id="31"/>
      <w:r>
        <w:t xml:space="preserve">Le diagramme des </w:t>
      </w:r>
      <w:r w:rsidR="00225875">
        <w:t xml:space="preserve">boîtes à </w:t>
      </w:r>
      <w:r>
        <w:t xml:space="preserve">moustaches montre qu'il existe une grande variation </w:t>
      </w:r>
      <w:commentRangeEnd w:id="31"/>
      <w:r w:rsidR="00B34FC6">
        <w:rPr>
          <w:rStyle w:val="Marquedecommentaire"/>
        </w:rPr>
        <w:commentReference w:id="31"/>
      </w:r>
      <w:r>
        <w:t>dans la gamme de valeurs de chaque variable, de sorte qu'un processus de mise à l'échelle sera nécessaire avant la phase de modélisation. On voit en particulier que les deux variables de pression atmosphérique ont un ordre de grandeur de 1000</w:t>
      </w:r>
      <w:r w:rsidR="002558D9">
        <w:t xml:space="preserve"> alors que la plupart des autres sont de l’ordre de quelques dizaines.</w:t>
      </w:r>
    </w:p>
    <w:p w14:paraId="4781096D" w14:textId="27AEE067" w:rsidR="001E7D3C" w:rsidRDefault="00225875" w:rsidP="001E7D3C">
      <w:r>
        <w:rPr>
          <w:noProof/>
          <w:lang w:eastAsia="fr-FR"/>
        </w:rPr>
        <w:lastRenderedPageBreak/>
        <w:drawing>
          <wp:inline distT="0" distB="0" distL="0" distR="0" wp14:anchorId="72DEF8AE" wp14:editId="7011B9B6">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5"/>
                    <a:stretch>
                      <a:fillRect/>
                    </a:stretch>
                  </pic:blipFill>
                  <pic:spPr>
                    <a:xfrm>
                      <a:off x="0" y="0"/>
                      <a:ext cx="6475730" cy="6475730"/>
                    </a:xfrm>
                    <a:prstGeom prst="rect">
                      <a:avLst/>
                    </a:prstGeom>
                  </pic:spPr>
                </pic:pic>
              </a:graphicData>
            </a:graphic>
          </wp:inline>
        </w:drawing>
      </w:r>
    </w:p>
    <w:p w14:paraId="3F04DBA4" w14:textId="25A6D323" w:rsidR="00D04001" w:rsidRDefault="00452C7F" w:rsidP="001E7D3C">
      <w:r>
        <w:t xml:space="preserve">Le </w:t>
      </w:r>
      <w:proofErr w:type="spellStart"/>
      <w:r>
        <w:t>boxplot</w:t>
      </w:r>
      <w:proofErr w:type="spellEnd"/>
      <w:r>
        <w:t xml:space="preserve"> des 16 variables quantitatives nous montre que plusieurs variables possèdent un nombre important d’</w:t>
      </w:r>
      <w:proofErr w:type="spellStart"/>
      <w:r>
        <w:t>outliers</w:t>
      </w:r>
      <w:proofErr w:type="spellEnd"/>
      <w:r>
        <w:t xml:space="preserve">. C’est notamment le cas de </w:t>
      </w:r>
      <w:proofErr w:type="spellStart"/>
      <w:r>
        <w:t>Rainfall</w:t>
      </w:r>
      <w:proofErr w:type="spellEnd"/>
      <w:r>
        <w:t xml:space="preserve">, dont la </w:t>
      </w:r>
      <w:proofErr w:type="spellStart"/>
      <w:r>
        <w:t>boxplot</w:t>
      </w:r>
      <w:proofErr w:type="spellEnd"/>
      <w:r>
        <w:t xml:space="preserve"> semble montrer que toute valeur non nulle est aberrante. </w:t>
      </w:r>
      <w:r w:rsidR="007E1053">
        <w:t xml:space="preserve">Cela s’explique assez simplement : </w:t>
      </w:r>
      <w:proofErr w:type="spellStart"/>
      <w:r w:rsidR="007E1053">
        <w:t>Rainfall</w:t>
      </w:r>
      <w:proofErr w:type="spellEnd"/>
      <w:r w:rsidR="007E1053">
        <w:t xml:space="preserve"> correspond au niveau de précipitations en millimètres. Lorsqu’elle vaut plus de 1, alors </w:t>
      </w:r>
      <w:proofErr w:type="spellStart"/>
      <w:r w:rsidR="007E1053">
        <w:t>RainToday</w:t>
      </w:r>
      <w:proofErr w:type="spellEnd"/>
      <w:r w:rsidR="007E1053">
        <w:t xml:space="preserve"> est égale à </w:t>
      </w:r>
      <w:proofErr w:type="spellStart"/>
      <w:r w:rsidR="007E1053">
        <w:t>True</w:t>
      </w:r>
      <w:proofErr w:type="spellEnd"/>
      <w:r w:rsidR="007E1053">
        <w:t xml:space="preserve">. Or, nous avons vu précédemment que seulement 22,4% des lignes ont un </w:t>
      </w:r>
      <w:proofErr w:type="spellStart"/>
      <w:r w:rsidR="007E1053">
        <w:t>RainToday</w:t>
      </w:r>
      <w:proofErr w:type="spellEnd"/>
      <w:r w:rsidR="007E1053">
        <w:t xml:space="preserve"> (ou bien un </w:t>
      </w:r>
      <w:proofErr w:type="spellStart"/>
      <w:r w:rsidR="007E1053">
        <w:t>RainTomorrow</w:t>
      </w:r>
      <w:proofErr w:type="spellEnd"/>
      <w:r w:rsidR="007E1053">
        <w:t xml:space="preserve">) à </w:t>
      </w:r>
      <w:proofErr w:type="spellStart"/>
      <w:r w:rsidR="007E1053">
        <w:t>True</w:t>
      </w:r>
      <w:proofErr w:type="spellEnd"/>
      <w:r w:rsidR="007E1053">
        <w:t xml:space="preserve">. Cela implique que dans 77,6% des cas, </w:t>
      </w:r>
      <w:proofErr w:type="spellStart"/>
      <w:r w:rsidR="007E1053">
        <w:t>Rainfall</w:t>
      </w:r>
      <w:proofErr w:type="spellEnd"/>
      <w:r w:rsidR="007E1053">
        <w:t xml:space="preserve"> a une valeur inférieure à 1. On comprend alors assez aisément que dès que surgit une averse, le résultat des précipitations enregistré se retrouvera nécessairement en </w:t>
      </w:r>
      <w:proofErr w:type="spellStart"/>
      <w:r w:rsidR="007E1053">
        <w:t>outlier</w:t>
      </w:r>
      <w:proofErr w:type="spellEnd"/>
      <w:r w:rsidR="007E1053">
        <w:t xml:space="preserve">. </w:t>
      </w:r>
    </w:p>
    <w:p w14:paraId="5B45D8A3" w14:textId="18429AB9" w:rsidR="00452C7F" w:rsidRDefault="00E704B9" w:rsidP="001E7D3C">
      <w:r>
        <w:t>En réalité, bien qu’il existe ici de nombreuses valeurs aberrantes d’un point de vue mathématique, il s’agit bel et bien de données réelles, et non de données erronées dans le jeu de données.</w:t>
      </w:r>
      <w:r w:rsidR="00012E11">
        <w:t xml:space="preserve"> Nous trouvons par exemple pour les quatre variables concernées des températures comprises entre -7°C et +46°C, ce qui n’a rien d’absurde.</w:t>
      </w:r>
      <w:r w:rsidR="00DF2018">
        <w:t xml:space="preserve"> Il en va de même pour les autres variables : les </w:t>
      </w:r>
      <w:proofErr w:type="spellStart"/>
      <w:r w:rsidR="00DF2018">
        <w:t>outliers</w:t>
      </w:r>
      <w:proofErr w:type="spellEnd"/>
      <w:r w:rsidR="00DF2018">
        <w:t xml:space="preserve"> de la pression atmosphérique, de la </w:t>
      </w:r>
      <w:r w:rsidR="00DF2018">
        <w:lastRenderedPageBreak/>
        <w:t>vitesse des vents et des taux d’humidité ont tous des valeurs compatibles avec des données météorologiques correctes.</w:t>
      </w:r>
    </w:p>
    <w:p w14:paraId="4E3659BD" w14:textId="2F4865F7" w:rsidR="00DF2018" w:rsidRDefault="00DF2018" w:rsidP="001E7D3C">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56BA848B" w14:textId="407442FC" w:rsidR="00225875" w:rsidRDefault="00225875" w:rsidP="001E7D3C"/>
    <w:p w14:paraId="50FCAF08" w14:textId="45AAC31B" w:rsidR="001B3640" w:rsidRDefault="001B3640" w:rsidP="001B3640">
      <w:pPr>
        <w:pStyle w:val="Titre3"/>
      </w:pPr>
      <w:bookmarkStart w:id="32" w:name="_Toc145368994"/>
      <w:r>
        <w:t>Variables numériques – Analyse temporelle et géographique</w:t>
      </w:r>
      <w:bookmarkEnd w:id="32"/>
    </w:p>
    <w:p w14:paraId="430BA9D7" w14:textId="0E74E704" w:rsidR="001B3640" w:rsidRDefault="00122E90" w:rsidP="001B3640">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t>RainToday</w:t>
      </w:r>
      <w:proofErr w:type="spellEnd"/>
      <w:r>
        <w:t xml:space="preserve"> pour un jour donné : prédire </w:t>
      </w:r>
      <w:proofErr w:type="spellStart"/>
      <w:r>
        <w:t>Rainfall</w:t>
      </w:r>
      <w:proofErr w:type="spellEnd"/>
      <w:r>
        <w:t xml:space="preserve"> implique donc de pouvoir prédire </w:t>
      </w:r>
      <w:proofErr w:type="spellStart"/>
      <w:r>
        <w:t>Rain</w:t>
      </w:r>
      <w:r w:rsidR="003A221F">
        <w:t>T</w:t>
      </w:r>
      <w:r>
        <w:t>oday</w:t>
      </w:r>
      <w:proofErr w:type="spellEnd"/>
      <w:r>
        <w:t xml:space="preserve">, et possiblement </w:t>
      </w:r>
      <w:proofErr w:type="spellStart"/>
      <w:r>
        <w:t>Rain</w:t>
      </w:r>
      <w:r w:rsidR="003A221F">
        <w:t>T</w:t>
      </w:r>
      <w:r>
        <w:t>omorrow</w:t>
      </w:r>
      <w:proofErr w:type="spellEnd"/>
      <w:r>
        <w:t>.</w:t>
      </w:r>
    </w:p>
    <w:p w14:paraId="22EE414D" w14:textId="74C609BD" w:rsidR="00122E90" w:rsidRDefault="00122E90" w:rsidP="001B3640"/>
    <w:p w14:paraId="6C7089B3" w14:textId="2215CFEE" w:rsidR="00C17B73" w:rsidRDefault="00C17B73" w:rsidP="001B3640">
      <w:r>
        <w:t>Dans le</w:t>
      </w:r>
      <w:r w:rsidR="007C2716">
        <w:t>s</w:t>
      </w:r>
      <w:r>
        <w:t xml:space="preserve"> graphe</w:t>
      </w:r>
      <w:r w:rsidR="007C2716">
        <w:t>s</w:t>
      </w:r>
      <w:r>
        <w:t xml:space="preserve"> suivant</w:t>
      </w:r>
      <w:r w:rsidR="007C2716">
        <w:t>s</w:t>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C8D883B" w14:textId="06FE4A79" w:rsidR="00122E90" w:rsidRPr="001B3640" w:rsidRDefault="00C17B73" w:rsidP="001B3640">
      <w:r>
        <w:rPr>
          <w:noProof/>
          <w:lang w:eastAsia="fr-FR"/>
        </w:rPr>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5730" cy="4316730"/>
                    </a:xfrm>
                    <a:prstGeom prst="rect">
                      <a:avLst/>
                    </a:prstGeom>
                  </pic:spPr>
                </pic:pic>
              </a:graphicData>
            </a:graphic>
          </wp:inline>
        </w:drawing>
      </w:r>
    </w:p>
    <w:p w14:paraId="473A8C4C" w14:textId="6535BEA8" w:rsidR="001B3640" w:rsidRDefault="007C2716" w:rsidP="001E7D3C">
      <w:r>
        <w:lastRenderedPageBreak/>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670286D9" w14:textId="2F6B6FDE" w:rsidR="00C55648" w:rsidRDefault="009C33C2" w:rsidP="001E7D3C">
      <w:r>
        <w:t>Woomera est située dans le désert, Brisbane sur la côte est, Mount Gambier sur le côté sud,</w:t>
      </w:r>
      <w:r w:rsidR="00FC5A2A">
        <w:t xml:space="preserve"> Townsville est au nord-est.</w:t>
      </w:r>
    </w:p>
    <w:p w14:paraId="475F55F1" w14:textId="08EEAC78" w:rsidR="00A567BD" w:rsidRDefault="00A567BD" w:rsidP="001E7D3C">
      <w:r>
        <w:rPr>
          <w:noProof/>
          <w:lang w:eastAsia="fr-FR"/>
        </w:rPr>
        <w:drawing>
          <wp:inline distT="0" distB="0" distL="0" distR="0" wp14:anchorId="380DA272" wp14:editId="416B6FB9">
            <wp:extent cx="3175000" cy="2116459"/>
            <wp:effectExtent l="0" t="0" r="635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6839" cy="2131017"/>
                    </a:xfrm>
                    <a:prstGeom prst="rect">
                      <a:avLst/>
                    </a:prstGeom>
                  </pic:spPr>
                </pic:pic>
              </a:graphicData>
            </a:graphic>
          </wp:inline>
        </w:drawing>
      </w:r>
      <w:r>
        <w:rPr>
          <w:noProof/>
          <w:lang w:eastAsia="fr-FR"/>
        </w:rPr>
        <w:drawing>
          <wp:inline distT="0" distB="0" distL="0" distR="0" wp14:anchorId="3CF97E7A" wp14:editId="327A8E9E">
            <wp:extent cx="3194050" cy="2129158"/>
            <wp:effectExtent l="0" t="0" r="635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976" cy="2159106"/>
                    </a:xfrm>
                    <a:prstGeom prst="rect">
                      <a:avLst/>
                    </a:prstGeom>
                  </pic:spPr>
                </pic:pic>
              </a:graphicData>
            </a:graphic>
          </wp:inline>
        </w:drawing>
      </w:r>
    </w:p>
    <w:p w14:paraId="4B9CBA35" w14:textId="6CBDF8AF" w:rsidR="00FC5A2A" w:rsidRDefault="009C33C2" w:rsidP="001E7D3C">
      <w:r>
        <w:rPr>
          <w:noProof/>
          <w:lang w:eastAsia="fr-FR"/>
        </w:rPr>
        <w:drawing>
          <wp:inline distT="0" distB="0" distL="0" distR="0" wp14:anchorId="2CB5F4FE" wp14:editId="52436344">
            <wp:extent cx="3190886" cy="2127049"/>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4347" cy="2142688"/>
                    </a:xfrm>
                    <a:prstGeom prst="rect">
                      <a:avLst/>
                    </a:prstGeom>
                  </pic:spPr>
                </pic:pic>
              </a:graphicData>
            </a:graphic>
          </wp:inline>
        </w:drawing>
      </w:r>
      <w:r w:rsidR="00FC5A2A">
        <w:rPr>
          <w:noProof/>
          <w:lang w:eastAsia="fr-FR"/>
        </w:rPr>
        <w:drawing>
          <wp:inline distT="0" distB="0" distL="0" distR="0" wp14:anchorId="35598104" wp14:editId="5BFA38F2">
            <wp:extent cx="3200388" cy="2133382"/>
            <wp:effectExtent l="0" t="0" r="63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6197" cy="2143920"/>
                    </a:xfrm>
                    <a:prstGeom prst="rect">
                      <a:avLst/>
                    </a:prstGeom>
                  </pic:spPr>
                </pic:pic>
              </a:graphicData>
            </a:graphic>
          </wp:inline>
        </w:drawing>
      </w:r>
    </w:p>
    <w:p w14:paraId="4EFA37B3" w14:textId="18806E82" w:rsidR="00FC5A2A" w:rsidRDefault="00FC5A2A" w:rsidP="001E7D3C">
      <w:r>
        <w:t>Ces quatre graphiques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121C32DE" w14:textId="62F92681" w:rsidR="0042742F" w:rsidRDefault="0042742F" w:rsidP="001E7D3C"/>
    <w:p w14:paraId="0B47077F" w14:textId="789DD53B" w:rsidR="0042742F" w:rsidRDefault="0042742F" w:rsidP="001E7D3C">
      <w:commentRangeStart w:id="33"/>
      <w:r>
        <w:t>Nous pouvons conclure de cela qu’une modélisation globale sur toute l’Australie pour prédire la météo d’un lieu donné sera probablement trop grossier</w:t>
      </w:r>
      <w:commentRangeEnd w:id="33"/>
      <w:r w:rsidR="00325522">
        <w:rPr>
          <w:rStyle w:val="Marquedecommentaire"/>
        </w:rPr>
        <w:commentReference w:id="33"/>
      </w:r>
      <w:r>
        <w:t>.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lastRenderedPageBreak/>
        <w:t>La nature même des données incite à rechercher des saisonnalités dans les différentes variables.</w:t>
      </w:r>
    </w:p>
    <w:p w14:paraId="20043B52" w14:textId="77777777" w:rsidR="008C05B2" w:rsidRDefault="008C05B2" w:rsidP="008C05B2">
      <w:r>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415FE694" w14:textId="77777777" w:rsidR="00C90EFE" w:rsidRDefault="00C90EFE" w:rsidP="008C05B2"/>
    <w:p w14:paraId="7032C307" w14:textId="312DB405" w:rsidR="008C05B2" w:rsidRDefault="008C05B2" w:rsidP="008C05B2">
      <w:r>
        <w:t>Assez logiquement, la décomposition de la température maximale (</w:t>
      </w:r>
      <w:proofErr w:type="spellStart"/>
      <w: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4DBAC021" w14:textId="4F32A506" w:rsidR="008C05B2" w:rsidRDefault="008C05B2" w:rsidP="001E7D3C">
      <w:r>
        <w:t xml:space="preserve">Nous regardons ci-dessous les décompositions saisonnières pour les variables </w:t>
      </w:r>
      <w:proofErr w:type="spellStart"/>
      <w:r>
        <w:t>MaxTemp</w:t>
      </w:r>
      <w:proofErr w:type="spellEnd"/>
      <w:r>
        <w:t xml:space="preserve"> et </w:t>
      </w:r>
      <w:proofErr w:type="spellStart"/>
      <w:r>
        <w:t>Rainfall</w:t>
      </w:r>
      <w:proofErr w:type="spellEnd"/>
      <w:r>
        <w:t xml:space="preserve"> de Mount Gambier. Il ne nous semble pas pertinent </w:t>
      </w:r>
      <w:commentRangeStart w:id="34"/>
      <w:r>
        <w:t>d</w:t>
      </w:r>
      <w:del w:id="35" w:author="Sophie" w:date="2023-09-11T20:31:00Z">
        <w:r w:rsidDel="00252143">
          <w:delText>e l</w:delText>
        </w:r>
      </w:del>
      <w:r>
        <w:t xml:space="preserve">’effectuer </w:t>
      </w:r>
      <w:commentRangeEnd w:id="34"/>
      <w:ins w:id="36" w:author="Sophie" w:date="2023-09-11T20:31:00Z">
        <w:r w:rsidR="00252143">
          <w:t xml:space="preserve">cette décomposition </w:t>
        </w:r>
      </w:ins>
      <w:r w:rsidR="00325522">
        <w:rPr>
          <w:rStyle w:val="Marquedecommentaire"/>
        </w:rPr>
        <w:commentReference w:id="34"/>
      </w:r>
      <w:r>
        <w:t>sur l’ensemble de l’Australie</w:t>
      </w:r>
      <w:ins w:id="37" w:author="Sophie" w:date="2023-09-11T20:31:00Z">
        <w:r w:rsidR="00252143">
          <w:t xml:space="preserve"> toute</w:t>
        </w:r>
      </w:ins>
      <w:ins w:id="38" w:author="Sophie" w:date="2023-09-11T20:32:00Z">
        <w:r w:rsidR="00252143">
          <w:t>s</w:t>
        </w:r>
      </w:ins>
      <w:ins w:id="39" w:author="Sophie" w:date="2023-09-11T20:31:00Z">
        <w:r w:rsidR="00252143">
          <w:t xml:space="preserve"> Location confondu</w:t>
        </w:r>
      </w:ins>
      <w:ins w:id="40" w:author="Sophie" w:date="2023-09-11T20:32:00Z">
        <w:r w:rsidR="00252143">
          <w:t>es</w:t>
        </w:r>
      </w:ins>
      <w:r>
        <w:t xml:space="preserve">, étant donné les constats précédents de différences locales </w:t>
      </w:r>
      <w:commentRangeStart w:id="41"/>
      <w:r>
        <w:t>importantes</w:t>
      </w:r>
      <w:commentRangeEnd w:id="41"/>
      <w:r w:rsidR="00252143">
        <w:rPr>
          <w:rStyle w:val="Marquedecommentaire"/>
        </w:rPr>
        <w:commentReference w:id="41"/>
      </w:r>
      <w:r>
        <w:t>.</w:t>
      </w:r>
    </w:p>
    <w:p w14:paraId="38437BD3" w14:textId="231611DB" w:rsidR="00C90EFE" w:rsidRDefault="00DC084B" w:rsidP="001E7D3C">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5730" cy="3574415"/>
                    </a:xfrm>
                    <a:prstGeom prst="rect">
                      <a:avLst/>
                    </a:prstGeom>
                  </pic:spPr>
                </pic:pic>
              </a:graphicData>
            </a:graphic>
          </wp:inline>
        </w:drawing>
      </w:r>
    </w:p>
    <w:p w14:paraId="6E8560FD" w14:textId="57C915A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ins w:id="42" w:author="Sophie" w:date="2023-09-11T20:34:00Z">
        <w:r w:rsidR="00252143">
          <w:t>Nous verrons dans la partie modélisation si un modèle ARIMA arrive malgré ce constat à prédire de façon pertinente les températures</w:t>
        </w:r>
      </w:ins>
      <w:ins w:id="43" w:author="Sophie" w:date="2023-09-11T20:35:00Z">
        <w:r w:rsidR="00252143">
          <w:t>.</w:t>
        </w:r>
      </w:ins>
      <w:commentRangeStart w:id="44"/>
      <w:del w:id="45" w:author="Sophie" w:date="2023-09-11T20:35:00Z">
        <w:r w:rsidDel="00252143">
          <w:delText xml:space="preserve">Cela implique une probable mauvaise prédiction de cette variable par un modèle de type </w:delText>
        </w:r>
        <w:commentRangeStart w:id="46"/>
        <w:r w:rsidDel="00252143">
          <w:delText>ARIMA</w:delText>
        </w:r>
      </w:del>
      <w:commentRangeEnd w:id="46"/>
      <w:r w:rsidR="00252143">
        <w:rPr>
          <w:rStyle w:val="Marquedecommentaire"/>
        </w:rPr>
        <w:commentReference w:id="46"/>
      </w:r>
      <w:r>
        <w:t>.</w:t>
      </w:r>
      <w:commentRangeEnd w:id="44"/>
      <w:r w:rsidR="005B5C6A">
        <w:rPr>
          <w:rStyle w:val="Marquedecommentaire"/>
        </w:rPr>
        <w:commentReference w:id="44"/>
      </w:r>
    </w:p>
    <w:p w14:paraId="6B4DB7F7" w14:textId="579E2CCA" w:rsidR="00C90EFE" w:rsidRDefault="00C90EFE" w:rsidP="001E7D3C"/>
    <w:p w14:paraId="6FDF65AF" w14:textId="49D1820C" w:rsidR="00C90EFE" w:rsidRDefault="00C90EFE" w:rsidP="00C90EFE">
      <w:r>
        <w:t xml:space="preserve">Ce même schéma sur </w:t>
      </w:r>
      <w:proofErr w:type="spellStart"/>
      <w:r>
        <w:t>Rainfall</w:t>
      </w:r>
      <w:proofErr w:type="spellEnd"/>
      <w:r>
        <w:t xml:space="preserve">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proofErr w:type="spellStart"/>
      <w:r>
        <w:t>RainTomorrow</w:t>
      </w:r>
      <w:proofErr w:type="spellEnd"/>
      <w:r>
        <w:t> ».</w:t>
      </w:r>
    </w:p>
    <w:p w14:paraId="6A2916E0" w14:textId="77777777" w:rsidR="00C90EFE" w:rsidRPr="008C05B2" w:rsidRDefault="00C90EFE" w:rsidP="001E7D3C"/>
    <w:p w14:paraId="31EE22E7" w14:textId="34826BD5" w:rsidR="0087131C" w:rsidRPr="00E61F05" w:rsidRDefault="0087131C" w:rsidP="001E7D3C"/>
    <w:p w14:paraId="718C0152" w14:textId="7F40934E" w:rsidR="008C05B2" w:rsidRPr="0087131C" w:rsidRDefault="008C05B2" w:rsidP="001E7D3C">
      <w:pPr>
        <w:rPr>
          <w:lang w:val="en-US"/>
        </w:rPr>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5730" cy="3576955"/>
                    </a:xfrm>
                    <a:prstGeom prst="rect">
                      <a:avLst/>
                    </a:prstGeom>
                  </pic:spPr>
                </pic:pic>
              </a:graphicData>
            </a:graphic>
          </wp:inline>
        </w:drawing>
      </w:r>
    </w:p>
    <w:p w14:paraId="2DDF1F2D" w14:textId="5B3D2B47" w:rsidR="00EB7AC6" w:rsidRDefault="00EB7AC6" w:rsidP="001E7D3C">
      <w:pPr>
        <w:rPr>
          <w:lang w:val="en-US"/>
        </w:rPr>
      </w:pPr>
    </w:p>
    <w:p w14:paraId="54B227B8" w14:textId="77777777" w:rsidR="002602FD" w:rsidRPr="0087131C" w:rsidRDefault="002602FD" w:rsidP="001E7D3C">
      <w:pPr>
        <w:rPr>
          <w:lang w:val="en-US"/>
        </w:rPr>
      </w:pPr>
    </w:p>
    <w:p w14:paraId="063ABE63" w14:textId="5737315B" w:rsidR="002643EE" w:rsidRDefault="002643EE" w:rsidP="002643EE">
      <w:pPr>
        <w:pStyle w:val="Titre3"/>
      </w:pPr>
      <w:bookmarkStart w:id="47" w:name="_Toc145368995"/>
      <w:r>
        <w:lastRenderedPageBreak/>
        <w:t>Variables numériques – Corrélations</w:t>
      </w:r>
      <w:bookmarkEnd w:id="47"/>
    </w:p>
    <w:p w14:paraId="7B6D57FB" w14:textId="7452E2F5" w:rsidR="006C7F16" w:rsidRPr="006C7F16" w:rsidRDefault="006C7F16" w:rsidP="006C7F16">
      <w:r>
        <w:rPr>
          <w:noProof/>
          <w:lang w:eastAsia="fr-FR"/>
        </w:rPr>
        <w:drawing>
          <wp:inline distT="0" distB="0" distL="0" distR="0" wp14:anchorId="2AD9BBB4" wp14:editId="0A28BAD0">
            <wp:extent cx="6475730" cy="6837680"/>
            <wp:effectExtent l="0" t="0" r="127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6837680"/>
                    </a:xfrm>
                    <a:prstGeom prst="rect">
                      <a:avLst/>
                    </a:prstGeom>
                  </pic:spPr>
                </pic:pic>
              </a:graphicData>
            </a:graphic>
          </wp:inline>
        </w:drawing>
      </w:r>
    </w:p>
    <w:p w14:paraId="574F927A" w14:textId="77777777" w:rsidR="002643EE" w:rsidRDefault="002643EE" w:rsidP="001E7D3C"/>
    <w:p w14:paraId="1C9CBC7D" w14:textId="2E67C3D8" w:rsidR="00BF2356" w:rsidRDefault="00BF2356" w:rsidP="001E7D3C"/>
    <w:p w14:paraId="27D43783" w14:textId="77777777" w:rsidR="006C7F16" w:rsidRDefault="006C7F16" w:rsidP="006C7F16">
      <w:r>
        <w:t xml:space="preserve">Aucune variable quantitative n’est fortement corrélée avec </w:t>
      </w:r>
      <w:proofErr w:type="spellStart"/>
      <w: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Sunshine, Humidity3pm, Humidity9am, Cloud9am, Cloup9pm, </w:t>
      </w:r>
      <w:proofErr w:type="spellStart"/>
      <w:r w:rsidRPr="00A47AF8">
        <w:t>RainToday</w:t>
      </w:r>
      <w:proofErr w:type="spellEnd"/>
      <w:r>
        <w:t>.</w:t>
      </w:r>
    </w:p>
    <w:p w14:paraId="1362681F" w14:textId="70BF005F" w:rsidR="006C7F16" w:rsidRDefault="006C7F16" w:rsidP="006C7F16">
      <w:r>
        <w:t xml:space="preserve">Pour Cloud9am et Cloud9pm, comme nous le verrons après, il s’agit malheureusement de deux </w:t>
      </w:r>
      <w:proofErr w:type="spellStart"/>
      <w:r>
        <w:t>features</w:t>
      </w:r>
      <w:proofErr w:type="spellEnd"/>
      <w:r>
        <w:t xml:space="preserve"> ayant un taux élevé de données nulles. </w:t>
      </w:r>
    </w:p>
    <w:p w14:paraId="5551F3C1" w14:textId="77777777" w:rsidR="00C217A8" w:rsidRDefault="00C217A8" w:rsidP="006C7F16">
      <w:r>
        <w:lastRenderedPageBreak/>
        <w:t xml:space="preserve">A l’inverse, </w:t>
      </w:r>
      <w:proofErr w:type="spellStart"/>
      <w:r>
        <w:t>RainTomorrow</w:t>
      </w:r>
      <w:proofErr w:type="spellEnd"/>
      <w:r>
        <w:t xml:space="preserve"> semble très peu corrélée aux températures (de 0,03 à 0,19). </w:t>
      </w:r>
    </w:p>
    <w:p w14:paraId="12F11DEA" w14:textId="5E624DE2" w:rsidR="00C217A8" w:rsidRDefault="00C217A8" w:rsidP="006C7F16">
      <w:r>
        <w:t xml:space="preserve">La vitesse du vent à 9h00 et 15h00 est elle aussi très peu corrélée avec </w:t>
      </w:r>
      <w:proofErr w:type="spellStart"/>
      <w:r>
        <w:t>RainTomorrow</w:t>
      </w:r>
      <w:proofErr w:type="spellEnd"/>
      <w:r>
        <w:t xml:space="preserve"> (0,09). La vitesse des rafales l’est en revanche davantage (0,23).</w:t>
      </w:r>
    </w:p>
    <w:p w14:paraId="6C99271C" w14:textId="1C43C39D" w:rsidR="00C217A8" w:rsidRDefault="00C217A8" w:rsidP="006C7F16"/>
    <w:p w14:paraId="6EB4321A" w14:textId="794C88D0" w:rsidR="000973D7" w:rsidRDefault="000973D7" w:rsidP="006C7F16">
      <w:r>
        <w:t xml:space="preserve">De ces constats il ressort d’une part que la prédiction de </w:t>
      </w:r>
      <w:proofErr w:type="spellStart"/>
      <w:r>
        <w:t>RainTomorrow</w:t>
      </w:r>
      <w:proofErr w:type="spellEnd"/>
      <w:r>
        <w:t xml:space="preserve"> ne pourra se concentrer de prime abord sur une seule </w:t>
      </w:r>
      <w:proofErr w:type="spellStart"/>
      <w:r>
        <w:t>feature</w:t>
      </w:r>
      <w:proofErr w:type="spellEnd"/>
      <w:r>
        <w:t xml:space="preserve"> explicative, et également qu’il devrait être possible de supprimer certaines variables relatives à la vitesse du vent et aux température du fait de leur faible </w:t>
      </w:r>
      <w:proofErr w:type="spellStart"/>
      <w:r>
        <w:t>corréaltion</w:t>
      </w:r>
      <w:proofErr w:type="spellEnd"/>
      <w:r>
        <w:t>.</w:t>
      </w:r>
    </w:p>
    <w:p w14:paraId="7B1BBE1F" w14:textId="77777777" w:rsidR="006C7F16" w:rsidRDefault="006C7F16" w:rsidP="006C7F16"/>
    <w:p w14:paraId="599DE552" w14:textId="6914F484" w:rsidR="006C7F16" w:rsidRDefault="006C7F16" w:rsidP="006C7F16">
      <w:r>
        <w:t xml:space="preserve">Nous constatons également de fortes corrélations entre d’autres </w:t>
      </w:r>
      <w:proofErr w:type="spellStart"/>
      <w:r>
        <w:t>features</w:t>
      </w:r>
      <w:proofErr w:type="spellEnd"/>
      <w:r>
        <w:t>. Assez logiquement, c’est le cas de la température maximale (</w:t>
      </w:r>
      <w:proofErr w:type="spellStart"/>
      <w:r>
        <w:t>MaxTemp</w:t>
      </w:r>
      <w:proofErr w:type="spellEnd"/>
      <w:r>
        <w:t xml:space="preserve">) avec celle relevée à 15h (Temp3pm), et de </w:t>
      </w:r>
      <w:proofErr w:type="spellStart"/>
      <w:r>
        <w:t>MinTemp</w:t>
      </w:r>
      <w:proofErr w:type="spellEnd"/>
      <w:r>
        <w:t xml:space="preserve"> avec Temp9am.</w:t>
      </w:r>
      <w:r w:rsidR="00AA07EA">
        <w:t xml:space="preserve"> </w:t>
      </w:r>
      <w:r>
        <w:t xml:space="preserve">Plus étonnant de prime abord, c’est également le cas de </w:t>
      </w:r>
      <w:proofErr w:type="spellStart"/>
      <w:r>
        <w:t>MaxTemp</w:t>
      </w:r>
      <w:proofErr w:type="spellEnd"/>
      <w:r>
        <w:t xml:space="preserve"> avec Temp9am (0,89), ainsi que Temp9am et Temp3pm</w:t>
      </w:r>
      <w:r w:rsidR="00C217A8">
        <w:t>.</w:t>
      </w:r>
      <w:r w:rsidR="00AA07EA">
        <w:t xml:space="preserve"> </w:t>
      </w:r>
      <w:r>
        <w:t>Les températures min et max présentent aussi une corrélation intéressante (0,7</w:t>
      </w:r>
      <w:r w:rsidR="00C217A8">
        <w:t>4</w:t>
      </w:r>
      <w:r>
        <w:t>).</w:t>
      </w:r>
      <w:r w:rsidR="00AA07EA">
        <w:t xml:space="preserve"> </w:t>
      </w:r>
      <w:r>
        <w:t>Bref, nous constatons que l’ensemble des variables de températures présentent une très forte corrélation</w:t>
      </w:r>
      <w:r w:rsidR="00C217A8">
        <w:t xml:space="preserve"> entre elles</w:t>
      </w:r>
      <w:r>
        <w:t>.</w:t>
      </w:r>
    </w:p>
    <w:p w14:paraId="19736C15" w14:textId="2F81A6C7" w:rsidR="006C7F16" w:rsidRDefault="006C7F16" w:rsidP="006C7F16">
      <w:r>
        <w:t>C’est aussi le cas de la pression : les variables Pressure3am et Pressure9pm sont très fortement corrélées</w:t>
      </w:r>
      <w:r w:rsidR="00C217A8">
        <w:t xml:space="preserve"> (0,96)</w:t>
      </w:r>
      <w:r>
        <w:t>.</w:t>
      </w:r>
    </w:p>
    <w:p w14:paraId="21A25D02" w14:textId="7E629CD5" w:rsidR="007453B1" w:rsidRDefault="007453B1" w:rsidP="001E7D3C"/>
    <w:p w14:paraId="19895C90" w14:textId="37E9FA9A" w:rsidR="00D9148A" w:rsidRDefault="002602FD" w:rsidP="002602FD">
      <w:r>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w:t>
      </w:r>
      <w:commentRangeStart w:id="48"/>
      <w:r>
        <w:t xml:space="preserve">villes similaires </w:t>
      </w:r>
      <w:commentRangeEnd w:id="48"/>
      <w:r w:rsidR="0004794E">
        <w:rPr>
          <w:rStyle w:val="Marquedecommentaire"/>
        </w:rPr>
        <w:commentReference w:id="48"/>
      </w:r>
      <w:r>
        <w:t xml:space="preserve">dans </w:t>
      </w:r>
      <w:commentRangeStart w:id="49"/>
      <w:r>
        <w:t>l’objectif de remplacer des données manquantes.</w:t>
      </w:r>
      <w:commentRangeEnd w:id="49"/>
      <w:r w:rsidR="00BC5A15">
        <w:rPr>
          <w:rStyle w:val="Marquedecommentaire"/>
        </w:rPr>
        <w:commentReference w:id="49"/>
      </w:r>
    </w:p>
    <w:p w14:paraId="263FB72B" w14:textId="233C7EDE" w:rsidR="002602FD" w:rsidRDefault="002602FD" w:rsidP="002602FD">
      <w:r>
        <w:t>Nous voyons ci-dessous la corrélation des différentes villes pour la variable "</w:t>
      </w:r>
      <w:proofErr w:type="spellStart"/>
      <w:r>
        <w:t>MaxTemp</w:t>
      </w:r>
      <w:proofErr w:type="spellEnd"/>
      <w: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5D964058" w14:textId="59484F82" w:rsidR="002602FD" w:rsidRDefault="002602FD" w:rsidP="001E7D3C">
      <w:r>
        <w:rPr>
          <w:noProof/>
          <w:color w:val="FF0000"/>
          <w:lang w:eastAsia="fr-FR"/>
        </w:rPr>
        <w:lastRenderedPageBreak/>
        <w:drawing>
          <wp:inline distT="114300" distB="114300" distL="114300" distR="114300" wp14:anchorId="461F1973" wp14:editId="7B3D8B09">
            <wp:extent cx="6475730" cy="6877646"/>
            <wp:effectExtent l="0" t="0" r="127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6475730" cy="6877646"/>
                    </a:xfrm>
                    <a:prstGeom prst="rect">
                      <a:avLst/>
                    </a:prstGeom>
                    <a:ln/>
                  </pic:spPr>
                </pic:pic>
              </a:graphicData>
            </a:graphic>
          </wp:inline>
        </w:drawing>
      </w:r>
    </w:p>
    <w:p w14:paraId="653C7F15" w14:textId="77777777" w:rsidR="002602FD" w:rsidRDefault="002602FD" w:rsidP="001E7D3C"/>
    <w:p w14:paraId="13390ADD" w14:textId="2ED63241" w:rsidR="002339EC" w:rsidRDefault="00D9148A" w:rsidP="002339EC">
      <w:pPr>
        <w:pStyle w:val="Titre2"/>
      </w:pPr>
      <w:bookmarkStart w:id="50" w:name="_Toc145368996"/>
      <w:r>
        <w:t>V</w:t>
      </w:r>
      <w:r w:rsidR="002339EC">
        <w:t>aleurs manquantes</w:t>
      </w:r>
      <w:bookmarkEnd w:id="50"/>
    </w:p>
    <w:p w14:paraId="6A52BDA1" w14:textId="5B54E338" w:rsidR="00686D38" w:rsidRDefault="00686D38" w:rsidP="00686D38"/>
    <w:p w14:paraId="629DB448" w14:textId="0D04DA9B" w:rsidR="00F91415" w:rsidRDefault="00F91415" w:rsidP="00F91415">
      <w:pPr>
        <w:pStyle w:val="Titre3"/>
      </w:pPr>
      <w:bookmarkStart w:id="51" w:name="_Toc145368997"/>
      <w:r>
        <w:t>Vue globale</w:t>
      </w:r>
      <w:bookmarkEnd w:id="51"/>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lastRenderedPageBreak/>
        <w:t>Les données manquantes peuvent être divisées en 3 catégories :</w:t>
      </w:r>
    </w:p>
    <w:p w14:paraId="2952E363" w14:textId="77777777" w:rsidR="00765CE1" w:rsidRDefault="00765CE1" w:rsidP="00765CE1">
      <w:pPr>
        <w:pStyle w:val="Paragraphedeliste"/>
        <w:numPr>
          <w:ilvl w:val="0"/>
          <w:numId w:val="22"/>
        </w:numPr>
      </w:pPr>
      <w:proofErr w:type="spellStart"/>
      <w:r w:rsidRPr="003A4980">
        <w:rPr>
          <w:b/>
          <w:bCs/>
        </w:rPr>
        <w:t>Missing</w:t>
      </w:r>
      <w:proofErr w:type="spellEnd"/>
      <w:r w:rsidRPr="003A4980">
        <w:rPr>
          <w:b/>
          <w:bCs/>
        </w:rPr>
        <w:t xml:space="preserve"> </w:t>
      </w:r>
      <w:proofErr w:type="spellStart"/>
      <w:r w:rsidRPr="003A4980">
        <w:rPr>
          <w:b/>
          <w:bCs/>
        </w:rPr>
        <w:t>Completely</w:t>
      </w:r>
      <w:proofErr w:type="spellEnd"/>
      <w:r w:rsidRPr="003A4980">
        <w:rPr>
          <w:b/>
          <w:bCs/>
        </w:rPr>
        <w:t xml:space="preserve"> at </w:t>
      </w:r>
      <w:proofErr w:type="spellStart"/>
      <w:r w:rsidRPr="003A4980">
        <w:rPr>
          <w:b/>
          <w:bCs/>
        </w:rPr>
        <w:t>Random</w:t>
      </w:r>
      <w:proofErr w:type="spellEnd"/>
      <w:r w:rsidRPr="003A4980">
        <w:rPr>
          <w:b/>
          <w:bCs/>
        </w:rPr>
        <w:t xml:space="preserve"> (MCAR)</w:t>
      </w:r>
      <w:r w:rsidRPr="003A4980">
        <w:t>: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proofErr w:type="spellStart"/>
      <w:r>
        <w:rPr>
          <w:b/>
          <w:bCs/>
        </w:rPr>
        <w:t>Missing</w:t>
      </w:r>
      <w:proofErr w:type="spellEnd"/>
      <w:r>
        <w:rPr>
          <w:b/>
          <w:bCs/>
        </w:rPr>
        <w:t xml:space="preserve"> at </w:t>
      </w:r>
      <w:proofErr w:type="spellStart"/>
      <w:r>
        <w:rPr>
          <w:b/>
          <w:bCs/>
        </w:rPr>
        <w:t>Random</w:t>
      </w:r>
      <w:proofErr w:type="spellEnd"/>
      <w:r>
        <w:rPr>
          <w:b/>
          <w:bCs/>
        </w:rPr>
        <w:t xml:space="preserve">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036463C4" w:rsidR="00686D38" w:rsidRDefault="00765CE1" w:rsidP="00765CE1">
      <w:r w:rsidRPr="00A76A2D">
        <w:t xml:space="preserve">La </w:t>
      </w:r>
      <w:r>
        <w:t xml:space="preserve">figure suivante </w:t>
      </w:r>
      <w:r w:rsidRPr="00A76A2D">
        <w:t>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proofErr w:type="spellStart"/>
      <w:r>
        <w:t>complete</w:t>
      </w:r>
      <w:proofErr w:type="spellEnd"/>
      <w:r>
        <w:t xml:space="preserv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765CE1">
      <w:r>
        <w:rPr>
          <w:noProof/>
          <w:lang w:eastAsia="fr-FR"/>
        </w:rPr>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5"/>
                    <a:stretch>
                      <a:fillRect/>
                    </a:stretch>
                  </pic:blipFill>
                  <pic:spPr>
                    <a:xfrm>
                      <a:off x="0" y="0"/>
                      <a:ext cx="4165600" cy="4165600"/>
                    </a:xfrm>
                    <a:prstGeom prst="rect">
                      <a:avLst/>
                    </a:prstGeom>
                  </pic:spPr>
                </pic:pic>
              </a:graphicData>
            </a:graphic>
          </wp:inline>
        </w:drawing>
      </w:r>
    </w:p>
    <w:p w14:paraId="32305964" w14:textId="5213DDF0" w:rsidR="00765CE1" w:rsidRDefault="00765CE1" w:rsidP="00765CE1">
      <w:pPr>
        <w:pStyle w:val="Lgende"/>
      </w:pPr>
      <w:bookmarkStart w:id="52" w:name="_Ref144732094"/>
      <w:r>
        <w:t xml:space="preserve">Figure </w:t>
      </w:r>
      <w:r w:rsidR="00AB4E96">
        <w:fldChar w:fldCharType="begin"/>
      </w:r>
      <w:r w:rsidR="00AB4E96">
        <w:instrText xml:space="preserve"> SEQ Figure \* ARABIC </w:instrText>
      </w:r>
      <w:r w:rsidR="00AB4E96">
        <w:fldChar w:fldCharType="separate"/>
      </w:r>
      <w:r>
        <w:rPr>
          <w:noProof/>
        </w:rPr>
        <w:t>6</w:t>
      </w:r>
      <w:r w:rsidR="00AB4E96">
        <w:rPr>
          <w:noProof/>
        </w:rPr>
        <w:fldChar w:fldCharType="end"/>
      </w:r>
      <w:bookmarkEnd w:id="52"/>
      <w:r>
        <w:t>: Pourcentage de valeurs manquantes pour chaque variable</w:t>
      </w:r>
    </w:p>
    <w:p w14:paraId="405765CA" w14:textId="00136D98" w:rsidR="00686D38" w:rsidRDefault="00686D38" w:rsidP="00686D38"/>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77777777" w:rsidR="00765CE1" w:rsidRDefault="00765CE1" w:rsidP="00765CE1">
      <w:r>
        <w:t xml:space="preserve">Comme le montre le graphique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04600D1B" w14:textId="46B3CC87" w:rsidR="00765CE1" w:rsidRDefault="00765CE1" w:rsidP="00765CE1">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w:t>
      </w:r>
      <w:r>
        <w:lastRenderedPageBreak/>
        <w:t>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24090EC5" w14:textId="6E1D5156" w:rsidR="00765CE1" w:rsidRDefault="00765CE1" w:rsidP="00686D38">
      <w:r>
        <w:rPr>
          <w:noProof/>
          <w:lang w:eastAsia="fr-FR"/>
        </w:rPr>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6"/>
                    <a:stretch>
                      <a:fillRect/>
                    </a:stretch>
                  </pic:blipFill>
                  <pic:spPr>
                    <a:xfrm>
                      <a:off x="0" y="0"/>
                      <a:ext cx="6475730" cy="3626485"/>
                    </a:xfrm>
                    <a:prstGeom prst="rect">
                      <a:avLst/>
                    </a:prstGeom>
                  </pic:spPr>
                </pic:pic>
              </a:graphicData>
            </a:graphic>
          </wp:inline>
        </w:drawing>
      </w:r>
    </w:p>
    <w:p w14:paraId="107AA407" w14:textId="6382E230" w:rsidR="00765CE1" w:rsidRDefault="00765CE1" w:rsidP="00765CE1">
      <w:pPr>
        <w:pStyle w:val="Lgende"/>
      </w:pPr>
      <w:r>
        <w:t>Matrice des valeurs manquantes</w:t>
      </w:r>
    </w:p>
    <w:p w14:paraId="58475ABD" w14:textId="32C715A1" w:rsidR="00765CE1" w:rsidRDefault="00765CE1" w:rsidP="00686D38">
      <w:r>
        <w:t>Nous pouvons également nous intéresser au taux de variables manquantes non pas par colonnes, mais par ligne, c’est-à-dire par observation. Ce graphe nous permet de constater</w:t>
      </w:r>
      <w:r w:rsidR="00A93E16">
        <w:t xml:space="preserve"> que 1,92% des lignes possèdent plus de la moitié des informations manquantes, ce qui les rendra difficilement exploitables.</w:t>
      </w:r>
    </w:p>
    <w:p w14:paraId="1A9586A6" w14:textId="537A6720" w:rsidR="00227747" w:rsidRDefault="00227747" w:rsidP="00686D38">
      <w:r>
        <w:rPr>
          <w:noProof/>
          <w:lang w:eastAsia="fr-FR"/>
        </w:rPr>
        <w:lastRenderedPageBreak/>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7"/>
                    <a:stretch>
                      <a:fillRect/>
                    </a:stretch>
                  </pic:blipFill>
                  <pic:spPr>
                    <a:xfrm>
                      <a:off x="0" y="0"/>
                      <a:ext cx="5040000" cy="3600000"/>
                    </a:xfrm>
                    <a:prstGeom prst="rect">
                      <a:avLst/>
                    </a:prstGeom>
                  </pic:spPr>
                </pic:pic>
              </a:graphicData>
            </a:graphic>
          </wp:inline>
        </w:drawing>
      </w:r>
    </w:p>
    <w:p w14:paraId="50306F80" w14:textId="77777777" w:rsidR="00227747" w:rsidRDefault="00227747" w:rsidP="00227747">
      <w:pPr>
        <w:pStyle w:val="Lgende"/>
      </w:pPr>
      <w:r>
        <w:t>Pourcentage de valeurs manquantes pour chaque observation</w:t>
      </w:r>
    </w:p>
    <w:p w14:paraId="19D3218D" w14:textId="77777777" w:rsidR="00227747" w:rsidRDefault="00227747" w:rsidP="00686D38"/>
    <w:p w14:paraId="47E7A827" w14:textId="25543E86" w:rsidR="00227747" w:rsidRDefault="00227747" w:rsidP="00686D38">
      <w:r>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w:t>
      </w:r>
      <w:proofErr w:type="spellStart"/>
      <w:r>
        <w:t>features</w:t>
      </w:r>
      <w:proofErr w:type="spellEnd"/>
      <w:r>
        <w:t xml:space="preserve">, il nous faut connaitre la corrélation de nullité entre les différentes variables. C’est ce que montre le graphique </w:t>
      </w:r>
      <w:proofErr w:type="spellStart"/>
      <w:r>
        <w:t>siuvant</w:t>
      </w:r>
      <w:proofErr w:type="spellEnd"/>
      <w:r>
        <w:t>.</w:t>
      </w:r>
    </w:p>
    <w:p w14:paraId="01C7391D" w14:textId="71ED4980" w:rsidR="00765CE1" w:rsidRDefault="00765CE1" w:rsidP="00686D38"/>
    <w:p w14:paraId="5BB397C0" w14:textId="6F52F6F1" w:rsidR="00765CE1" w:rsidRDefault="00227747" w:rsidP="00686D38">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8"/>
                    <a:stretch>
                      <a:fillRect/>
                    </a:stretch>
                  </pic:blipFill>
                  <pic:spPr>
                    <a:xfrm>
                      <a:off x="0" y="0"/>
                      <a:ext cx="4834990" cy="3384683"/>
                    </a:xfrm>
                    <a:prstGeom prst="rect">
                      <a:avLst/>
                    </a:prstGeom>
                  </pic:spPr>
                </pic:pic>
              </a:graphicData>
            </a:graphic>
          </wp:inline>
        </w:drawing>
      </w:r>
    </w:p>
    <w:p w14:paraId="6804A15E" w14:textId="4D10D07E" w:rsidR="00227747" w:rsidRDefault="00227747" w:rsidP="00227747">
      <w:pPr>
        <w:pStyle w:val="Lgende"/>
      </w:pPr>
      <w:r>
        <w:lastRenderedPageBreak/>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755998B8" w14:textId="7F5F3183" w:rsidR="00FE48C6" w:rsidRDefault="00FE48C6" w:rsidP="00227747"/>
    <w:p w14:paraId="01FB67AE" w14:textId="267A022F" w:rsidR="00FE48C6" w:rsidRDefault="006E0390" w:rsidP="00227747">
      <w:r>
        <w:t xml:space="preserve">A partir de ces corrélations, nous pouvons </w:t>
      </w:r>
      <w:r w:rsidR="00FE48C6">
        <w:t>représente</w:t>
      </w:r>
      <w:r>
        <w:t>r</w:t>
      </w:r>
      <w:r w:rsidR="00FE48C6">
        <w:t xml:space="preserve"> un regroupement hiérarchique des variables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rsidR="00FE48C6">
        <w:t>dendrogram</w:t>
      </w:r>
      <w:proofErr w:type="spellEnd"/>
      <w:r w:rsidR="00FE48C6">
        <w:t>, nous pouvons voir qu’il y a deux groupes distincts. Le premier se trouve sur le côté gauche (</w:t>
      </w:r>
      <w:r w:rsidR="00FE48C6" w:rsidRPr="005B0E52">
        <w:rPr>
          <w:i/>
          <w:iCs/>
        </w:rPr>
        <w:t>Sunshine</w:t>
      </w:r>
      <w:r w:rsidR="00FE48C6">
        <w:t xml:space="preserve">, </w:t>
      </w:r>
      <w:r w:rsidR="00FE48C6" w:rsidRPr="005B0E52">
        <w:rPr>
          <w:i/>
          <w:iCs/>
        </w:rPr>
        <w:t>Evaporation</w:t>
      </w:r>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53A200CD" w14:textId="14347B50" w:rsidR="00227747" w:rsidRDefault="006E0390" w:rsidP="00227747">
      <w:r>
        <w:rPr>
          <w:noProof/>
          <w:lang w:eastAsia="fr-FR"/>
        </w:rPr>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9"/>
                    <a:stretch>
                      <a:fillRect/>
                    </a:stretch>
                  </pic:blipFill>
                  <pic:spPr>
                    <a:xfrm>
                      <a:off x="0" y="0"/>
                      <a:ext cx="5281066" cy="3696952"/>
                    </a:xfrm>
                    <a:prstGeom prst="rect">
                      <a:avLst/>
                    </a:prstGeom>
                  </pic:spPr>
                </pic:pic>
              </a:graphicData>
            </a:graphic>
          </wp:inline>
        </w:drawing>
      </w:r>
    </w:p>
    <w:p w14:paraId="0448DAF0" w14:textId="77777777" w:rsidR="00227747" w:rsidRDefault="00227747" w:rsidP="00227747"/>
    <w:p w14:paraId="22215C9D" w14:textId="48223A74" w:rsidR="006E0390" w:rsidRDefault="006E0390" w:rsidP="006E0390">
      <w:pPr>
        <w:pStyle w:val="Lgende"/>
      </w:pPr>
      <w:r>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53" w:name="_Toc145368998"/>
      <w:r>
        <w:t>Répartition géographique</w:t>
      </w:r>
      <w:bookmarkEnd w:id="53"/>
    </w:p>
    <w:p w14:paraId="2CF365A2" w14:textId="05F3DF95" w:rsidR="00227747" w:rsidRDefault="0014243E" w:rsidP="00686D38">
      <w:r>
        <w:t xml:space="preserve">Regardons maintenant les données manquantes par lieux. Chaque ligne du prochain graphique indique, pour chaque Location, le nombre d’enregistrements nuls de chaque variable. La dernière colonne indique le nombre d’enregistrements total (nuls et non nuls). </w:t>
      </w:r>
    </w:p>
    <w:p w14:paraId="206E39E5" w14:textId="66259023" w:rsidR="0014243E" w:rsidRDefault="0014243E" w:rsidP="00686D38"/>
    <w:p w14:paraId="12B8190D" w14:textId="424D8883" w:rsidR="0014243E" w:rsidRDefault="0014243E" w:rsidP="00686D38"/>
    <w:p w14:paraId="337AEEE5" w14:textId="3F721203" w:rsidR="0014243E" w:rsidRDefault="0014243E" w:rsidP="00686D38">
      <w:commentRangeStart w:id="54"/>
      <w:r>
        <w:rPr>
          <w:noProof/>
          <w:lang w:eastAsia="fr-FR"/>
        </w:rPr>
        <w:drawing>
          <wp:inline distT="0" distB="0" distL="0" distR="0" wp14:anchorId="13F7D8B0" wp14:editId="0C58677E">
            <wp:extent cx="6475730" cy="392430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3924300"/>
                    </a:xfrm>
                    <a:prstGeom prst="rect">
                      <a:avLst/>
                    </a:prstGeom>
                  </pic:spPr>
                </pic:pic>
              </a:graphicData>
            </a:graphic>
          </wp:inline>
        </w:drawing>
      </w:r>
      <w:commentRangeEnd w:id="54"/>
      <w:r w:rsidR="00BC5A15">
        <w:rPr>
          <w:rStyle w:val="Marquedecommentaire"/>
        </w:rPr>
        <w:commentReference w:id="54"/>
      </w:r>
    </w:p>
    <w:p w14:paraId="1629DE6D" w14:textId="76E299D0" w:rsidR="0014243E" w:rsidRDefault="00D34ECC" w:rsidP="00686D38">
      <w:ins w:id="55" w:author="Sophie" w:date="2023-09-11T20:39:00Z">
        <w:r>
          <w:rPr>
            <w:noProof/>
            <w:lang w:eastAsia="fr-FR"/>
          </w:rPr>
          <w:lastRenderedPageBreak/>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5330825"/>
                      </a:xfrm>
                      <a:prstGeom prst="rect">
                        <a:avLst/>
                      </a:prstGeom>
                    </pic:spPr>
                  </pic:pic>
                </a:graphicData>
              </a:graphic>
            </wp:inline>
          </w:drawing>
        </w:r>
      </w:ins>
    </w:p>
    <w:p w14:paraId="6D034F59" w14:textId="0F9EF660" w:rsidR="0014243E" w:rsidRDefault="00402AD1" w:rsidP="00686D38">
      <w:pPr>
        <w:rPr>
          <w:ins w:id="56" w:author="Sophie" w:date="2023-09-11T20:42:00Z"/>
        </w:rPr>
      </w:pPr>
      <w:r>
        <w:t>Nous avions déjà identifié précédemment que les quatre variables Evaporation, Sunshine, Cloud9am et Cloud3pm ont un taux élevé de données manquantes. Ce graphe nous montre que cela dépend en réalité énormément des villes. Ainsi, ces variables sont totalement absentes pour certains lieux, et presque toujours renseignées pour d’autres !</w:t>
      </w:r>
    </w:p>
    <w:p w14:paraId="605E8B34" w14:textId="017C5084" w:rsidR="00D34ECC" w:rsidRDefault="00D34ECC" w:rsidP="00686D38">
      <w:ins w:id="57" w:author="Sophie" w:date="2023-09-11T20:42:00Z">
        <w:r>
          <w:t xml:space="preserve">Cette représentation nous permet de nous rendre compte </w:t>
        </w:r>
      </w:ins>
      <w:ins w:id="58" w:author="Sophie" w:date="2023-09-11T20:43:00Z">
        <w:r>
          <w:t xml:space="preserve">que 15% des données </w:t>
        </w:r>
        <w:proofErr w:type="spellStart"/>
        <w:r>
          <w:t>Rainfall</w:t>
        </w:r>
        <w:proofErr w:type="spellEnd"/>
        <w:r>
          <w:t xml:space="preserve"> de </w:t>
        </w:r>
        <w:proofErr w:type="spellStart"/>
        <w:r>
          <w:t>Williamtown</w:t>
        </w:r>
        <w:proofErr w:type="spellEnd"/>
        <w:r>
          <w:t xml:space="preserve"> sont manquantes, ce qui est une proportion </w:t>
        </w:r>
        <w:proofErr w:type="spellStart"/>
        <w:r>
          <w:t>beucoup</w:t>
        </w:r>
        <w:proofErr w:type="spellEnd"/>
        <w:r>
          <w:t xml:space="preserve"> plus élevée que pour les autres villes, alors même que </w:t>
        </w:r>
        <w:proofErr w:type="spellStart"/>
        <w:r>
          <w:t>Williamtown</w:t>
        </w:r>
        <w:proofErr w:type="spellEnd"/>
        <w:r>
          <w:t xml:space="preserve"> est globalement bien renseignée. </w:t>
        </w:r>
      </w:ins>
      <w:ins w:id="59" w:author="Sophie" w:date="2023-09-11T20:44:00Z">
        <w:r>
          <w:t xml:space="preserve">Nous avons donc téléchargé les données pour </w:t>
        </w:r>
        <w:proofErr w:type="spellStart"/>
        <w: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ins>
    </w:p>
    <w:p w14:paraId="07134763" w14:textId="2AB9A678" w:rsidR="00402AD1" w:rsidRDefault="00402AD1" w:rsidP="00402AD1">
      <w:r>
        <w:t xml:space="preserve">La répartition des données nulles sur les autres </w:t>
      </w:r>
      <w:proofErr w:type="spellStart"/>
      <w:r>
        <w:t>features</w:t>
      </w:r>
      <w:proofErr w:type="spellEnd"/>
      <w:r>
        <w:t xml:space="preserve">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w:t>
      </w:r>
      <w:r w:rsidR="00F1108C">
        <w:t>n</w:t>
      </w:r>
      <w:r>
        <w:t>ini</w:t>
      </w:r>
      <w:proofErr w:type="spellEnd"/>
      <w:r>
        <w:t xml:space="preserve">, Newcastle, </w:t>
      </w:r>
      <w:proofErr w:type="spellStart"/>
      <w:r>
        <w:t>PearceRAAF</w:t>
      </w:r>
      <w:proofErr w:type="spellEnd"/>
      <w:r>
        <w:t xml:space="preserve">, Sydney, </w:t>
      </w:r>
      <w:proofErr w:type="spellStart"/>
      <w:r>
        <w:t>Williamtown</w:t>
      </w:r>
      <w:proofErr w:type="spellEnd"/>
      <w:r>
        <w:t xml:space="preserve">). </w:t>
      </w:r>
      <w:commentRangeStart w:id="60"/>
      <w:r>
        <w:t>La question du maintien de ces villes dans le jeu de données se pose pour la modélisation.</w:t>
      </w:r>
      <w:commentRangeEnd w:id="60"/>
      <w:r w:rsidR="00BC5A15">
        <w:rPr>
          <w:rStyle w:val="Marquedecommentaire"/>
        </w:rPr>
        <w:commentReference w:id="60"/>
      </w:r>
    </w:p>
    <w:p w14:paraId="68377300" w14:textId="47487F85" w:rsidR="00402AD1" w:rsidRDefault="00402AD1" w:rsidP="00686D38">
      <w:r>
        <w:t xml:space="preserve">Enfin, nous voyons que certaines villes expliquent à elles seules un nombre important de valeurs manquantes sur une variable, comme pour </w:t>
      </w:r>
      <w:proofErr w:type="spellStart"/>
      <w:r>
        <w:t>WindGustDir</w:t>
      </w:r>
      <w:proofErr w:type="spellEnd"/>
      <w:r>
        <w:t xml:space="preserve">, dont une grande partie s’explique par Albany, Newcastle et Sydney. La ville de Sydney étant par ailleurs plutôt bien renseignée, </w:t>
      </w:r>
      <w:ins w:id="61" w:author="Sophie" w:date="2023-09-11T20:46:00Z">
        <w:r w:rsidR="00D34ECC">
          <w:t xml:space="preserve">nous aurions souhaité </w:t>
        </w:r>
      </w:ins>
      <w:del w:id="62" w:author="Sophie" w:date="2023-09-11T20:46:00Z">
        <w:r w:rsidDel="00D34ECC">
          <w:delText xml:space="preserve">on privilégiera ici une solution consistant soit à chercher à </w:delText>
        </w:r>
      </w:del>
      <w:r>
        <w:t>retrouver cette information dans des relevés météo</w:t>
      </w:r>
      <w:ins w:id="63" w:author="Sophie" w:date="2023-09-11T20:46:00Z">
        <w:r w:rsidR="00D34ECC">
          <w:t xml:space="preserve">. Malheureusement, seuls les 14 derniers mois sont disponibles pour </w:t>
        </w:r>
      </w:ins>
      <w:ins w:id="64" w:author="Sophie" w:date="2023-09-11T20:47:00Z">
        <w:r w:rsidR="00D34ECC">
          <w:t xml:space="preserve">les variables relatives au vent sur le site </w:t>
        </w:r>
        <w:r w:rsidR="00D34ECC">
          <w:lastRenderedPageBreak/>
          <w:t xml:space="preserve">du Bureau of </w:t>
        </w:r>
        <w:proofErr w:type="spellStart"/>
        <w:r w:rsidR="00D34ECC">
          <w:t>Meteorology</w:t>
        </w:r>
        <w:proofErr w:type="spellEnd"/>
        <w:proofErr w:type="gramStart"/>
        <w:r w:rsidR="00D34ECC">
          <w:t xml:space="preserve">. </w:t>
        </w:r>
        <w:proofErr w:type="gramEnd"/>
        <w:r w:rsidR="00D34ECC">
          <w:t xml:space="preserve">Nous devrons donc </w:t>
        </w:r>
      </w:ins>
      <w:del w:id="65" w:author="Sophie" w:date="2023-09-11T20:47:00Z">
        <w:r w:rsidDel="00D34ECC">
          <w:delText xml:space="preserve">, soit à </w:delText>
        </w:r>
      </w:del>
      <w:r w:rsidR="00E30834">
        <w:t xml:space="preserve">tenter de </w:t>
      </w:r>
      <w:del w:id="66" w:author="Sophie" w:date="2023-09-11T20:47:00Z">
        <w:r w:rsidR="00E30834" w:rsidDel="00D34ECC">
          <w:delText xml:space="preserve">la </w:delText>
        </w:r>
      </w:del>
      <w:r w:rsidR="00E30834">
        <w:t xml:space="preserve">reconstituer </w:t>
      </w:r>
      <w:ins w:id="67" w:author="Sophie" w:date="2023-09-11T20:47:00Z">
        <w:r w:rsidR="00D34ECC">
          <w:t xml:space="preserve">les données manquantes </w:t>
        </w:r>
      </w:ins>
      <w:r w:rsidR="00E30834">
        <w:t>par des approches que nous aborderons un peu plus loin</w:t>
      </w:r>
      <w:r>
        <w:t>.</w:t>
      </w:r>
    </w:p>
    <w:p w14:paraId="3C6FC85C" w14:textId="65E76999" w:rsidR="00402AD1" w:rsidRDefault="00402AD1" w:rsidP="00686D38"/>
    <w:p w14:paraId="18EE7FEB" w14:textId="77777777" w:rsidR="00F91415" w:rsidRDefault="00F91415" w:rsidP="00F91415">
      <w:pPr>
        <w:pStyle w:val="Titre3"/>
      </w:pPr>
      <w:bookmarkStart w:id="68" w:name="_Toc142071654"/>
      <w:bookmarkStart w:id="69" w:name="_Toc145368999"/>
      <w:r w:rsidRPr="00F91415">
        <w:t>Répartition</w:t>
      </w:r>
      <w:r>
        <w:t xml:space="preserve"> temporelle</w:t>
      </w:r>
      <w:bookmarkEnd w:id="68"/>
      <w:bookmarkEnd w:id="69"/>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20430559" w14:textId="77777777" w:rsidR="00F91415" w:rsidRDefault="00F91415" w:rsidP="00F91415">
      <w:r>
        <w:t xml:space="preserve">Exemple sur la variable </w:t>
      </w:r>
      <w:proofErr w:type="spellStart"/>
      <w:r>
        <w:t>MaxTemp</w:t>
      </w:r>
      <w:proofErr w:type="spellEnd"/>
      <w:r>
        <w:t xml:space="preserve"> pour Melbourne : les deux graphiques suivants indiquent le nombre de journées par mois pour lesquelles il y a des NA vus sur la variable </w:t>
      </w:r>
      <w:proofErr w:type="spellStart"/>
      <w:r>
        <w:t>MaxTemp</w:t>
      </w:r>
      <w:proofErr w:type="spellEnd"/>
      <w:r>
        <w:t xml:space="preserve"> à Melbourne.</w:t>
      </w:r>
    </w:p>
    <w:p w14:paraId="4630D9E9" w14:textId="724051C5" w:rsidR="00F91415" w:rsidRDefault="00F91415" w:rsidP="00F91415">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t>MaxTemp</w:t>
      </w:r>
      <w:proofErr w:type="spellEnd"/>
      <w:r>
        <w:t xml:space="preserve"> de 2015 à mi 2016 mais ne témoigne pas d’autres données manquantes.</w:t>
      </w:r>
    </w:p>
    <w:p w14:paraId="53C02C9A" w14:textId="3FBBFE06" w:rsidR="00F91415" w:rsidRDefault="00F91415" w:rsidP="00F91415">
      <w:r>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t>MaxTemp</w:t>
      </w:r>
      <w:proofErr w:type="spellEnd"/>
      <w:r>
        <w:t xml:space="preserve"> est inconnue. Il s’agit de dates qui étaient totalement absentes des données d’origines.</w:t>
      </w:r>
      <w:r w:rsidR="00DF54E9">
        <w:t xml:space="preserve"> Par conséquent, </w:t>
      </w:r>
      <w:proofErr w:type="spellStart"/>
      <w:r w:rsidR="00DF54E9">
        <w:t>MaxTemp</w:t>
      </w:r>
      <w:proofErr w:type="spellEnd"/>
      <w:r w:rsidR="00DF54E9">
        <w:t xml:space="preserve">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79CAFDA7" w14:textId="29BDFAF8" w:rsidR="00E30834" w:rsidRDefault="00F91415" w:rsidP="00686D38">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3450224"/>
                    </a:xfrm>
                    <a:prstGeom prst="rect">
                      <a:avLst/>
                    </a:prstGeom>
                  </pic:spPr>
                </pic:pic>
              </a:graphicData>
            </a:graphic>
          </wp:inline>
        </w:drawing>
      </w:r>
    </w:p>
    <w:p w14:paraId="4C7E59F8" w14:textId="2FAD7B6D" w:rsidR="00F91415" w:rsidRDefault="00193CB7" w:rsidP="00686D38">
      <w:r>
        <w:t xml:space="preserve">Tentons maintenant de représenter les valeurs manquantes simultanément pour tous les lieux et selon le temps. Le premier graphe illustre les données manquantes pour </w:t>
      </w:r>
      <w:proofErr w:type="spellStart"/>
      <w:r>
        <w:t>RainTomorrow</w:t>
      </w:r>
      <w:proofErr w:type="spellEnd"/>
      <w:r>
        <w:t xml:space="preserve">, le second pour </w:t>
      </w:r>
      <w:proofErr w:type="spellStart"/>
      <w:r>
        <w:t>MaxTemp</w:t>
      </w:r>
      <w:proofErr w:type="spellEnd"/>
      <w:r>
        <w:t>.</w:t>
      </w:r>
    </w:p>
    <w:p w14:paraId="44C22FC5" w14:textId="2D0EFD31" w:rsidR="00193CB7" w:rsidRDefault="00193CB7" w:rsidP="00193CB7">
      <w:r>
        <w:lastRenderedPageBreak/>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 xml:space="preserve">sont évidemment </w:t>
      </w:r>
      <w:proofErr w:type="spellStart"/>
      <w:r w:rsidR="007611FB">
        <w:t>difficillement</w:t>
      </w:r>
      <w:proofErr w:type="spellEnd"/>
      <w:r w:rsidR="007611FB">
        <w:t xml:space="preserve"> lisibles en détail mais permettent de montrer quelques tendances intéressantes.</w:t>
      </w:r>
    </w:p>
    <w:p w14:paraId="2F3E5FFE" w14:textId="77777777" w:rsidR="007611FB" w:rsidRDefault="007611FB" w:rsidP="00193CB7"/>
    <w:p w14:paraId="4E4DCCD0" w14:textId="18AFF41B" w:rsidR="00193CB7" w:rsidRDefault="00193CB7" w:rsidP="00193CB7">
      <w:proofErr w:type="spellStart"/>
      <w:r>
        <w:t>MaxTemp</w:t>
      </w:r>
      <w:proofErr w:type="spellEnd"/>
      <w:r>
        <w:t xml:space="preserve"> </w:t>
      </w:r>
      <w:r w:rsidR="007611FB">
        <w:t xml:space="preserve">et </w:t>
      </w:r>
      <w:proofErr w:type="spellStart"/>
      <w:r w:rsidR="007611FB">
        <w:t>RainTomorrow</w:t>
      </w:r>
      <w:proofErr w:type="spellEnd"/>
      <w:r w:rsidR="007611FB">
        <w:t xml:space="preserve">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w:t>
      </w:r>
      <w:proofErr w:type="spellStart"/>
      <w:r w:rsidR="007611FB">
        <w:t>features</w:t>
      </w:r>
      <w:proofErr w:type="spellEnd"/>
      <w:r w:rsidR="007611FB">
        <w:t>.</w:t>
      </w:r>
    </w:p>
    <w:p w14:paraId="19B734F6" w14:textId="19187573" w:rsidR="00193CB7" w:rsidRDefault="007611FB" w:rsidP="00193CB7">
      <w:r>
        <w:t xml:space="preserve">Sur </w:t>
      </w:r>
      <w:proofErr w:type="spellStart"/>
      <w:r>
        <w:t>MaxTemp</w:t>
      </w:r>
      <w:proofErr w:type="spellEnd"/>
      <w:r>
        <w:t>,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w:t>
      </w:r>
      <w:proofErr w:type="spellStart"/>
      <w:r>
        <w:t>RainTomorrow</w:t>
      </w:r>
      <w:proofErr w:type="spellEnd"/>
      <w:r>
        <w:t>.</w:t>
      </w:r>
    </w:p>
    <w:p w14:paraId="24777C56" w14:textId="5DC773D8" w:rsidR="00193CB7" w:rsidRDefault="00193CB7" w:rsidP="00193CB7">
      <w:r>
        <w:t xml:space="preserve">Nous voyons également qu’il y a des Locations qui ont des mois entiers (voire des années !) sans </w:t>
      </w:r>
      <w:proofErr w:type="spellStart"/>
      <w:r>
        <w:t>MaxTemp</w:t>
      </w:r>
      <w:proofErr w:type="spellEnd"/>
      <w:r w:rsidR="007611FB">
        <w:t xml:space="preserve"> ni </w:t>
      </w:r>
      <w:proofErr w:type="spellStart"/>
      <w:r w:rsidR="007611FB">
        <w:t>RainTomorrow</w:t>
      </w:r>
      <w:proofErr w:type="spellEnd"/>
      <w:r>
        <w:t xml:space="preserve"> renseigné.</w:t>
      </w:r>
      <w:r w:rsidR="007611FB">
        <w:t xml:space="preserve"> C’est par exemple le cas pour notre </w:t>
      </w:r>
      <w:proofErr w:type="spellStart"/>
      <w:r w:rsidR="007611FB">
        <w:t>tro</w:t>
      </w:r>
      <w:proofErr w:type="spellEnd"/>
      <w:r w:rsidR="007611FB">
        <w:t xml:space="preserve"> de villes peu renseignées déjà vu précédemment, </w:t>
      </w:r>
      <w:proofErr w:type="spellStart"/>
      <w:r w:rsidR="007611FB">
        <w:t>Nihl</w:t>
      </w:r>
      <w:proofErr w:type="spellEnd"/>
      <w:r w:rsidR="007611FB">
        <w:t xml:space="preserve">, Katherine et </w:t>
      </w:r>
      <w:proofErr w:type="spellStart"/>
      <w:r w:rsidR="007611FB">
        <w:t>Uluru</w:t>
      </w:r>
      <w:proofErr w:type="spellEnd"/>
      <w:r w:rsidR="007611FB">
        <w:t>, qui ne disposent d’aucune donnée avant 2013.</w:t>
      </w:r>
      <w:r>
        <w:t xml:space="preserve"> Enfin, nous voyons </w:t>
      </w:r>
      <w:r w:rsidR="007611FB">
        <w:t xml:space="preserve">qu’il n’y a jamais de mois pendant lequel </w:t>
      </w:r>
      <w:proofErr w:type="spellStart"/>
      <w:r w:rsidR="007611FB">
        <w:t>MaxTemp</w:t>
      </w:r>
      <w:proofErr w:type="spellEnd"/>
      <w:r w:rsidR="007611FB">
        <w:t xml:space="preserve"> ou </w:t>
      </w:r>
      <w:proofErr w:type="spellStart"/>
      <w:r w:rsidR="007611FB">
        <w:t>RainTomorrow</w:t>
      </w:r>
      <w:proofErr w:type="spellEnd"/>
      <w:r w:rsidR="007611FB">
        <w:t xml:space="preserve"> serait disponible intégralement pour l’ensemble des Location.</w:t>
      </w:r>
    </w:p>
    <w:p w14:paraId="0C9A9BE9" w14:textId="77777777" w:rsidR="00193CB7" w:rsidRDefault="00193CB7" w:rsidP="00686D38"/>
    <w:p w14:paraId="6574EB32" w14:textId="68E5EB96" w:rsidR="00193CB7" w:rsidRDefault="00193CB7" w:rsidP="00686D38">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1616710"/>
                    </a:xfrm>
                    <a:prstGeom prst="rect">
                      <a:avLst/>
                    </a:prstGeom>
                  </pic:spPr>
                </pic:pic>
              </a:graphicData>
            </a:graphic>
          </wp:inline>
        </w:drawing>
      </w: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1638935"/>
                    </a:xfrm>
                    <a:prstGeom prst="rect">
                      <a:avLst/>
                    </a:prstGeom>
                  </pic:spPr>
                </pic:pic>
              </a:graphicData>
            </a:graphic>
          </wp:inline>
        </w:drawing>
      </w:r>
    </w:p>
    <w:p w14:paraId="7447FE95" w14:textId="31B29371" w:rsidR="007611FB" w:rsidRDefault="007611FB" w:rsidP="007611FB">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xml:space="preserve">)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w:t>
      </w:r>
      <w:r>
        <w:lastRenderedPageBreak/>
        <w:t>reprise de la valeur à la même date sur d’autres années (</w:t>
      </w:r>
      <w:proofErr w:type="spellStart"/>
      <w:r>
        <w:t>MaxTemp</w:t>
      </w:r>
      <w:proofErr w:type="spellEnd"/>
      <w:r>
        <w:t xml:space="preserve"> par exemple), il n’en va pas de même pour toutes les variables, en particulier la variable cible </w:t>
      </w:r>
      <w:proofErr w:type="spellStart"/>
      <w:r>
        <w:t>RainTomorrow</w:t>
      </w:r>
      <w:proofErr w:type="spellEnd"/>
      <w:r>
        <w:t>.</w:t>
      </w:r>
    </w:p>
    <w:p w14:paraId="1229CE3C" w14:textId="77777777" w:rsidR="00686D38" w:rsidRDefault="00686D38" w:rsidP="00686D38"/>
    <w:p w14:paraId="2BCC3DCA" w14:textId="5869442C" w:rsidR="009B4D1B" w:rsidRDefault="009B4D1B" w:rsidP="009B4D1B">
      <w:pPr>
        <w:pStyle w:val="Titre1"/>
        <w:rPr>
          <w:lang w:val="en-US"/>
        </w:rPr>
      </w:pPr>
      <w:bookmarkStart w:id="70" w:name="_Toc145369000"/>
      <w:r w:rsidRPr="009201A2">
        <w:rPr>
          <w:lang w:val="en-US"/>
        </w:rPr>
        <w:t>Pre-processing et feature engineering</w:t>
      </w:r>
      <w:bookmarkEnd w:id="70"/>
    </w:p>
    <w:p w14:paraId="59692752" w14:textId="71627AAA" w:rsidR="00622FAA" w:rsidRDefault="00622FAA" w:rsidP="00622FAA">
      <w:pPr>
        <w:pStyle w:val="Titre2"/>
        <w:rPr>
          <w:lang w:val="en-US"/>
        </w:rPr>
      </w:pPr>
      <w:bookmarkStart w:id="71" w:name="_Toc145369001"/>
      <w:proofErr w:type="spellStart"/>
      <w:r>
        <w:rPr>
          <w:lang w:val="en-US"/>
        </w:rPr>
        <w:t>Nettoyage</w:t>
      </w:r>
      <w:proofErr w:type="spellEnd"/>
      <w:r>
        <w:rPr>
          <w:lang w:val="en-US"/>
        </w:rPr>
        <w:t xml:space="preserve"> des </w:t>
      </w:r>
      <w:proofErr w:type="spellStart"/>
      <w:r>
        <w:rPr>
          <w:lang w:val="en-US"/>
        </w:rPr>
        <w:t>données</w:t>
      </w:r>
      <w:bookmarkEnd w:id="71"/>
      <w:proofErr w:type="spellEnd"/>
    </w:p>
    <w:p w14:paraId="7709654A" w14:textId="21753E4E" w:rsidR="00681B7F" w:rsidRDefault="00681B7F" w:rsidP="00681B7F">
      <w:pPr>
        <w:pStyle w:val="Titre3"/>
      </w:pPr>
      <w:bookmarkStart w:id="72" w:name="_Toc145369002"/>
      <w:r>
        <w:t>Doublons</w:t>
      </w:r>
      <w:bookmarkEnd w:id="72"/>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 xml:space="preserve">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w:t>
      </w:r>
      <w:proofErr w:type="spellStart"/>
      <w:r w:rsidR="00681B7F">
        <w:t>drop_</w:t>
      </w:r>
      <w:proofErr w:type="gramStart"/>
      <w:r w:rsidR="00681B7F">
        <w:t>duplicates</w:t>
      </w:r>
      <w:proofErr w:type="spellEnd"/>
      <w:r w:rsidR="00681B7F">
        <w:t>(</w:t>
      </w:r>
      <w:proofErr w:type="gramEnd"/>
      <w:r w:rsidR="00681B7F">
        <w:t>) permet d’évacuer ces lignes.</w:t>
      </w:r>
    </w:p>
    <w:p w14:paraId="794B42F3" w14:textId="64440CD4" w:rsidR="00783892" w:rsidRDefault="00783892" w:rsidP="00783892">
      <w:pPr>
        <w:pStyle w:val="Titre3"/>
      </w:pPr>
      <w:bookmarkStart w:id="73" w:name="_Toc145369003"/>
      <w:r>
        <w:t>Traitement des valeurs extrêmes</w:t>
      </w:r>
      <w:bookmarkEnd w:id="73"/>
    </w:p>
    <w:p w14:paraId="21AD09B1" w14:textId="5AE52CD4" w:rsidR="00681B7F" w:rsidRDefault="00681B7F" w:rsidP="00681B7F">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w:t>
      </w:r>
    </w:p>
    <w:p w14:paraId="24F5BA7A" w14:textId="63A04A9A" w:rsidR="00BB2971" w:rsidRDefault="00BB2971" w:rsidP="00BB2971">
      <w:pPr>
        <w:pStyle w:val="Titre3"/>
      </w:pPr>
      <w:bookmarkStart w:id="74" w:name="_Toc145369004"/>
      <w:r>
        <w:t>Suppression de variables</w:t>
      </w:r>
      <w:bookmarkEnd w:id="74"/>
    </w:p>
    <w:p w14:paraId="175AE2E5" w14:textId="2C447A2E" w:rsidR="00BB2971" w:rsidRDefault="00BB2971" w:rsidP="00BB2971">
      <w:r>
        <w:t xml:space="preserve">L’analyse des corrélations </w:t>
      </w:r>
      <w:proofErr w:type="spellStart"/>
      <w:r>
        <w:t>à</w:t>
      </w:r>
      <w:proofErr w:type="spellEnd"/>
      <w:r>
        <w:t xml:space="preserve"> mis en évidence un lien fort entre les quatre variables de température d’une part, et les deux variables de pression d’autre part. La colinéarité de ces variables pouvant nuire à la bonne qualité des prédictions </w:t>
      </w:r>
      <w:proofErr w:type="gramStart"/>
      <w:r>
        <w:t>du modèles</w:t>
      </w:r>
      <w:proofErr w:type="gramEnd"/>
      <w:r>
        <w:t xml:space="preserv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45AD79F7" w14:textId="77777777" w:rsidR="00BB2971" w:rsidRPr="00BB2971" w:rsidRDefault="00BB2971" w:rsidP="00BB2971"/>
    <w:p w14:paraId="7F63954A" w14:textId="49669CBE" w:rsidR="00681B7F" w:rsidRDefault="00681B7F" w:rsidP="00681B7F">
      <w:pPr>
        <w:pStyle w:val="Titre3"/>
      </w:pPr>
      <w:bookmarkStart w:id="75" w:name="_Toc145369005"/>
      <w:r>
        <w:t>Traitement des valeurs manquantes</w:t>
      </w:r>
      <w:r w:rsidR="00416420">
        <w:t xml:space="preserve"> - </w:t>
      </w:r>
      <w:proofErr w:type="spellStart"/>
      <w:r w:rsidR="00416420">
        <w:t>Suppresion</w:t>
      </w:r>
      <w:bookmarkEnd w:id="75"/>
      <w:proofErr w:type="spellEnd"/>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0194ACCF" w:rsidR="00266EC3" w:rsidRDefault="00266EC3" w:rsidP="00681B7F">
      <w:r>
        <w:t xml:space="preserve">Cependant, quatre variable </w:t>
      </w:r>
      <w:proofErr w:type="gramStart"/>
      <w:r>
        <w:t>ressortent</w:t>
      </w:r>
      <w:proofErr w:type="gramEnd"/>
      <w:r>
        <w:t xml:space="preserve"> particulièrement, avec environ 40% de données manquantes. Même si certaines villes disposent bel et bien de ces valeurs renseignées, il ne nous semble pas pertinent de conserver ces </w:t>
      </w:r>
      <w:proofErr w:type="spellStart"/>
      <w:r>
        <w:t>features</w:t>
      </w:r>
      <w:proofErr w:type="spellEnd"/>
      <w:r>
        <w:t xml:space="preserve"> (Evaporation, Sunshine, Cloud9am, Cloud3pm). C’est regrettable, puisque Sunshine est </w:t>
      </w:r>
      <w:proofErr w:type="spellStart"/>
      <w:r>
        <w:t>correllée</w:t>
      </w:r>
      <w:proofErr w:type="spellEnd"/>
      <w:r>
        <w:t xml:space="preserve"> à -0,45 avec </w:t>
      </w:r>
      <w:proofErr w:type="spellStart"/>
      <w:r>
        <w:t>RainTomorrow</w:t>
      </w:r>
      <w:proofErr w:type="spellEnd"/>
      <w:r>
        <w:t xml:space="preserve">. </w:t>
      </w:r>
    </w:p>
    <w:p w14:paraId="3FB63952" w14:textId="0BC416B4" w:rsidR="00266EC3" w:rsidRDefault="00266EC3" w:rsidP="00681B7F"/>
    <w:p w14:paraId="7CA7BF05" w14:textId="6A3393E0" w:rsidR="00CF76B4" w:rsidRDefault="00CF76B4" w:rsidP="00681B7F">
      <w:r>
        <w:t>Sur un plan temporel, très peu de données sont disponibles avant le 1</w:t>
      </w:r>
      <w:r w:rsidRPr="00CF76B4">
        <w:rPr>
          <w:vertAlign w:val="superscript"/>
        </w:rPr>
        <w:t>er</w:t>
      </w:r>
      <w:r>
        <w:t xml:space="preserve"> janvier 2009. Nous pouvons donc supprimer les données antérieures.</w:t>
      </w:r>
    </w:p>
    <w:p w14:paraId="57BCEFA9" w14:textId="77777777" w:rsidR="00CF76B4" w:rsidRDefault="00CF76B4" w:rsidP="00681B7F"/>
    <w:p w14:paraId="678413A0" w14:textId="76267377" w:rsidR="00266EC3" w:rsidRDefault="00266EC3" w:rsidP="00681B7F">
      <w:r>
        <w:lastRenderedPageBreak/>
        <w:t xml:space="preserve">Trois villes </w:t>
      </w:r>
      <w:r>
        <w:t xml:space="preserve">(Katherine, </w:t>
      </w:r>
      <w:proofErr w:type="spellStart"/>
      <w:r>
        <w:t>Nhil</w:t>
      </w:r>
      <w:proofErr w:type="spellEnd"/>
      <w:r>
        <w:t xml:space="preserve">, </w:t>
      </w:r>
      <w:proofErr w:type="spellStart"/>
      <w:r>
        <w:t>Uluru</w:t>
      </w:r>
      <w:proofErr w:type="spellEnd"/>
      <w:r>
        <w:t>)</w:t>
      </w:r>
      <w:r>
        <w:t xml:space="preserve"> disposent de moitié moins d’enregistrement que les autres, leurs relevés ne débutant qu’en 2013, soit plus de quatre ans après les premiers relevés des autres stations.</w:t>
      </w:r>
    </w:p>
    <w:p w14:paraId="3C2899E3" w14:textId="6ABA744A" w:rsidR="00266EC3" w:rsidRDefault="00266EC3" w:rsidP="00266EC3">
      <w:pPr>
        <w:pStyle w:val="Paragraphedeliste"/>
        <w:numPr>
          <w:ilvl w:val="0"/>
          <w:numId w:val="24"/>
        </w:numPr>
        <w:rPr>
          <w:highlight w:val="yellow"/>
        </w:rPr>
      </w:pPr>
      <w:r w:rsidRPr="00084727">
        <w:rPr>
          <w:highlight w:val="yellow"/>
        </w:rPr>
        <w:t>Suppression ?</w:t>
      </w:r>
      <w:r w:rsidR="00084727" w:rsidRPr="00084727">
        <w:rPr>
          <w:highlight w:val="yellow"/>
        </w:rPr>
        <w:t xml:space="preserve"> ou pas, vu qu’à partir de 2013 elles ont les mêmes taux que les autres ?</w:t>
      </w:r>
    </w:p>
    <w:p w14:paraId="0E0C3C36" w14:textId="5E12278B" w:rsidR="00416420" w:rsidRDefault="00416420" w:rsidP="00416420">
      <w:pPr>
        <w:rPr>
          <w:highlight w:val="yellow"/>
        </w:rPr>
      </w:pPr>
    </w:p>
    <w:p w14:paraId="20E6074C" w14:textId="687B25EF" w:rsidR="00416420" w:rsidRDefault="00416420" w:rsidP="00416420">
      <w:r>
        <w:t>No</w:t>
      </w:r>
      <w:r>
        <w:t>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proofErr w:type="spellStart"/>
      <w:r>
        <w:rPr>
          <w:i/>
          <w:iCs/>
        </w:rPr>
        <w:t>RainTomorrow</w:t>
      </w:r>
      <w:proofErr w:type="spellEnd"/>
      <w:r>
        <w:rPr>
          <w:i/>
          <w:iCs/>
        </w:rPr>
        <w:t xml:space="preserve">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t xml:space="preserve">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w:t>
      </w:r>
      <w:r>
        <w:t>listées plus bas</w:t>
      </w:r>
      <w:r>
        <w:t>.</w:t>
      </w:r>
    </w:p>
    <w:p w14:paraId="7983DEBA" w14:textId="77777777" w:rsidR="00416420" w:rsidRPr="00416420" w:rsidRDefault="00416420" w:rsidP="00416420">
      <w:pPr>
        <w:rPr>
          <w:highlight w:val="yellow"/>
        </w:rPr>
      </w:pPr>
    </w:p>
    <w:p w14:paraId="6C7E7A90" w14:textId="556F3BDC" w:rsidR="00416420" w:rsidRDefault="00416420" w:rsidP="00416420">
      <w:pPr>
        <w:pStyle w:val="Titre3"/>
      </w:pPr>
      <w:bookmarkStart w:id="76" w:name="_Toc145369006"/>
      <w:r>
        <w:t xml:space="preserve">Traitement des valeurs manquantes </w:t>
      </w:r>
      <w:r>
        <w:t>–</w:t>
      </w:r>
      <w:r>
        <w:t xml:space="preserve"> </w:t>
      </w:r>
      <w:r>
        <w:t>Source de données complémentaire</w:t>
      </w:r>
      <w:bookmarkEnd w:id="76"/>
    </w:p>
    <w:p w14:paraId="124E77AB" w14:textId="77777777" w:rsidR="00416420" w:rsidRDefault="00416420" w:rsidP="00681B7F"/>
    <w:p w14:paraId="0141CB39" w14:textId="03F61349" w:rsidR="00266EC3" w:rsidRDefault="00B10F8E" w:rsidP="00681B7F">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t>Rainfall</w:t>
      </w:r>
      <w:proofErr w:type="spellEnd"/>
      <w:r>
        <w:t xml:space="preserve"> (dont on peut déduire </w:t>
      </w:r>
      <w:proofErr w:type="spellStart"/>
      <w:r>
        <w:t>RainToday</w:t>
      </w:r>
      <w:proofErr w:type="spellEnd"/>
      <w:r>
        <w:t xml:space="preserve"> et </w:t>
      </w:r>
      <w:proofErr w:type="spellStart"/>
      <w:r>
        <w:t>RainTomorrow</w:t>
      </w:r>
      <w:proofErr w:type="spellEnd"/>
      <w:r>
        <w:t xml:space="preserve">), </w:t>
      </w:r>
      <w:proofErr w:type="spellStart"/>
      <w:r>
        <w:t>MaxTemp</w:t>
      </w:r>
      <w:proofErr w:type="spellEnd"/>
      <w:r>
        <w:t xml:space="preserve"> et Sunshine peuvent être téléchargées. Ce téléchargement doit se faire par variable et par station météo, sachant que notre jeu de données n’indique qu’un nom de ville, et non le nom précis de la station. Pour Sydney, par exemple, </w:t>
      </w:r>
      <w:proofErr w:type="gramStart"/>
      <w:r>
        <w:t>il existe pas</w:t>
      </w:r>
      <w:proofErr w:type="gramEnd"/>
      <w:r>
        <w:t xml:space="preserve">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t>MaxTemp</w:t>
      </w:r>
      <w:proofErr w:type="spellEnd"/>
      <w:r>
        <w:t xml:space="preserve"> et </w:t>
      </w:r>
      <w:proofErr w:type="spellStart"/>
      <w:r>
        <w:t>Rainfall</w:t>
      </w:r>
      <w:proofErr w:type="spellEnd"/>
      <w:r>
        <w:t xml:space="preserve"> pour les Locations qui ont taux de NA élevé</w:t>
      </w:r>
      <w:r w:rsidR="0008067C">
        <w:t xml:space="preserve">. C’est le cas de Melbourne, </w:t>
      </w:r>
      <w:proofErr w:type="spellStart"/>
      <w:r w:rsidR="0008067C">
        <w:t>PearceRAAF</w:t>
      </w:r>
      <w:proofErr w:type="spellEnd"/>
      <w:r w:rsidR="0008067C">
        <w:t xml:space="preserve"> et </w:t>
      </w:r>
      <w:proofErr w:type="spellStart"/>
      <w:r w:rsidR="0008067C">
        <w:t>Williamtown</w:t>
      </w:r>
      <w:proofErr w:type="spellEnd"/>
      <w:r w:rsidR="0008067C">
        <w:t xml:space="preserve"> pour </w:t>
      </w:r>
      <w:proofErr w:type="spellStart"/>
      <w:r w:rsidR="0008067C">
        <w:t>Rainfall</w:t>
      </w:r>
      <w:proofErr w:type="spellEnd"/>
      <w:r w:rsidR="0008067C">
        <w:t xml:space="preserve">, et de Melbourne et Newcastle pour </w:t>
      </w:r>
      <w:proofErr w:type="spellStart"/>
      <w:r w:rsidR="0008067C">
        <w:t>MaxTemp</w:t>
      </w:r>
      <w:proofErr w:type="spellEnd"/>
      <w:r w:rsidR="0008067C">
        <w:t>.</w:t>
      </w:r>
      <w:r w:rsidR="00833675">
        <w:t xml:space="preserve"> L’</w:t>
      </w:r>
      <w:proofErr w:type="spellStart"/>
      <w:r w:rsidR="00833675">
        <w:t>expoitation</w:t>
      </w:r>
      <w:proofErr w:type="spellEnd"/>
      <w:r w:rsidR="00833675">
        <w:t xml:space="preserve"> de Sunshine nécessiterait de la télécharger pour </w:t>
      </w:r>
      <w:r w:rsidR="001A761B">
        <w:t>une quarantaine de Location, ce qui serait trop chronophage en analyse : nous restons sur notre choix d’abandonner cette donnée.</w:t>
      </w:r>
    </w:p>
    <w:p w14:paraId="3B42D64F" w14:textId="74F1FC70" w:rsidR="001A761B" w:rsidRDefault="00114645" w:rsidP="00681B7F">
      <w:r>
        <w:t xml:space="preserve">L’obtention de données complémentaires est particulièrement </w:t>
      </w:r>
      <w:proofErr w:type="gramStart"/>
      <w:r>
        <w:t>précieux</w:t>
      </w:r>
      <w:proofErr w:type="gramEnd"/>
      <w:r>
        <w:t xml:space="preserve"> puisque cela nous permet de déduire logiquement la valeur de </w:t>
      </w:r>
      <w:proofErr w:type="spellStart"/>
      <w:r>
        <w:t>RainToday</w:t>
      </w:r>
      <w:proofErr w:type="spellEnd"/>
      <w:r>
        <w:t xml:space="preserve"> manquants, mais également de notre variable cible </w:t>
      </w:r>
      <w:proofErr w:type="spellStart"/>
      <w:r>
        <w:t>RainTomorrow</w:t>
      </w:r>
      <w:proofErr w:type="spellEnd"/>
      <w:r>
        <w:t> !</w:t>
      </w:r>
    </w:p>
    <w:p w14:paraId="16829EDC" w14:textId="6E190C8F" w:rsidR="00084727" w:rsidRDefault="00E700A1" w:rsidP="00681B7F">
      <w:r>
        <w:t xml:space="preserve">La variable </w:t>
      </w:r>
      <w:proofErr w:type="spellStart"/>
      <w: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5203B805" w14:textId="77458B85" w:rsidR="00E700A1" w:rsidRDefault="00E700A1" w:rsidP="00681B7F">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5470525"/>
                    </a:xfrm>
                    <a:prstGeom prst="rect">
                      <a:avLst/>
                    </a:prstGeom>
                  </pic:spPr>
                </pic:pic>
              </a:graphicData>
            </a:graphic>
          </wp:inline>
        </w:drawing>
      </w:r>
    </w:p>
    <w:p w14:paraId="42066DD2" w14:textId="0727A83E" w:rsidR="00E700A1" w:rsidRPr="00681B7F" w:rsidRDefault="00E700A1" w:rsidP="00E700A1">
      <w:pPr>
        <w:jc w:val="center"/>
      </w:pPr>
      <w:proofErr w:type="spellStart"/>
      <w:r>
        <w:t>Rainfall</w:t>
      </w:r>
      <w:proofErr w:type="spellEnd"/>
      <w:r>
        <w:t xml:space="preserve"> de </w:t>
      </w:r>
      <w:proofErr w:type="spellStart"/>
      <w:r>
        <w:t>Williamtown</w:t>
      </w:r>
      <w:proofErr w:type="spellEnd"/>
      <w:r>
        <w:t xml:space="preserve">, année 2014 – site du Bureau of </w:t>
      </w:r>
      <w:proofErr w:type="spellStart"/>
      <w:r>
        <w:t>Meteorology</w:t>
      </w:r>
      <w:proofErr w:type="spellEnd"/>
      <w:r>
        <w:t xml:space="preserve"> (conforme à notre </w:t>
      </w:r>
      <w:proofErr w:type="spellStart"/>
      <w:r>
        <w:t>dataset</w:t>
      </w:r>
      <w:proofErr w:type="spellEnd"/>
      <w:r>
        <w:t>)</w:t>
      </w:r>
    </w:p>
    <w:p w14:paraId="05CBB3F1" w14:textId="77777777" w:rsidR="00E700A1" w:rsidRDefault="00E700A1" w:rsidP="00E700A1"/>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proofErr w:type="gramStart"/>
      <w:r>
        <w:t>à</w:t>
      </w:r>
      <w:proofErr w:type="gramEnd"/>
      <w:r>
        <w:t xml:space="preserve"> l’issue d’une plage de dates non renseignées, si </w:t>
      </w:r>
      <w:proofErr w:type="spellStart"/>
      <w:r>
        <w:t>Rainfall</w:t>
      </w:r>
      <w:proofErr w:type="spellEnd"/>
      <w:r>
        <w:t xml:space="preserve"> est inférieure à 1mm, alors elle est également inférieure à 1 pour chaque journée de la plage concernée. C’est le cas du 27 au 30 juin.</w:t>
      </w:r>
    </w:p>
    <w:p w14:paraId="1AC2121A" w14:textId="382D0E30" w:rsidR="00E700A1" w:rsidRDefault="00E700A1" w:rsidP="00E700A1">
      <w:pPr>
        <w:pStyle w:val="Paragraphedeliste"/>
        <w:numPr>
          <w:ilvl w:val="0"/>
          <w:numId w:val="23"/>
        </w:numPr>
      </w:pPr>
      <w:r>
        <w:t xml:space="preserve">Lorsque </w:t>
      </w:r>
      <w:proofErr w:type="spellStart"/>
      <w:r>
        <w:t>Rainfall</w:t>
      </w:r>
      <w:proofErr w:type="spellEnd"/>
      <w:r>
        <w:t xml:space="preserve"> est correctement renseignée pour une date donnée, sa valeur ne porte en réalité pas sur ce jour, mais est à répartir sur les jours qui précèdent. Dans l’exemple ci-dessus, il n’a en réalité pas plus 27mm le 18 février : il a plus 27mm au total entre le 5 et le 27 février. </w:t>
      </w:r>
      <w:r w:rsidR="00D4259A">
        <w:t>Il est même possible qu’il n’ait pas plu du tout le 27 février !</w:t>
      </w:r>
    </w:p>
    <w:p w14:paraId="04BF57F4" w14:textId="75117214" w:rsidR="00E700A1" w:rsidRDefault="00ED00AB" w:rsidP="00ED00AB">
      <w:pPr>
        <w:pStyle w:val="Paragraphedeliste"/>
        <w:numPr>
          <w:ilvl w:val="0"/>
          <w:numId w:val="24"/>
        </w:numPr>
      </w:pPr>
      <w:r>
        <w:t xml:space="preserve">Que faire ? Répartir uniformément </w:t>
      </w:r>
      <w:proofErr w:type="spellStart"/>
      <w:r>
        <w:t>Rainfall</w:t>
      </w:r>
      <w:proofErr w:type="spellEnd"/>
      <w:r>
        <w:t xml:space="preserve"> sur les jours qui précèdent ?</w:t>
      </w:r>
    </w:p>
    <w:p w14:paraId="39525FA7" w14:textId="3753C748" w:rsidR="00ED00AB" w:rsidRDefault="00ED00AB" w:rsidP="00ED00AB">
      <w:r>
        <w:t xml:space="preserve">A noter qu’il existe également de véritables NA dans les données du Bureau of </w:t>
      </w:r>
      <w:proofErr w:type="spellStart"/>
      <w:r>
        <w:t>Meteorology</w:t>
      </w:r>
      <w:proofErr w:type="spellEnd"/>
      <w:r>
        <w:t xml:space="preserve">, qui se traduisent à l’écran par une case vide. Cependant, cette situation se traduit par un NA dans le </w:t>
      </w:r>
      <w:proofErr w:type="spellStart"/>
      <w:r>
        <w:t>dataset</w:t>
      </w:r>
      <w:proofErr w:type="spellEnd"/>
      <w:r>
        <w:t>, exactement comme pour le cas des journées de pluie cumulées. Il ne nous est donc pas possible de les distinguer, à moins d’effectuer un repérage visuel année par année en consultant le site.</w:t>
      </w:r>
    </w:p>
    <w:p w14:paraId="44172D7E" w14:textId="57D9730C" w:rsidR="00416420" w:rsidRDefault="00416420" w:rsidP="00416420">
      <w:pPr>
        <w:pStyle w:val="Titre3"/>
      </w:pPr>
      <w:bookmarkStart w:id="77" w:name="_Toc145369007"/>
      <w:r>
        <w:lastRenderedPageBreak/>
        <w:t xml:space="preserve">Traitement des valeurs manquantes – </w:t>
      </w:r>
      <w:r>
        <w:t>Méthodes d’imputation</w:t>
      </w:r>
      <w:bookmarkEnd w:id="77"/>
    </w:p>
    <w:p w14:paraId="59B8EEB1" w14:textId="10C64BEB" w:rsidR="00416420" w:rsidRDefault="00416420" w:rsidP="00416420"/>
    <w:p w14:paraId="7E6A9393" w14:textId="77777777" w:rsidR="009F304A" w:rsidRDefault="009F304A" w:rsidP="009F304A">
      <w:r>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7777777" w:rsidR="009F304A" w:rsidRDefault="009F304A" w:rsidP="009F304A">
      <w:r>
        <w:t>Les graphiques ci-dessous 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664E016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w:t>
      </w:r>
      <w:ins w:id="78" w:author="Sophie" w:date="2023-09-11T22:01:00Z">
        <w:r w:rsidR="00F809D8">
          <w:t xml:space="preserve">De plus, rappelons que nous avons fait le choix de conserver les </w:t>
        </w:r>
        <w:proofErr w:type="spellStart"/>
        <w:r w:rsidR="00F809D8">
          <w:t>outliers</w:t>
        </w:r>
        <w:proofErr w:type="spellEnd"/>
        <w:r w:rsidR="00F809D8">
          <w:t>, ce qui implique une fragilité dans la fiabilité du calcul de la moyenne.</w:t>
        </w:r>
      </w:ins>
    </w:p>
    <w:p w14:paraId="225B2534" w14:textId="7B5ADA10" w:rsidR="00416420" w:rsidRDefault="009F304A" w:rsidP="00E700A1">
      <w:pPr>
        <w:ind w:left="360"/>
      </w:pPr>
      <w:r>
        <w:rPr>
          <w:noProof/>
          <w:lang w:eastAsia="fr-FR"/>
        </w:rPr>
        <w:lastRenderedPageBreak/>
        <w:drawing>
          <wp:inline distT="0" distB="0" distL="0" distR="0" wp14:anchorId="676C89ED" wp14:editId="48D42CCB">
            <wp:extent cx="6475730" cy="6475730"/>
            <wp:effectExtent l="0" t="0" r="1270" b="127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6"/>
                    <a:stretch>
                      <a:fillRect/>
                    </a:stretch>
                  </pic:blipFill>
                  <pic:spPr>
                    <a:xfrm>
                      <a:off x="0" y="0"/>
                      <a:ext cx="6475730" cy="6475730"/>
                    </a:xfrm>
                    <a:prstGeom prst="rect">
                      <a:avLst/>
                    </a:prstGeom>
                  </pic:spPr>
                </pic:pic>
              </a:graphicData>
            </a:graphic>
          </wp:inline>
        </w:drawing>
      </w:r>
    </w:p>
    <w:p w14:paraId="6C76ACBB" w14:textId="77777777" w:rsidR="009F304A" w:rsidRDefault="009F304A" w:rsidP="009F304A">
      <w:pPr>
        <w:pStyle w:val="Lgende"/>
      </w:pPr>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517DDBB9" w14:textId="2C044D9D" w:rsidR="009F304A" w:rsidRDefault="009F304A" w:rsidP="00E700A1">
      <w:pPr>
        <w:ind w:left="360"/>
      </w:pPr>
      <w:r>
        <w:rPr>
          <w:noProof/>
          <w:lang w:eastAsia="fr-FR"/>
        </w:rPr>
        <w:lastRenderedPageBreak/>
        <w:drawing>
          <wp:inline distT="0" distB="0" distL="0" distR="0" wp14:anchorId="3C224498" wp14:editId="5C19E1C7">
            <wp:extent cx="6475730" cy="6475730"/>
            <wp:effectExtent l="0" t="0" r="1270" b="127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7"/>
                    <a:stretch>
                      <a:fillRect/>
                    </a:stretch>
                  </pic:blipFill>
                  <pic:spPr>
                    <a:xfrm>
                      <a:off x="0" y="0"/>
                      <a:ext cx="6475730" cy="6475730"/>
                    </a:xfrm>
                    <a:prstGeom prst="rect">
                      <a:avLst/>
                    </a:prstGeom>
                  </pic:spPr>
                </pic:pic>
              </a:graphicData>
            </a:graphic>
          </wp:inline>
        </w:drawing>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lastRenderedPageBreak/>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1C93BB32" w14:textId="1DED03AC" w:rsidR="00681B7F" w:rsidRDefault="009F304A" w:rsidP="00681B7F">
      <w:r>
        <w:rPr>
          <w:noProof/>
          <w:lang w:eastAsia="fr-FR"/>
        </w:rPr>
        <w:drawing>
          <wp:inline distT="0" distB="0" distL="0" distR="0" wp14:anchorId="16CEF922" wp14:editId="59D7D132">
            <wp:extent cx="6475730" cy="6475730"/>
            <wp:effectExtent l="0" t="0" r="1270" b="127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8"/>
                    <a:stretch>
                      <a:fillRect/>
                    </a:stretch>
                  </pic:blipFill>
                  <pic:spPr>
                    <a:xfrm>
                      <a:off x="0" y="0"/>
                      <a:ext cx="6475730" cy="6475730"/>
                    </a:xfrm>
                    <a:prstGeom prst="rect">
                      <a:avLst/>
                    </a:prstGeom>
                  </pic:spPr>
                </pic:pic>
              </a:graphicData>
            </a:graphic>
          </wp:inline>
        </w:drawing>
      </w:r>
    </w:p>
    <w:p w14:paraId="28B299E1" w14:textId="6D6705C6" w:rsidR="009F304A" w:rsidRDefault="009F304A" w:rsidP="00681B7F">
      <w:r>
        <w:rPr>
          <w:noProof/>
          <w:lang w:eastAsia="fr-FR"/>
        </w:rPr>
        <w:lastRenderedPageBreak/>
        <w:drawing>
          <wp:inline distT="0" distB="0" distL="0" distR="0" wp14:anchorId="24556A8D" wp14:editId="2C3991E4">
            <wp:extent cx="6475730" cy="6475730"/>
            <wp:effectExtent l="0" t="0" r="1270" b="127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9"/>
                    <a:stretch>
                      <a:fillRect/>
                    </a:stretch>
                  </pic:blipFill>
                  <pic:spPr>
                    <a:xfrm>
                      <a:off x="0" y="0"/>
                      <a:ext cx="6475730" cy="6475730"/>
                    </a:xfrm>
                    <a:prstGeom prst="rect">
                      <a:avLst/>
                    </a:prstGeom>
                  </pic:spPr>
                </pic:pic>
              </a:graphicData>
            </a:graphic>
          </wp:inline>
        </w:drawing>
      </w:r>
    </w:p>
    <w:p w14:paraId="4382B898" w14:textId="77777777" w:rsidR="009F304A" w:rsidRDefault="009F304A" w:rsidP="009F304A">
      <w:pPr>
        <w:pStyle w:val="Lgende"/>
      </w:pPr>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proofErr w:type="spellStart"/>
      <w:r>
        <w:t>Boxplot</w:t>
      </w:r>
      <w:proofErr w:type="spellEnd"/>
      <w:r>
        <w:t xml:space="preserve"> des variables avant et après l’imputation KNN, k = 2, 3, 4</w:t>
      </w:r>
    </w:p>
    <w:p w14:paraId="5233788C" w14:textId="52212695" w:rsidR="009F304A" w:rsidRDefault="009F304A" w:rsidP="00681B7F"/>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5CD21405" w14:textId="77777777" w:rsidR="009F304A" w:rsidRDefault="009F304A" w:rsidP="00681B7F"/>
    <w:p w14:paraId="21CF122D" w14:textId="77777777" w:rsidR="009F304A" w:rsidRDefault="009F304A" w:rsidP="009F304A">
      <w:pPr>
        <w:rPr>
          <w:color w:val="FF0000"/>
        </w:rPr>
      </w:pPr>
      <w:r>
        <w:rPr>
          <w:color w:val="FF0000"/>
        </w:rPr>
        <w:t xml:space="preserve">La méthode KNN remplace les valeurs manquantes en recherchant des similitudes dans l'ensemble </w:t>
      </w:r>
      <w:commentRangeStart w:id="79"/>
      <w:r>
        <w:rPr>
          <w:color w:val="FF0000"/>
        </w:rPr>
        <w:t>de</w:t>
      </w:r>
      <w:commentRangeEnd w:id="79"/>
      <w:r w:rsidR="00F809D8">
        <w:rPr>
          <w:rStyle w:val="Marquedecommentaire"/>
        </w:rPr>
        <w:commentReference w:id="79"/>
      </w:r>
      <w:r>
        <w:rPr>
          <w:color w:val="FF0000"/>
        </w:rPr>
        <w:t xml:space="preserve"> la base de données. Cependant, la base de données ne contient aucune information sur la situation </w:t>
      </w:r>
      <w:r>
        <w:rPr>
          <w:color w:val="FF0000"/>
        </w:rPr>
        <w:lastRenderedPageBreak/>
        <w:t>géographique des villes, mais en regardant les emplacements sur la carte de l'Australie, nous observons que de nombreuses villes sont très proches les unes des autres et nous pourrions donc utiliser le voisin le plus proche pour estimer les valeurs manquantes.</w:t>
      </w:r>
    </w:p>
    <w:p w14:paraId="3C9AFE02" w14:textId="79583597" w:rsidR="009F304A" w:rsidRDefault="009F304A" w:rsidP="009F304A">
      <w:pPr>
        <w:rPr>
          <w:color w:val="FF0000"/>
        </w:rPr>
      </w:pPr>
      <w:r>
        <w:rPr>
          <w:color w:val="FF0000"/>
        </w:rPr>
        <w:t>A titre d'exemple, nous montrons ci-dessous la corrélation des différentes villes pour la variable "</w:t>
      </w:r>
      <w:proofErr w:type="spellStart"/>
      <w:r>
        <w:rPr>
          <w:color w:val="FF0000"/>
        </w:rPr>
        <w:t>MaxTemp</w:t>
      </w:r>
      <w:proofErr w:type="spellEnd"/>
      <w:r>
        <w:rPr>
          <w:color w:val="FF0000"/>
        </w:rP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80CEC06" w14:textId="045F8314" w:rsidR="009F304A" w:rsidRDefault="009F304A" w:rsidP="009F304A">
      <w:pPr>
        <w:rPr>
          <w:color w:val="FF0000"/>
        </w:rPr>
      </w:pPr>
    </w:p>
    <w:p w14:paraId="5F34464B" w14:textId="2F31911A" w:rsidR="009F304A" w:rsidRDefault="009F304A" w:rsidP="009F304A">
      <w:r>
        <w:rPr>
          <w:noProof/>
          <w:color w:val="FF0000"/>
        </w:rPr>
        <w:drawing>
          <wp:inline distT="114300" distB="114300" distL="114300" distR="114300" wp14:anchorId="581650D0" wp14:editId="2C139295">
            <wp:extent cx="6475730" cy="6877646"/>
            <wp:effectExtent l="0" t="0" r="127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6475730" cy="6877646"/>
                    </a:xfrm>
                    <a:prstGeom prst="rect">
                      <a:avLst/>
                    </a:prstGeom>
                    <a:ln/>
                  </pic:spPr>
                </pic:pic>
              </a:graphicData>
            </a:graphic>
          </wp:inline>
        </w:drawing>
      </w:r>
    </w:p>
    <w:p w14:paraId="1B98676B" w14:textId="664FD9DB" w:rsidR="009F304A" w:rsidRDefault="009F304A" w:rsidP="009F304A">
      <w:pPr>
        <w:rPr>
          <w:color w:val="FF0000"/>
        </w:rPr>
      </w:pPr>
      <w:r>
        <w:rPr>
          <w:color w:val="FF0000"/>
        </w:rPr>
        <w:lastRenderedPageBreak/>
        <w:t xml:space="preserve">Sur cette base, et dans le but d'améliorer les résultats de la méthode </w:t>
      </w:r>
      <w:proofErr w:type="spellStart"/>
      <w:r>
        <w:rPr>
          <w:color w:val="FF0000"/>
        </w:rPr>
        <w:t>KNN_imputer</w:t>
      </w:r>
      <w:proofErr w:type="spellEnd"/>
      <w:r>
        <w:rPr>
          <w:color w:val="FF0000"/>
        </w:rPr>
        <w:t>, nous avons évalué l'utilisation des données du plus proche voisin pour remplacer les valeurs altérantes. Dans ce cas, le plus proche voisin n'a pas été utilisé en termes de géographie mais en termes de données qui, comme nous l'avons vu plus haut, sont souvent géographiquement similaires. Pour cela, les valeurs manquantes d'une ville ont été remplacées par les valeurs de la ville la plus corrélée pour chaque variable, pour autant que cette corrélation soit supérieure à une certaine valeur appelée "</w:t>
      </w:r>
      <w:proofErr w:type="spellStart"/>
      <w:r>
        <w:rPr>
          <w:color w:val="FF0000"/>
        </w:rPr>
        <w:t>Fac_similitude</w:t>
      </w:r>
      <w:proofErr w:type="spellEnd"/>
      <w:r>
        <w:rPr>
          <w:color w:val="FF0000"/>
        </w:rPr>
        <w:t xml:space="preserve">". Ensuite, le reste des valeurs manquantes a été remplacé par la méthode </w:t>
      </w:r>
      <w:proofErr w:type="spellStart"/>
      <w:r>
        <w:rPr>
          <w:color w:val="FF0000"/>
        </w:rPr>
        <w:t>KNN_imputer</w:t>
      </w:r>
      <w:proofErr w:type="spellEnd"/>
      <w:r>
        <w:rPr>
          <w:color w:val="FF0000"/>
        </w:rPr>
        <w:t xml:space="preserve"> et une méthode </w:t>
      </w:r>
      <w:proofErr w:type="spellStart"/>
      <w:r>
        <w:rPr>
          <w:color w:val="FF0000"/>
        </w:rPr>
        <w:t>RandonForestClassifier</w:t>
      </w:r>
      <w:proofErr w:type="spellEnd"/>
      <w:r>
        <w:rPr>
          <w:color w:val="FF0000"/>
        </w:rPr>
        <w:t xml:space="preserve"> a été utilisée pour évaluer le score en fonction des différents types de traitement des valeurs manquantes. Le graphique suivant montre le SCORE pour chaque prédiction en fonction des différentes valeurs du facteur "</w:t>
      </w:r>
      <w:proofErr w:type="spellStart"/>
      <w:r>
        <w:rPr>
          <w:color w:val="FF0000"/>
        </w:rPr>
        <w:t>Fac_similitude</w:t>
      </w:r>
      <w:proofErr w:type="spellEnd"/>
      <w:r>
        <w:rPr>
          <w:color w:val="FF0000"/>
        </w:rPr>
        <w:t xml:space="preserve">", </w:t>
      </w:r>
      <w:proofErr w:type="spellStart"/>
      <w:r>
        <w:rPr>
          <w:color w:val="FF0000"/>
        </w:rPr>
        <w:t>Fac_similitude</w:t>
      </w:r>
      <w:proofErr w:type="spellEnd"/>
      <w:r>
        <w:rPr>
          <w:color w:val="FF0000"/>
        </w:rPr>
        <w:t xml:space="preserve"> étant égal à 1 le résultat obtenu en traitant toutes les données avec la méthode </w:t>
      </w:r>
      <w:proofErr w:type="spellStart"/>
      <w:r>
        <w:rPr>
          <w:color w:val="FF0000"/>
        </w:rPr>
        <w:t>KNN_imputer</w:t>
      </w:r>
      <w:proofErr w:type="spellEnd"/>
      <w:r>
        <w:rPr>
          <w:color w:val="FF0000"/>
        </w:rPr>
        <w:t>.</w:t>
      </w:r>
    </w:p>
    <w:p w14:paraId="2065941B" w14:textId="13BD4EFD" w:rsidR="00860970" w:rsidRDefault="00860970" w:rsidP="00860970">
      <w:pPr>
        <w:jc w:val="center"/>
      </w:pPr>
      <w:r>
        <w:rPr>
          <w:noProof/>
        </w:rPr>
        <w:drawing>
          <wp:inline distT="114300" distB="114300" distL="114300" distR="114300" wp14:anchorId="608BEF30" wp14:editId="7363F5E0">
            <wp:extent cx="3572348" cy="2633731"/>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3572348" cy="2633731"/>
                    </a:xfrm>
                    <a:prstGeom prst="rect">
                      <a:avLst/>
                    </a:prstGeom>
                    <a:ln/>
                  </pic:spPr>
                </pic:pic>
              </a:graphicData>
            </a:graphic>
          </wp:inline>
        </w:drawing>
      </w:r>
    </w:p>
    <w:p w14:paraId="5A04219B" w14:textId="77777777" w:rsidR="009F304A" w:rsidRDefault="009F304A" w:rsidP="009F304A">
      <w:pPr>
        <w:rPr>
          <w:color w:val="FF0000"/>
        </w:rPr>
      </w:pPr>
      <w:r>
        <w:rPr>
          <w:color w:val="FF0000"/>
        </w:rPr>
        <w:t xml:space="preserve">Bien que les valeurs de SCORE soient plus élevées que celles obtenues en traitant toutes les données manquantes avec la méthode </w:t>
      </w:r>
      <w:proofErr w:type="spellStart"/>
      <w:r>
        <w:rPr>
          <w:color w:val="FF0000"/>
        </w:rPr>
        <w:t>KNN_imputer</w:t>
      </w:r>
      <w:proofErr w:type="spellEnd"/>
      <w:r>
        <w:rPr>
          <w:color w:val="FF0000"/>
        </w:rPr>
        <w:t xml:space="preserve">, l'amélioration ne semble pas très significative. Ce point sera étudié plus en profondeur lors de la prochaine étape, lorsque le modèle du machine </w:t>
      </w:r>
      <w:proofErr w:type="spellStart"/>
      <w:r>
        <w:rPr>
          <w:color w:val="FF0000"/>
        </w:rPr>
        <w:t>learning</w:t>
      </w:r>
      <w:proofErr w:type="spellEnd"/>
      <w:r>
        <w:rPr>
          <w:color w:val="FF0000"/>
        </w:rPr>
        <w:t xml:space="preserve"> sera ajusté.</w:t>
      </w:r>
    </w:p>
    <w:p w14:paraId="6B8A13D8" w14:textId="77777777" w:rsidR="009F304A" w:rsidRDefault="009F304A" w:rsidP="009F304A">
      <w:pPr>
        <w:rPr>
          <w:color w:val="FF0000"/>
        </w:rPr>
      </w:pPr>
      <w:r>
        <w:rPr>
          <w:color w:val="FF0000"/>
        </w:rPr>
        <w:t xml:space="preserve">Pour simplifier l'analyse, la méthode </w:t>
      </w:r>
      <w:proofErr w:type="spellStart"/>
      <w:r>
        <w:rPr>
          <w:color w:val="FF0000"/>
        </w:rPr>
        <w:t>RandonForestClassifier</w:t>
      </w:r>
      <w:proofErr w:type="spellEnd"/>
      <w:r>
        <w:rPr>
          <w:color w:val="FF0000"/>
        </w:rPr>
        <w:t xml:space="preserve"> a été appliquée sur une fraction réduite des données et en traitant les variables qualitatives avec la méthode “</w:t>
      </w:r>
      <w:proofErr w:type="spellStart"/>
      <w:r>
        <w:rPr>
          <w:color w:val="FF0000"/>
        </w:rPr>
        <w:t>get_dummies</w:t>
      </w:r>
      <w:proofErr w:type="spellEnd"/>
      <w:r>
        <w:rPr>
          <w:color w:val="FF0000"/>
        </w:rPr>
        <w:t xml:space="preserve">”. Dans tous les cas, L'objectif de cette étape n'était pas d'optimiser la méthode de machine </w:t>
      </w:r>
      <w:proofErr w:type="spellStart"/>
      <w:r>
        <w:rPr>
          <w:color w:val="FF0000"/>
        </w:rPr>
        <w:t>learning</w:t>
      </w:r>
      <w:proofErr w:type="spellEnd"/>
      <w:r>
        <w:rPr>
          <w:color w:val="FF0000"/>
        </w:rPr>
        <w:t>, mais de faire une première estimation des résultats des méthodes de traitement des valeurs manquantes et de vérifier que le code fonctionne.</w:t>
      </w:r>
    </w:p>
    <w:p w14:paraId="0339C0EC" w14:textId="207AE0ED" w:rsidR="009F304A" w:rsidRDefault="009F304A" w:rsidP="00681B7F"/>
    <w:p w14:paraId="2513AC68" w14:textId="5F35110D" w:rsidR="00860970" w:rsidRDefault="00CF76B4" w:rsidP="00681B7F">
      <w:r>
        <w:t xml:space="preserve">Du fait des diversités climatiques et des spécificités locales vu dans la première partie, nous avons observé </w:t>
      </w:r>
      <w:proofErr w:type="gramStart"/>
      <w:r>
        <w:t>les résultat</w:t>
      </w:r>
      <w:proofErr w:type="gramEnd"/>
      <w:r>
        <w:t xml:space="preserve"> de la KNN imputation effectué dans un premier temps sur l’ensemble du </w:t>
      </w:r>
      <w:proofErr w:type="spellStart"/>
      <w:r>
        <w:t>dataset</w:t>
      </w:r>
      <w:proofErr w:type="spellEnd"/>
      <w:r>
        <w:t xml:space="preserve">, puis dans un second temps uniquement pour une ville donnée. Nous voyons ici le graphique de </w:t>
      </w:r>
      <w:proofErr w:type="spellStart"/>
      <w:r>
        <w:t>MaxTemp</w:t>
      </w:r>
      <w:proofErr w:type="spellEnd"/>
      <w:r>
        <w:t xml:space="preserve"> de Melbourne</w:t>
      </w:r>
      <w:r w:rsidR="0053753C">
        <w:t> :</w:t>
      </w:r>
    </w:p>
    <w:p w14:paraId="11DBF8E4" w14:textId="52D9CDFA" w:rsidR="0053753C" w:rsidRDefault="0053753C" w:rsidP="0053753C">
      <w:pPr>
        <w:pStyle w:val="Paragraphedeliste"/>
        <w:numPr>
          <w:ilvl w:val="0"/>
          <w:numId w:val="23"/>
        </w:numPr>
      </w:pPr>
      <w:proofErr w:type="gramStart"/>
      <w:r>
        <w:t>La premier graphe</w:t>
      </w:r>
      <w:proofErr w:type="gramEnd"/>
      <w:r>
        <w:t xml:space="preserve"> indique les données originales du </w:t>
      </w:r>
      <w:proofErr w:type="spellStart"/>
      <w:r>
        <w:t>dataset</w:t>
      </w:r>
      <w:proofErr w:type="spellEnd"/>
      <w:r>
        <w:t>, débutant mi 2008, comportant un trou de début 2015 à mi 2016, ainsi que des trous pour les mois d’avril 2011, décembre 2012 et février 2013</w:t>
      </w:r>
    </w:p>
    <w:p w14:paraId="08BFC0AC" w14:textId="41F0E9BB" w:rsidR="0053753C" w:rsidRDefault="0053753C" w:rsidP="0053753C">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w:t>
      </w:r>
    </w:p>
    <w:p w14:paraId="52437EDA" w14:textId="0D70A691" w:rsidR="0053753C" w:rsidRDefault="0053753C" w:rsidP="0053753C">
      <w:pPr>
        <w:pStyle w:val="Paragraphedeliste"/>
        <w:numPr>
          <w:ilvl w:val="0"/>
          <w:numId w:val="23"/>
        </w:numPr>
      </w:pPr>
      <w:r>
        <w:lastRenderedPageBreak/>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p>
    <w:p w14:paraId="790CA9C4" w14:textId="5C53A564" w:rsidR="004C58B1" w:rsidRDefault="004C58B1" w:rsidP="00681B7F">
      <w:pPr>
        <w:rPr>
          <w:noProof/>
          <w:lang w:eastAsia="fr-FR"/>
        </w:rPr>
      </w:pPr>
      <w:commentRangeStart w:id="80"/>
      <w:r>
        <w:rPr>
          <w:noProof/>
          <w:lang w:eastAsia="fr-FR"/>
        </w:rPr>
        <w:drawing>
          <wp:inline distT="0" distB="0" distL="0" distR="0" wp14:anchorId="5F2AACB4" wp14:editId="252865D2">
            <wp:extent cx="6475730" cy="4260850"/>
            <wp:effectExtent l="0" t="0" r="127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5730" cy="4260850"/>
                    </a:xfrm>
                    <a:prstGeom prst="rect">
                      <a:avLst/>
                    </a:prstGeom>
                  </pic:spPr>
                </pic:pic>
              </a:graphicData>
            </a:graphic>
          </wp:inline>
        </w:drawing>
      </w:r>
      <w:commentRangeEnd w:id="80"/>
      <w:r w:rsidR="009228B5">
        <w:rPr>
          <w:rStyle w:val="Marquedecommentaire"/>
        </w:rPr>
        <w:commentReference w:id="80"/>
      </w:r>
      <w:r w:rsidRPr="004C58B1">
        <w:rPr>
          <w:noProof/>
          <w:lang w:eastAsia="fr-FR"/>
        </w:rPr>
        <w:t xml:space="preserve"> </w:t>
      </w:r>
      <w:r>
        <w:rPr>
          <w:noProof/>
          <w:lang w:eastAsia="fr-FR"/>
        </w:rPr>
        <w:drawing>
          <wp:inline distT="0" distB="0" distL="0" distR="0" wp14:anchorId="270BD015" wp14:editId="2A77C364">
            <wp:extent cx="6475730" cy="2040890"/>
            <wp:effectExtent l="0" t="0" r="127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5730" cy="2040890"/>
                    </a:xfrm>
                    <a:prstGeom prst="rect">
                      <a:avLst/>
                    </a:prstGeom>
                  </pic:spPr>
                </pic:pic>
              </a:graphicData>
            </a:graphic>
          </wp:inline>
        </w:drawing>
      </w:r>
    </w:p>
    <w:p w14:paraId="0FFCD628" w14:textId="77777777" w:rsidR="00C06F85" w:rsidRDefault="00C06F85" w:rsidP="00681B7F"/>
    <w:p w14:paraId="5126DEE9" w14:textId="593B88B6" w:rsidR="00783892" w:rsidRDefault="00783892" w:rsidP="00783892">
      <w:pPr>
        <w:pStyle w:val="Titre2"/>
      </w:pPr>
      <w:bookmarkStart w:id="81" w:name="_Toc145369008"/>
      <w:r>
        <w:t>Transformation des données</w:t>
      </w:r>
      <w:bookmarkEnd w:id="81"/>
    </w:p>
    <w:p w14:paraId="62104E07" w14:textId="77777777" w:rsidR="00681B7F" w:rsidRDefault="00681B7F" w:rsidP="00681B7F">
      <w:pPr>
        <w:pStyle w:val="Titre3"/>
      </w:pPr>
      <w:bookmarkStart w:id="82" w:name="_Toc145369009"/>
      <w:r>
        <w:t>Booléens</w:t>
      </w:r>
      <w:bookmarkEnd w:id="82"/>
    </w:p>
    <w:p w14:paraId="268E3C75" w14:textId="77777777" w:rsidR="00681B7F" w:rsidRDefault="00681B7F" w:rsidP="00681B7F">
      <w:r>
        <w:t xml:space="preserve">Nous avons deux variables booléennes : </w:t>
      </w:r>
      <w:proofErr w:type="spellStart"/>
      <w:r>
        <w:t>RainToday</w:t>
      </w:r>
      <w:proofErr w:type="spellEnd"/>
      <w:r>
        <w:t xml:space="preserve"> et </w:t>
      </w:r>
      <w:proofErr w:type="spellStart"/>
      <w:r>
        <w:t>RainTomorrow</w:t>
      </w:r>
      <w:proofErr w:type="spellEnd"/>
      <w:r>
        <w:t xml:space="preserve">. De façon assez classique, nous allons remplacer les </w:t>
      </w:r>
      <w:proofErr w:type="spellStart"/>
      <w:r>
        <w:t>True</w:t>
      </w:r>
      <w:proofErr w:type="spellEnd"/>
      <w:r>
        <w:t xml:space="preserve"> par des 1 et les False par des 0.</w:t>
      </w:r>
    </w:p>
    <w:p w14:paraId="5BF885EF" w14:textId="219DD78E" w:rsidR="00681B7F" w:rsidRDefault="00BB2971" w:rsidP="00BB2971">
      <w:pPr>
        <w:pStyle w:val="Titre3"/>
      </w:pPr>
      <w:bookmarkStart w:id="83" w:name="_Toc145369010"/>
      <w:r>
        <w:lastRenderedPageBreak/>
        <w:t>Directions du vent</w:t>
      </w:r>
      <w:bookmarkEnd w:id="83"/>
    </w:p>
    <w:p w14:paraId="3F63195C" w14:textId="2DF1C880" w:rsidR="00BB2971" w:rsidRDefault="008B1176" w:rsidP="00BB2971">
      <w:r>
        <w:t>Nous avons trois variables (</w:t>
      </w:r>
      <w:proofErr w:type="spellStart"/>
      <w:r>
        <w:t>WindGustDir</w:t>
      </w:r>
      <w:proofErr w:type="spellEnd"/>
      <w:r>
        <w:t xml:space="preserve">, WindSpeed9am, WindSpeed3pm)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0B94D698" w14:textId="5BE35827" w:rsidR="00BB2971" w:rsidRDefault="00BB2971" w:rsidP="00BB2971"/>
    <w:p w14:paraId="3BB9C655" w14:textId="5CD1A9DF" w:rsidR="009228B5" w:rsidRDefault="005A6711" w:rsidP="005A6711">
      <w:pPr>
        <w:pStyle w:val="Titre2"/>
      </w:pPr>
      <w:bookmarkStart w:id="84" w:name="_Toc145369011"/>
      <w:r>
        <w:t>Ajout de variables</w:t>
      </w:r>
      <w:bookmarkEnd w:id="84"/>
    </w:p>
    <w:p w14:paraId="726EC4BF" w14:textId="298F841F" w:rsidR="005A6711" w:rsidRDefault="005A6711" w:rsidP="00BB2971"/>
    <w:p w14:paraId="01CC6B2A" w14:textId="5BC590E2" w:rsidR="005A6711" w:rsidRDefault="005A6711" w:rsidP="005A6711">
      <w:pPr>
        <w:pStyle w:val="Titre3"/>
      </w:pPr>
      <w:bookmarkStart w:id="85" w:name="_Toc145369012"/>
      <w:r>
        <w:t>Coordonnées des villes</w:t>
      </w:r>
      <w:bookmarkEnd w:id="85"/>
    </w:p>
    <w:p w14:paraId="455405FE" w14:textId="3E97561B" w:rsidR="005A6711" w:rsidRDefault="005A6711" w:rsidP="00BB2971">
      <w:r>
        <w:t xml:space="preserve">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w:t>
      </w:r>
      <w:proofErr w:type="spellStart"/>
      <w:r>
        <w:t>lattitude</w:t>
      </w:r>
      <w:proofErr w:type="spellEnd"/>
      <w:r>
        <w:t xml:space="preserv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w:t>
      </w:r>
      <w:proofErr w:type="spellStart"/>
      <w:r>
        <w:t>OneHot</w:t>
      </w:r>
      <w:proofErr w:type="spellEnd"/>
      <w:r>
        <w:t xml:space="preserve">. </w:t>
      </w:r>
    </w:p>
    <w:p w14:paraId="368A725C" w14:textId="77777777" w:rsidR="00927899" w:rsidRDefault="00927899" w:rsidP="00BB2971"/>
    <w:p w14:paraId="2D4AF3E7" w14:textId="58E97A81" w:rsidR="005A6711" w:rsidRDefault="005A6711" w:rsidP="005A6711">
      <w:pPr>
        <w:pStyle w:val="Titre3"/>
      </w:pPr>
      <w:bookmarkStart w:id="86" w:name="_Toc145369013"/>
      <w:r>
        <w:t>Amplitude thermique</w:t>
      </w:r>
      <w:bookmarkEnd w:id="86"/>
    </w:p>
    <w:p w14:paraId="1147F538" w14:textId="77777777" w:rsidR="005A6711" w:rsidRDefault="005A6711" w:rsidP="005A6711">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109728B5" w14:textId="77777777" w:rsidR="005A6711" w:rsidRDefault="005A6711" w:rsidP="005A6711">
      <w:pPr>
        <w:jc w:val="center"/>
      </w:pPr>
      <w:r>
        <w:rPr>
          <w:noProof/>
          <w:lang w:eastAsia="fr-FR"/>
        </w:rPr>
        <w:drawing>
          <wp:inline distT="0" distB="0" distL="0" distR="0" wp14:anchorId="3CCD32B0" wp14:editId="271E6A5F">
            <wp:extent cx="3295650" cy="2722817"/>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5650" cy="2722817"/>
                    </a:xfrm>
                    <a:prstGeom prst="rect">
                      <a:avLst/>
                    </a:prstGeom>
                  </pic:spPr>
                </pic:pic>
              </a:graphicData>
            </a:graphic>
          </wp:inline>
        </w:drawing>
      </w:r>
    </w:p>
    <w:p w14:paraId="1201668C" w14:textId="77777777" w:rsidR="005A6711" w:rsidRDefault="005A6711" w:rsidP="005A6711">
      <w:r>
        <w:lastRenderedPageBreak/>
        <w:t xml:space="preserve">Le graphique ci-dessus trace en bleu les journées avec un </w:t>
      </w:r>
      <w:proofErr w:type="spellStart"/>
      <w:r>
        <w:t>RainTomorrow</w:t>
      </w:r>
      <w:proofErr w:type="spellEnd"/>
      <w:r>
        <w:t xml:space="preserve"> positif, et les positionne sur un graphe aux coordonnées (</w:t>
      </w:r>
      <w:proofErr w:type="spellStart"/>
      <w:r>
        <w:t>MinTemps</w:t>
      </w:r>
      <w:proofErr w:type="spellEnd"/>
      <w:r>
        <w:t xml:space="preserve">, </w:t>
      </w:r>
      <w:proofErr w:type="spellStart"/>
      <w:r>
        <w:t>MaxTemp</w:t>
      </w:r>
      <w:proofErr w:type="spellEnd"/>
      <w:r>
        <w:t xml:space="preserve">). Il est frappant de constater que les points bleus sont largement positionnés sur la première bissectrice, ce qui signifie qu’une très faible amplitude thermique est fortement associée au fait qu’il pleuve le lendemain. Par conséquent, avant de supprimer les variables de température redondantes, il semble pertinent d’ajouter une nouvelle variable correspondant à l’amplitude thermique, que nous nommerons </w:t>
      </w:r>
      <w:proofErr w:type="spellStart"/>
      <w:r>
        <w:t>AmplitudeTemp</w:t>
      </w:r>
      <w:proofErr w:type="spellEnd"/>
      <w:r>
        <w:t xml:space="preserve">. Il est d’ailleurs intéressant de constater qu’alors que </w:t>
      </w:r>
      <w:proofErr w:type="spellStart"/>
      <w:r>
        <w:t>RainTomorrow</w:t>
      </w:r>
      <w:proofErr w:type="spellEnd"/>
      <w:r>
        <w:t xml:space="preserve"> n’était corrélé qu’à moins de 0,19 avec chaque variable de température individuellement, elle l’est à 0,33 avec cette nouvelle variable !</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 xml:space="preserve">Il nous semble donc particulièrement intéressant d’ajouter cette </w:t>
      </w:r>
      <w:proofErr w:type="spellStart"/>
      <w:r>
        <w:t>feature</w:t>
      </w:r>
      <w:proofErr w:type="spellEnd"/>
      <w:r>
        <w:t>.</w:t>
      </w:r>
    </w:p>
    <w:p w14:paraId="3A17FB85" w14:textId="77777777" w:rsidR="005A6711" w:rsidRDefault="005A6711" w:rsidP="00BB2971"/>
    <w:p w14:paraId="610F1406" w14:textId="21C5CA65" w:rsidR="005A6711" w:rsidRDefault="0048466A" w:rsidP="0048466A">
      <w:pPr>
        <w:pStyle w:val="Titre3"/>
      </w:pPr>
      <w:bookmarkStart w:id="87" w:name="_Toc145369014"/>
      <w:proofErr w:type="spellStart"/>
      <w:r>
        <w:t>RainTomorrow</w:t>
      </w:r>
      <w:proofErr w:type="spellEnd"/>
      <w:r>
        <w:t xml:space="preserve"> de la ville la plus corrélée</w:t>
      </w:r>
      <w:bookmarkEnd w:id="87"/>
    </w:p>
    <w:p w14:paraId="3BE77575" w14:textId="0E879172" w:rsidR="0048466A" w:rsidRDefault="0048466A" w:rsidP="00BB2971"/>
    <w:p w14:paraId="424B5B18" w14:textId="77777777" w:rsidR="0048466A" w:rsidRDefault="0048466A" w:rsidP="0048466A">
      <w:pPr>
        <w:rPr>
          <w:color w:val="FF0000"/>
        </w:rPr>
      </w:pPr>
      <w:r>
        <w:rPr>
          <w:color w:val="FF0000"/>
        </w:rPr>
        <w:t>Lorsque nous examinons la corrélation de la variable cible entre les différentes villes, nous observons des cas de fortes corrélations obtenant des valeurs supérieures à 0,8, contrairement au graphique précédent où la relation entre la variable cible et les autres ne dépassait pas une valeur de 0,5. Cela semble à nouveau logique compte tenu de la proximité de certaines villes entre elles.</w:t>
      </w:r>
    </w:p>
    <w:p w14:paraId="5FF28740" w14:textId="77777777" w:rsidR="0048466A" w:rsidRDefault="0048466A" w:rsidP="0048466A">
      <w:pPr>
        <w:rPr>
          <w:color w:val="FF0000"/>
        </w:rPr>
      </w:pPr>
      <w:r>
        <w:rPr>
          <w:color w:val="FF0000"/>
        </w:rPr>
        <w:t>Sur la base de ces résultats, il sera intéressant d'évaluer dans l'étape suivante l'incorporation de la variable "</w:t>
      </w:r>
      <w:proofErr w:type="spellStart"/>
      <w:r>
        <w:rPr>
          <w:color w:val="FF0000"/>
        </w:rPr>
        <w:t>RainTomorrow</w:t>
      </w:r>
      <w:proofErr w:type="spellEnd"/>
      <w:r>
        <w:rPr>
          <w:color w:val="FF0000"/>
        </w:rPr>
        <w:t xml:space="preserve">" de la ville la plus corrélée. Dans ce cas, étant donné qu'il s'agit de la variable cible, deux modèles de machine </w:t>
      </w:r>
      <w:proofErr w:type="spellStart"/>
      <w:r>
        <w:rPr>
          <w:color w:val="FF0000"/>
        </w:rPr>
        <w:t>learning</w:t>
      </w:r>
      <w:proofErr w:type="spellEnd"/>
      <w:r>
        <w:rPr>
          <w:color w:val="FF0000"/>
        </w:rPr>
        <w:t xml:space="preserve"> devraient être appliqués en série.</w:t>
      </w:r>
    </w:p>
    <w:p w14:paraId="01E37299" w14:textId="39EB4F38" w:rsidR="0048466A" w:rsidRDefault="0048466A" w:rsidP="00BB2971">
      <w:r>
        <w:rPr>
          <w:noProof/>
        </w:rPr>
        <w:lastRenderedPageBreak/>
        <w:drawing>
          <wp:inline distT="114300" distB="114300" distL="114300" distR="114300" wp14:anchorId="134AF994" wp14:editId="4C8B070A">
            <wp:extent cx="6475730" cy="6803560"/>
            <wp:effectExtent l="0" t="0" r="1270" b="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6475730" cy="6803560"/>
                    </a:xfrm>
                    <a:prstGeom prst="rect">
                      <a:avLst/>
                    </a:prstGeom>
                    <a:ln/>
                  </pic:spPr>
                </pic:pic>
              </a:graphicData>
            </a:graphic>
          </wp:inline>
        </w:drawing>
      </w:r>
    </w:p>
    <w:p w14:paraId="47491B98" w14:textId="498CF044" w:rsidR="009228B5" w:rsidRDefault="007F3352" w:rsidP="007F3352">
      <w:pPr>
        <w:pStyle w:val="Titre3"/>
      </w:pPr>
      <w:bookmarkStart w:id="88" w:name="_Toc145369015"/>
      <w:r>
        <w:t>Information climatique</w:t>
      </w:r>
      <w:bookmarkEnd w:id="88"/>
    </w:p>
    <w:p w14:paraId="4942732E" w14:textId="00AC4FC6" w:rsidR="0048466A" w:rsidRDefault="0048466A" w:rsidP="00BB2971"/>
    <w:p w14:paraId="6D7CFFE5" w14:textId="2BE59586" w:rsidR="0048466A" w:rsidRDefault="007F3352" w:rsidP="00BB2971">
      <w:r>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 xml:space="preserve">Nous allons plutôt opter par une approche par </w:t>
      </w:r>
      <w:proofErr w:type="spellStart"/>
      <w:r>
        <w:t>clusterisation</w:t>
      </w:r>
      <w:proofErr w:type="spellEnd"/>
      <w:r>
        <w:t>,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lastRenderedPageBreak/>
        <w:t xml:space="preserve">Une approche simple est de calculer la moyenne des valeurs pour chaque ville, puis de tracer le dendrogramme et effectuer une </w:t>
      </w:r>
      <w:proofErr w:type="spellStart"/>
      <w:r>
        <w:t>clusterisation</w:t>
      </w:r>
      <w:proofErr w:type="spellEnd"/>
      <w:r>
        <w:t xml:space="preserve"> par CAH. Nous avons choisi ici de faire 7 clusters (méthode </w:t>
      </w:r>
      <w:proofErr w:type="spellStart"/>
      <w:r>
        <w:rPr>
          <w:i/>
        </w:rPr>
        <w:t>clusterisation_</w:t>
      </w:r>
      <w:proofErr w:type="gramStart"/>
      <w:r>
        <w:rPr>
          <w:i/>
        </w:rPr>
        <w:t>groupee</w:t>
      </w:r>
      <w:proofErr w:type="spellEnd"/>
      <w:r>
        <w:rPr>
          <w:i/>
        </w:rPr>
        <w:t>(</w:t>
      </w:r>
      <w:proofErr w:type="gramEnd"/>
      <w:r>
        <w:rPr>
          <w:i/>
        </w:rPr>
        <w:t>)</w:t>
      </w:r>
      <w:r>
        <w:t xml:space="preserve"> )</w:t>
      </w:r>
    </w:p>
    <w:p w14:paraId="3162B29C" w14:textId="77777777" w:rsidR="00E8472B" w:rsidRDefault="00E8472B" w:rsidP="00E8472B">
      <w:r>
        <w:t xml:space="preserve">Nous effectuons la </w:t>
      </w:r>
      <w:proofErr w:type="spellStart"/>
      <w:r>
        <w:t>clusterisation</w:t>
      </w:r>
      <w:proofErr w:type="spellEnd"/>
      <w:r>
        <w:t xml:space="preserve"> à partir des données climatiques, et non de la latitude et de la longitude. La proximité géographique des résultats n’est donc pas le fruit de l’</w:t>
      </w:r>
      <w:proofErr w:type="spellStart"/>
      <w:r>
        <w:t>exploittaion</w:t>
      </w:r>
      <w:proofErr w:type="spellEnd"/>
      <w:r>
        <w:t xml:space="preserve"> de ces deux paramètres, mais bien de la cohérence de </w:t>
      </w:r>
      <w:proofErr w:type="spellStart"/>
      <w:r>
        <w:t>clusterisation</w:t>
      </w:r>
      <w:proofErr w:type="spellEnd"/>
      <w:r>
        <w:t>, deux villes proches ayant généralement le même climat.</w:t>
      </w:r>
    </w:p>
    <w:p w14:paraId="326AC98A" w14:textId="77777777" w:rsidR="00E8472B" w:rsidRDefault="00E8472B" w:rsidP="00E8472B">
      <w:r>
        <w:t xml:space="preserve">Le dendrogramme obtenu montre en particulier 2 petits clusters : l’un est composé de Woomera, </w:t>
      </w:r>
      <w:proofErr w:type="spellStart"/>
      <w:r>
        <w:t>Alicesprings</w:t>
      </w:r>
      <w:proofErr w:type="spellEnd"/>
      <w:r>
        <w:t xml:space="preserve"> et </w:t>
      </w:r>
      <w:proofErr w:type="spellStart"/>
      <w:r>
        <w:t>Uluru</w:t>
      </w:r>
      <w:proofErr w:type="spellEnd"/>
      <w:r>
        <w:t xml:space="preserve">. Il s’agit de 3 villes très arides, deux dont sont au cœur du désert. </w:t>
      </w:r>
      <w:proofErr w:type="gramStart"/>
      <w:r>
        <w:t>La second petit cluster</w:t>
      </w:r>
      <w:proofErr w:type="gramEnd"/>
      <w:r>
        <w:t xml:space="preserve"> est constitué de Cairns, Darwin, Katherine et Townsville. Il s’agit des 4 villes situées le plus au nord. </w:t>
      </w:r>
    </w:p>
    <w:p w14:paraId="45C275D2" w14:textId="77777777" w:rsidR="00E8472B" w:rsidRDefault="00E8472B" w:rsidP="00E8472B">
      <w:r>
        <w:rPr>
          <w:noProof/>
        </w:rPr>
        <w:drawing>
          <wp:anchor distT="0" distB="0" distL="114300" distR="114300" simplePos="0" relativeHeight="251659264" behindDoc="0" locked="0" layoutInCell="1" hidden="0" allowOverlap="1" wp14:anchorId="2D72412A" wp14:editId="133AB5D0">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6661150" cy="4955540"/>
                    </a:xfrm>
                    <a:prstGeom prst="rect">
                      <a:avLst/>
                    </a:prstGeom>
                    <a:ln/>
                  </pic:spPr>
                </pic:pic>
              </a:graphicData>
            </a:graphic>
          </wp:anchor>
        </w:drawing>
      </w:r>
    </w:p>
    <w:p w14:paraId="27970CE9" w14:textId="045AE93D" w:rsidR="00E8472B" w:rsidRDefault="00E8472B" w:rsidP="00E8472B">
      <w:r>
        <w:t>Regardons plus en détail sur la carte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25EDE568" w14:textId="4ADEBE1D" w:rsidR="00E8472B" w:rsidRDefault="00012241" w:rsidP="00E8472B">
      <w:r>
        <w:rPr>
          <w:noProof/>
          <w:lang w:eastAsia="fr-FR"/>
        </w:rPr>
        <w:lastRenderedPageBreak/>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5730" cy="4798060"/>
                    </a:xfrm>
                    <a:prstGeom prst="rect">
                      <a:avLst/>
                    </a:prstGeom>
                  </pic:spPr>
                </pic:pic>
              </a:graphicData>
            </a:graphic>
          </wp:inline>
        </w:drawing>
      </w:r>
    </w:p>
    <w:p w14:paraId="69992A23" w14:textId="46535DD2" w:rsidR="00EC0EA1" w:rsidRDefault="00EC0EA1" w:rsidP="00BB2971"/>
    <w:p w14:paraId="07430CF8" w14:textId="77777777" w:rsidR="00EC0EA1" w:rsidRDefault="00EC0EA1" w:rsidP="00BB2971"/>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7777777" w:rsidR="00012241" w:rsidRDefault="00012241" w:rsidP="00012241">
      <w:r>
        <w:t xml:space="preserve">Zones climatiques australienne (source : Wikipédia : </w:t>
      </w:r>
      <w:hyperlink r:id="rId67">
        <w:r>
          <w:rPr>
            <w:color w:val="8F8F8F"/>
            <w:u w:val="single"/>
          </w:rPr>
          <w:t>https://fr.wikipedia.org/wiki/Climat_de_l'Australie</w:t>
        </w:r>
      </w:hyperlink>
      <w:r>
        <w:t xml:space="preserve"> )</w:t>
      </w:r>
    </w:p>
    <w:p w14:paraId="1E3AD38E" w14:textId="77777777" w:rsidR="00012241" w:rsidRDefault="00012241" w:rsidP="00012241"/>
    <w:p w14:paraId="51D2B312" w14:textId="77777777" w:rsidR="00012241" w:rsidRDefault="00012241" w:rsidP="00927899">
      <w:pPr>
        <w:jc w:val="center"/>
      </w:pPr>
      <w:bookmarkStart w:id="89" w:name="_heading=h.26in1rg" w:colFirst="0" w:colLast="0"/>
      <w:bookmarkEnd w:id="89"/>
      <w:r>
        <w:rPr>
          <w:noProof/>
        </w:rPr>
        <w:drawing>
          <wp:inline distT="0" distB="0" distL="0" distR="0" wp14:anchorId="183B809F" wp14:editId="3DC203F1">
            <wp:extent cx="2581162" cy="2335092"/>
            <wp:effectExtent l="0" t="0" r="0" b="0"/>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8"/>
                    <a:srcRect/>
                    <a:stretch>
                      <a:fillRect/>
                    </a:stretch>
                  </pic:blipFill>
                  <pic:spPr>
                    <a:xfrm>
                      <a:off x="0" y="0"/>
                      <a:ext cx="2581162" cy="2335092"/>
                    </a:xfrm>
                    <a:prstGeom prst="rect">
                      <a:avLst/>
                    </a:prstGeom>
                    <a:ln/>
                  </pic:spPr>
                </pic:pic>
              </a:graphicData>
            </a:graphic>
          </wp:inline>
        </w:drawing>
      </w:r>
    </w:p>
    <w:p w14:paraId="1B2C9421" w14:textId="78A514C9" w:rsidR="00012241" w:rsidRDefault="00012241" w:rsidP="00012241">
      <w:r>
        <w:lastRenderedPageBreak/>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90" w:name="_Toc145369016"/>
      <w:r>
        <w:t>Corrélations des nouvelles variables</w:t>
      </w:r>
      <w:bookmarkEnd w:id="90"/>
    </w:p>
    <w:p w14:paraId="1ECDDF2D" w14:textId="03D372D1" w:rsidR="009762E1" w:rsidRDefault="009762E1" w:rsidP="009762E1">
      <w:r>
        <w:t xml:space="preserve">Après ajout des nouvelles </w:t>
      </w:r>
      <w:proofErr w:type="spellStart"/>
      <w:r>
        <w:t>features</w:t>
      </w:r>
      <w:proofErr w:type="spellEnd"/>
      <w:r>
        <w:t xml:space="preserve"> et retrait des variables évoquées, voici la nouvelle matrice de corrélation</w:t>
      </w:r>
      <w:r>
        <w:t> :</w:t>
      </w:r>
    </w:p>
    <w:p w14:paraId="3DC34DB2" w14:textId="3DABEBD1" w:rsidR="006F5425" w:rsidRDefault="00E72153" w:rsidP="00012241">
      <w:bookmarkStart w:id="91" w:name="_GoBack"/>
      <w:r>
        <w:rPr>
          <w:noProof/>
          <w:lang w:eastAsia="fr-FR"/>
        </w:rPr>
        <w:drawing>
          <wp:inline distT="0" distB="0" distL="0" distR="0" wp14:anchorId="07828EE4" wp14:editId="4ECABA02">
            <wp:extent cx="6475730" cy="6838315"/>
            <wp:effectExtent l="0" t="0" r="127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5730" cy="6838315"/>
                    </a:xfrm>
                    <a:prstGeom prst="rect">
                      <a:avLst/>
                    </a:prstGeom>
                  </pic:spPr>
                </pic:pic>
              </a:graphicData>
            </a:graphic>
          </wp:inline>
        </w:drawing>
      </w:r>
      <w:bookmarkEnd w:id="91"/>
    </w:p>
    <w:p w14:paraId="51D7E8EB" w14:textId="2DD3A689" w:rsidR="00FF7314" w:rsidRDefault="00FF7314" w:rsidP="00012241">
      <w:proofErr w:type="spellStart"/>
      <w:r>
        <w:lastRenderedPageBreak/>
        <w:t>RainTomorrow</w:t>
      </w:r>
      <w:proofErr w:type="spellEnd"/>
      <w:r>
        <w:t xml:space="preserve"> et </w:t>
      </w:r>
      <w:proofErr w:type="spellStart"/>
      <w:r>
        <w:t>Rainfall</w:t>
      </w:r>
      <w:proofErr w:type="spellEnd"/>
      <w:r>
        <w:t xml:space="preserve"> présentent désormais respectivement une corrélation de -0,34 et -0,24 avec la nouvelle variable d’amplitude thermique (</w:t>
      </w:r>
      <w:proofErr w:type="spellStart"/>
      <w:r>
        <w:t>AmplitudeTemp</w:t>
      </w:r>
      <w:proofErr w:type="spellEnd"/>
      <w:r>
        <w:t xml:space="preserve">). Leurs corrélations avec les composantes des vents sont très faibles, de même qu’avec les </w:t>
      </w:r>
      <w:proofErr w:type="spellStart"/>
      <w:r>
        <w:t>lattitude</w:t>
      </w:r>
      <w:proofErr w:type="spellEnd"/>
      <w:r>
        <w:t xml:space="preserve"> et longitude des villes.</w:t>
      </w:r>
    </w:p>
    <w:p w14:paraId="4F4CE87E" w14:textId="6A2A2919" w:rsidR="00FF7314" w:rsidRDefault="00FF7314" w:rsidP="00012241">
      <w:proofErr w:type="spellStart"/>
      <w:r>
        <w:t>MaxTemp</w:t>
      </w:r>
      <w:proofErr w:type="spellEnd"/>
      <w:r>
        <w:t xml:space="preserve"> présente des corrélations bien plus élevées avec les nouvelles variables : 0,49 pour l’amplitude thermique, entre 0,19 et 0,35 pour les composantes X du vent.</w:t>
      </w:r>
    </w:p>
    <w:p w14:paraId="76FC8FBC" w14:textId="087A35C0" w:rsidR="00FF7314" w:rsidRDefault="00E72153" w:rsidP="00012241">
      <w:r>
        <w:t>Notons une forte corrélation (-0,74) entre le taux d’humidité à 15h00 (Humidity3pm) l’amplitude thermique.</w:t>
      </w:r>
    </w:p>
    <w:p w14:paraId="24A2C6C2" w14:textId="167A4D1B" w:rsidR="007F3352" w:rsidRDefault="004412C2" w:rsidP="004412C2">
      <w:pPr>
        <w:pStyle w:val="Titre3"/>
      </w:pPr>
      <w:bookmarkStart w:id="92" w:name="_Toc145369017"/>
      <w:r>
        <w:t>Normalisation et standardisation</w:t>
      </w:r>
      <w:bookmarkEnd w:id="92"/>
    </w:p>
    <w:p w14:paraId="37378850" w14:textId="058B81F9" w:rsidR="007F3352" w:rsidRDefault="004412C2" w:rsidP="00BB2971">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7D7E765F" w14:textId="4887C69D" w:rsidR="00CE7B10" w:rsidRDefault="00CE7B10" w:rsidP="004412C2"/>
    <w:p w14:paraId="76C61CD3" w14:textId="7B74353E" w:rsidR="00CE7B10" w:rsidRDefault="00CE7B10" w:rsidP="00CE7B10">
      <w:pPr>
        <w:pStyle w:val="Titre2"/>
      </w:pPr>
      <w:bookmarkStart w:id="93" w:name="_Toc145369018"/>
      <w:r>
        <w:t>Préparation pour la Modélisation</w:t>
      </w:r>
      <w:bookmarkEnd w:id="93"/>
    </w:p>
    <w:p w14:paraId="342B910C" w14:textId="3387C597" w:rsidR="00CE7B10" w:rsidRDefault="00CE7B10" w:rsidP="00CE7B10">
      <w:pPr>
        <w:pStyle w:val="Titre3"/>
      </w:pPr>
      <w:bookmarkStart w:id="94" w:name="_Toc145369019"/>
      <w:r>
        <w:t xml:space="preserve">Séparation du </w:t>
      </w:r>
      <w:proofErr w:type="spellStart"/>
      <w:r>
        <w:t>dataset</w:t>
      </w:r>
      <w:bookmarkEnd w:id="94"/>
      <w:proofErr w:type="spellEnd"/>
      <w:r>
        <w:t> </w:t>
      </w:r>
    </w:p>
    <w:p w14:paraId="38A4DF01" w14:textId="65F29733" w:rsidR="00CE7B10" w:rsidRDefault="00CE7B10" w:rsidP="00CE7B10">
      <w:pPr>
        <w:pStyle w:val="Paragraphedeliste"/>
        <w:numPr>
          <w:ilvl w:val="0"/>
          <w:numId w:val="21"/>
        </w:numPr>
      </w:pPr>
      <w:r>
        <w:t>Comment les données ont été divisées en ensembles d’entraînement, de validation et de test (train-test-split, validation croisée…)</w:t>
      </w:r>
    </w:p>
    <w:p w14:paraId="269F6BA7" w14:textId="7B5FC33D" w:rsidR="00CE7B10" w:rsidRDefault="00CE7B10" w:rsidP="00CE7B10">
      <w:pPr>
        <w:pStyle w:val="Paragraphedeliste"/>
        <w:numPr>
          <w:ilvl w:val="0"/>
          <w:numId w:val="21"/>
        </w:numPr>
      </w:pPr>
      <w:r>
        <w:t>Proportions</w:t>
      </w:r>
    </w:p>
    <w:p w14:paraId="0AE375D2" w14:textId="7AB3FCB5" w:rsidR="00CE7B10" w:rsidRDefault="00CE7B10" w:rsidP="00CE7B10">
      <w:pPr>
        <w:pStyle w:val="Titre3"/>
      </w:pPr>
      <w:bookmarkStart w:id="95" w:name="_Toc145369020"/>
      <w:r>
        <w:t>Sélection des variables pour la modélisation</w:t>
      </w:r>
      <w:bookmarkEnd w:id="95"/>
      <w:r>
        <w:t> </w:t>
      </w:r>
    </w:p>
    <w:p w14:paraId="2CDDC732" w14:textId="0D34072E" w:rsidR="00CE7B10" w:rsidRDefault="00CE7B10" w:rsidP="00CE7B10">
      <w:pPr>
        <w:pStyle w:val="Paragraphedeliste"/>
        <w:numPr>
          <w:ilvl w:val="0"/>
          <w:numId w:val="21"/>
        </w:numPr>
      </w:pPr>
      <w:r>
        <w:t xml:space="preserve">Quelles variables seront utilisées pour la modélisation </w:t>
      </w:r>
    </w:p>
    <w:p w14:paraId="20041A6C" w14:textId="23D1ED5A" w:rsidR="00CE7B10" w:rsidRDefault="00CE7B10" w:rsidP="00CE7B10">
      <w:pPr>
        <w:pStyle w:val="Paragraphedeliste"/>
        <w:numPr>
          <w:ilvl w:val="0"/>
          <w:numId w:val="21"/>
        </w:numPr>
      </w:pPr>
      <w:r>
        <w:t>Justifications</w:t>
      </w:r>
    </w:p>
    <w:p w14:paraId="478B68A4" w14:textId="6BEA4AD0" w:rsidR="00CE7B10" w:rsidRDefault="00CE7B10" w:rsidP="00CE7B10">
      <w:pPr>
        <w:pStyle w:val="Titre1"/>
      </w:pPr>
      <w:bookmarkStart w:id="96" w:name="_Toc145369021"/>
      <w:r>
        <w:t>Conclusion</w:t>
      </w:r>
      <w:bookmarkEnd w:id="96"/>
    </w:p>
    <w:p w14:paraId="164505AD" w14:textId="4F31AA69" w:rsidR="00CE7B10" w:rsidRPr="00CE7B10" w:rsidRDefault="00CE7B10" w:rsidP="00CE7B10">
      <w:r>
        <w:t>Résumer des principales découvertes et des difficultés rencontrées</w:t>
      </w:r>
    </w:p>
    <w:p w14:paraId="73CD2CFB" w14:textId="77777777" w:rsidR="009B4D1B" w:rsidRPr="00622FAA" w:rsidRDefault="009B4D1B" w:rsidP="009B4D1B"/>
    <w:sectPr w:rsidR="009B4D1B" w:rsidRPr="00622FAA" w:rsidSect="009470D9">
      <w:headerReference w:type="even" r:id="rId70"/>
      <w:headerReference w:type="default" r:id="rId71"/>
      <w:footerReference w:type="even" r:id="rId72"/>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Sophie" w:date="2023-09-11T23:55:00Z" w:initials="S">
    <w:p w14:paraId="46CFD3C3" w14:textId="444F57D3" w:rsidR="00E92B6A" w:rsidRDefault="00E92B6A">
      <w:pPr>
        <w:pStyle w:val="Commentaire"/>
      </w:pPr>
      <w:r>
        <w:rPr>
          <w:rStyle w:val="Marquedecommentaire"/>
        </w:rPr>
        <w:annotationRef/>
      </w:r>
      <w:r>
        <w:t>A rédiger</w:t>
      </w:r>
    </w:p>
  </w:comment>
  <w:comment w:id="27" w:author="Quyen THIEU" w:date="2023-09-11T12:19:00Z" w:initials="QT">
    <w:p w14:paraId="46C419DF" w14:textId="77777777" w:rsidR="00D34ECC" w:rsidRDefault="00D34ECC" w:rsidP="00AB4E96">
      <w:pPr>
        <w:jc w:val="left"/>
      </w:pPr>
      <w:r>
        <w:rPr>
          <w:rStyle w:val="Marquedecommentaire"/>
        </w:rPr>
        <w:annotationRef/>
      </w:r>
      <w:r>
        <w:rPr>
          <w:sz w:val="20"/>
          <w:szCs w:val="20"/>
        </w:rPr>
        <w:t>Ces deux graphiques donnent les mêmes informations -&gt; garder qu’un seul</w:t>
      </w:r>
    </w:p>
  </w:comment>
  <w:comment w:id="28" w:author="Quyen THIEU" w:date="2023-09-11T12:20:00Z" w:initials="QT">
    <w:p w14:paraId="0234EE89" w14:textId="77777777" w:rsidR="00D34ECC" w:rsidRDefault="00D34ECC" w:rsidP="00AB4E96">
      <w:pPr>
        <w:jc w:val="left"/>
      </w:pPr>
      <w:r>
        <w:rPr>
          <w:rStyle w:val="Marquedecommentaire"/>
        </w:rPr>
        <w:annotationRef/>
      </w:r>
      <w:r>
        <w:rPr>
          <w:sz w:val="20"/>
          <w:szCs w:val="20"/>
        </w:rPr>
        <w:t>C’est quoi l’intérêt de regarder la distribution de ces trois variables ville par ville? Quel impact qu’il pourrait y avoir sur la partie modélisation?</w:t>
      </w:r>
    </w:p>
  </w:comment>
  <w:comment w:id="29" w:author="Sophie" w:date="2023-09-11T20:27:00Z" w:initials="S">
    <w:p w14:paraId="29EBD629" w14:textId="155D6796" w:rsidR="00D34ECC" w:rsidRDefault="00D34ECC">
      <w:pPr>
        <w:pStyle w:val="Commentaire"/>
      </w:pPr>
      <w:r>
        <w:rPr>
          <w:rStyle w:val="Marquedecommentaire"/>
        </w:rPr>
        <w:annotationRef/>
      </w:r>
      <w:r>
        <w:t>Cela montre qu’il y a un problème d’équilibre des modalités de ces variables. Si une ville très pluvieuse n’a que le vent vers le sud, par exemple, il risque de faire croire à une ville dans laquelle le vent ne souffle jamais vers le sud qu’il ne pleuvra pas chez elle dans les prédictions.</w:t>
      </w:r>
    </w:p>
  </w:comment>
  <w:comment w:id="31" w:author="Quyen THIEU" w:date="2023-09-11T12:25:00Z" w:initials="QT">
    <w:p w14:paraId="4BCD407E" w14:textId="77777777" w:rsidR="00D34ECC" w:rsidRDefault="00D34ECC" w:rsidP="00AB4E96">
      <w:pPr>
        <w:jc w:val="left"/>
      </w:pPr>
      <w:r>
        <w:rPr>
          <w:rStyle w:val="Marquedecommentaire"/>
        </w:rPr>
        <w:annotationRef/>
      </w:r>
      <w:r>
        <w:rPr>
          <w:sz w:val="20"/>
          <w:szCs w:val="20"/>
        </w:rPr>
        <w:t xml:space="preserve">Les </w:t>
      </w:r>
      <w:proofErr w:type="spellStart"/>
      <w:r>
        <w:rPr>
          <w:sz w:val="20"/>
          <w:szCs w:val="20"/>
        </w:rPr>
        <w:t>boxplots</w:t>
      </w:r>
      <w:proofErr w:type="spellEnd"/>
      <w:r>
        <w:rPr>
          <w:sz w:val="20"/>
          <w:szCs w:val="20"/>
        </w:rPr>
        <w:t xml:space="preserve"> ci-dessous montrent aussi la grande variation dans la gamme de valeurs de chaque variable (voir l’ordonnée de chaque boxplot) -&gt; garder qu’un graphique</w:t>
      </w:r>
    </w:p>
  </w:comment>
  <w:comment w:id="33" w:author="Quyen THIEU" w:date="2023-09-11T15:54:00Z" w:initials="QT">
    <w:p w14:paraId="0217AA48" w14:textId="77777777" w:rsidR="00D34ECC" w:rsidRDefault="00D34ECC" w:rsidP="00AB4E96">
      <w:pPr>
        <w:jc w:val="left"/>
      </w:pPr>
      <w:r>
        <w:rPr>
          <w:rStyle w:val="Marquedecommentaire"/>
        </w:rPr>
        <w:annotationRef/>
      </w:r>
      <w:r>
        <w:rPr>
          <w:sz w:val="20"/>
          <w:szCs w:val="20"/>
        </w:rPr>
        <w:t xml:space="preserve">Sans effectuer la modélisation par des modèles et des méthodes différents, il me paraît fort comme conclusion </w:t>
      </w:r>
    </w:p>
  </w:comment>
  <w:comment w:id="34" w:author="Quyen THIEU" w:date="2023-09-11T15:58:00Z" w:initials="QT">
    <w:p w14:paraId="7A993BCD" w14:textId="77777777" w:rsidR="00D34ECC" w:rsidRDefault="00D34ECC" w:rsidP="00AB4E96">
      <w:pPr>
        <w:jc w:val="left"/>
      </w:pPr>
      <w:r>
        <w:rPr>
          <w:rStyle w:val="Marquedecommentaire"/>
        </w:rPr>
        <w:annotationRef/>
      </w:r>
      <w:r>
        <w:rPr>
          <w:sz w:val="20"/>
          <w:szCs w:val="20"/>
        </w:rPr>
        <w:t>De l’effectuer quoi? Je ne comprends pas encore cette phrase</w:t>
      </w:r>
    </w:p>
  </w:comment>
  <w:comment w:id="41" w:author="Sophie" w:date="2023-09-11T20:32:00Z" w:initials="S">
    <w:p w14:paraId="505F24F5" w14:textId="05807A53" w:rsidR="00D34ECC" w:rsidRDefault="00D34ECC">
      <w:pPr>
        <w:pStyle w:val="Commentaire"/>
      </w:pPr>
      <w:r>
        <w:rPr>
          <w:rStyle w:val="Marquedecommentaire"/>
        </w:rPr>
        <w:annotationRef/>
      </w:r>
      <w:r>
        <w:t xml:space="preserve">J’ai éclairci, mais peut-être que c’est faux et qu’il serait intéressant de passer du temps à décomposer aussi pour </w:t>
      </w:r>
      <w:proofErr w:type="spellStart"/>
      <w:r>
        <w:t>l’australie</w:t>
      </w:r>
      <w:proofErr w:type="spellEnd"/>
      <w:r>
        <w:t xml:space="preserve">. Mes tentatives n’étaient pas probantes, c’est pour ça que j’ai écrit cela, et je pensais que </w:t>
      </w:r>
      <w:proofErr w:type="spellStart"/>
      <w:proofErr w:type="gramStart"/>
      <w:r>
        <w:t>ca</w:t>
      </w:r>
      <w:proofErr w:type="spellEnd"/>
      <w:proofErr w:type="gramEnd"/>
      <w:r>
        <w:t xml:space="preserve"> venait du fait qu’on somme 49 effets saisonniers </w:t>
      </w:r>
      <w:proofErr w:type="spellStart"/>
      <w:r>
        <w:t>differents</w:t>
      </w:r>
      <w:proofErr w:type="spellEnd"/>
      <w:r>
        <w:t>, ce qui donne un signal difficile à décomposer</w:t>
      </w:r>
    </w:p>
  </w:comment>
  <w:comment w:id="46" w:author="Sophie" w:date="2023-09-11T20:35:00Z" w:initials="S">
    <w:p w14:paraId="250D7D67" w14:textId="566BD098" w:rsidR="00D34ECC" w:rsidRDefault="00D34ECC">
      <w:pPr>
        <w:pStyle w:val="Commentaire"/>
      </w:pPr>
      <w:r>
        <w:rPr>
          <w:rStyle w:val="Marquedecommentaire"/>
        </w:rPr>
        <w:annotationRef/>
      </w:r>
      <w:r>
        <w:t>Oui, j’ai regardé l’ordre 1 (pas 2 par contre), mais je n’ai pas fait de modèle ARIMA à partir des paramètres trouvés pour le moment</w:t>
      </w:r>
    </w:p>
  </w:comment>
  <w:comment w:id="44" w:author="Quyen THIEU" w:date="2023-09-11T16:07:00Z" w:initials="QT">
    <w:p w14:paraId="2530E45D" w14:textId="77777777" w:rsidR="00D34ECC" w:rsidRDefault="00D34ECC" w:rsidP="00AB4E96">
      <w:pPr>
        <w:jc w:val="left"/>
      </w:pPr>
      <w:r>
        <w:rPr>
          <w:rStyle w:val="Marquedecommentaire"/>
        </w:rPr>
        <w:annotationRef/>
      </w:r>
      <w:r>
        <w:rPr>
          <w:sz w:val="20"/>
          <w:szCs w:val="20"/>
        </w:rPr>
        <w:t>Il me paraît aussi fort cette conclusion. As-tu analyser les séries différenciées (d’ordre 1 ou 2) de cette série?</w:t>
      </w:r>
    </w:p>
  </w:comment>
  <w:comment w:id="48" w:author="Quyen THIEU" w:date="2023-09-11T16:15:00Z" w:initials="QT">
    <w:p w14:paraId="5581AF50" w14:textId="77777777" w:rsidR="00D34ECC" w:rsidRDefault="00D34ECC" w:rsidP="00AB4E96">
      <w:pPr>
        <w:jc w:val="left"/>
      </w:pPr>
      <w:r>
        <w:rPr>
          <w:rStyle w:val="Marquedecommentaire"/>
        </w:rPr>
        <w:annotationRef/>
      </w:r>
      <w:r>
        <w:rPr>
          <w:sz w:val="20"/>
          <w:szCs w:val="20"/>
        </w:rPr>
        <w:t>Dans quel sens?</w:t>
      </w:r>
    </w:p>
  </w:comment>
  <w:comment w:id="49" w:author="Quyen THIEU" w:date="2023-09-11T17:27:00Z" w:initials="QT">
    <w:p w14:paraId="4817C963" w14:textId="77777777" w:rsidR="00D34ECC" w:rsidRDefault="00D34ECC" w:rsidP="00AB4E96">
      <w:pPr>
        <w:jc w:val="left"/>
      </w:pPr>
      <w:r>
        <w:rPr>
          <w:rStyle w:val="Marquedecommentaire"/>
        </w:rPr>
        <w:annotationRef/>
      </w:r>
      <w:r>
        <w:rPr>
          <w:sz w:val="20"/>
          <w:szCs w:val="20"/>
        </w:rPr>
        <w:t>Comment?</w:t>
      </w:r>
    </w:p>
  </w:comment>
  <w:comment w:id="54" w:author="Quyen THIEU" w:date="2023-09-11T17:31:00Z" w:initials="QT">
    <w:p w14:paraId="618B056F" w14:textId="77777777" w:rsidR="00D34ECC" w:rsidRDefault="00D34ECC" w:rsidP="00AB4E96">
      <w:pPr>
        <w:jc w:val="left"/>
      </w:pPr>
      <w:r>
        <w:rPr>
          <w:rStyle w:val="Marquedecommentaire"/>
        </w:rPr>
        <w:annotationRef/>
      </w:r>
      <w:r>
        <w:rPr>
          <w:sz w:val="20"/>
          <w:szCs w:val="20"/>
        </w:rPr>
        <w:t>C’est plus facile à lire ce tableau si tu calcules le pourcentage des valeurs manquantes au lieu du nombre de valeurs manquante</w:t>
      </w:r>
    </w:p>
  </w:comment>
  <w:comment w:id="60" w:author="Quyen THIEU" w:date="2023-09-11T17:33:00Z" w:initials="QT">
    <w:p w14:paraId="4D1F78A5" w14:textId="77777777" w:rsidR="00D34ECC" w:rsidRDefault="00D34ECC" w:rsidP="00AB4E96">
      <w:pPr>
        <w:jc w:val="left"/>
      </w:pPr>
      <w:r>
        <w:rPr>
          <w:rStyle w:val="Marquedecommentaire"/>
        </w:rPr>
        <w:annotationRef/>
      </w:r>
      <w:r>
        <w:rPr>
          <w:sz w:val="20"/>
          <w:szCs w:val="20"/>
        </w:rPr>
        <w:t>Si on enlève ces villes, on ne pourra jamais prédire la météo de ces villes</w:t>
      </w:r>
    </w:p>
  </w:comment>
  <w:comment w:id="79" w:author="Sophie" w:date="2023-09-11T22:02:00Z" w:initials="S">
    <w:p w14:paraId="6A459BC3" w14:textId="71D08126" w:rsidR="00F809D8" w:rsidRDefault="00F809D8">
      <w:pPr>
        <w:pStyle w:val="Commentaire"/>
      </w:pPr>
      <w:r>
        <w:rPr>
          <w:rStyle w:val="Marquedecommentaire"/>
        </w:rPr>
        <w:annotationRef/>
      </w:r>
      <w:r>
        <w:t>Partie rouge écrite par Luciano, pour info</w:t>
      </w:r>
    </w:p>
  </w:comment>
  <w:comment w:id="80" w:author="Sophie" w:date="2023-09-11T22:41:00Z" w:initials="S">
    <w:p w14:paraId="0857114F" w14:textId="2F1C4CD8" w:rsidR="009228B5" w:rsidRDefault="009228B5">
      <w:pPr>
        <w:pStyle w:val="Commentaire"/>
      </w:pPr>
      <w:r>
        <w:rPr>
          <w:rStyle w:val="Marquedecommentaire"/>
        </w:rPr>
        <w:annotationRef/>
      </w:r>
      <w:r>
        <w:t>!!!! j’ai oublié de standardiser les données avant de faire le KNN, donc il faudra mettre à jour ces graphes quand j’aurai corrigé mon erreur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CFD3C3" w15:done="0"/>
  <w15:commentEx w15:paraId="46C419DF" w15:done="0"/>
  <w15:commentEx w15:paraId="0234EE89" w15:done="0"/>
  <w15:commentEx w15:paraId="29EBD629" w15:paraIdParent="0234EE89" w15:done="0"/>
  <w15:commentEx w15:paraId="4BCD407E" w15:done="0"/>
  <w15:commentEx w15:paraId="0217AA48" w15:done="0"/>
  <w15:commentEx w15:paraId="7A993BCD" w15:done="0"/>
  <w15:commentEx w15:paraId="505F24F5" w15:done="0"/>
  <w15:commentEx w15:paraId="250D7D67" w15:done="0"/>
  <w15:commentEx w15:paraId="2530E45D" w15:done="0"/>
  <w15:commentEx w15:paraId="5581AF50" w15:done="0"/>
  <w15:commentEx w15:paraId="4817C963" w15:done="0"/>
  <w15:commentEx w15:paraId="618B056F" w15:done="0"/>
  <w15:commentEx w15:paraId="4D1F78A5" w15:done="0"/>
  <w15:commentEx w15:paraId="6A459BC3" w15:done="0"/>
  <w15:commentEx w15:paraId="08571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9828B" w16cex:dateUtc="2023-09-11T10:11:00Z"/>
  <w16cex:commentExtensible w16cex:durableId="28A9845C" w16cex:dateUtc="2023-09-11T10:19:00Z"/>
  <w16cex:commentExtensible w16cex:durableId="28A984A2" w16cex:dateUtc="2023-09-11T10:20:00Z"/>
  <w16cex:commentExtensible w16cex:durableId="28A985A9" w16cex:dateUtc="2023-09-11T10:25:00Z"/>
  <w16cex:commentExtensible w16cex:durableId="28A9B6B3" w16cex:dateUtc="2023-09-11T13:54:00Z"/>
  <w16cex:commentExtensible w16cex:durableId="28A9B79B" w16cex:dateUtc="2023-09-11T13:58:00Z"/>
  <w16cex:commentExtensible w16cex:durableId="28A9B9BA" w16cex:dateUtc="2023-09-11T14:07:00Z"/>
  <w16cex:commentExtensible w16cex:durableId="28A9BB97" w16cex:dateUtc="2023-09-11T14:15:00Z"/>
  <w16cex:commentExtensible w16cex:durableId="28A9CC86" w16cex:dateUtc="2023-09-11T15:27:00Z"/>
  <w16cex:commentExtensible w16cex:durableId="28A9CD5B" w16cex:dateUtc="2023-09-11T15:31:00Z"/>
  <w16cex:commentExtensible w16cex:durableId="28A9CDF6" w16cex:dateUtc="2023-09-11T1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A546AA" w16cid:durableId="28A9828B"/>
  <w16cid:commentId w16cid:paraId="46C419DF" w16cid:durableId="28A9845C"/>
  <w16cid:commentId w16cid:paraId="0234EE89" w16cid:durableId="28A984A2"/>
  <w16cid:commentId w16cid:paraId="4BCD407E" w16cid:durableId="28A985A9"/>
  <w16cid:commentId w16cid:paraId="0217AA48" w16cid:durableId="28A9B6B3"/>
  <w16cid:commentId w16cid:paraId="7A993BCD" w16cid:durableId="28A9B79B"/>
  <w16cid:commentId w16cid:paraId="2530E45D" w16cid:durableId="28A9B9BA"/>
  <w16cid:commentId w16cid:paraId="5581AF50" w16cid:durableId="28A9BB97"/>
  <w16cid:commentId w16cid:paraId="4817C963" w16cid:durableId="28A9CC86"/>
  <w16cid:commentId w16cid:paraId="618B056F" w16cid:durableId="28A9CD5B"/>
  <w16cid:commentId w16cid:paraId="4D1F78A5" w16cid:durableId="28A9CDF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E0919A" w14:textId="77777777" w:rsidR="003C6CCA" w:rsidRDefault="003C6CCA">
      <w:r>
        <w:separator/>
      </w:r>
    </w:p>
  </w:endnote>
  <w:endnote w:type="continuationSeparator" w:id="0">
    <w:p w14:paraId="492C5E09" w14:textId="77777777" w:rsidR="003C6CCA" w:rsidRDefault="003C6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D34ECC" w:rsidRDefault="00D34ECC"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D34ECC" w:rsidRDefault="00D34ECC"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A8D3C2" w14:textId="77777777" w:rsidR="003C6CCA" w:rsidRDefault="003C6CCA">
      <w:r>
        <w:separator/>
      </w:r>
    </w:p>
  </w:footnote>
  <w:footnote w:type="continuationSeparator" w:id="0">
    <w:p w14:paraId="62343F20" w14:textId="77777777" w:rsidR="003C6CCA" w:rsidRDefault="003C6C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D34ECC" w:rsidRDefault="00D34ECC"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D34ECC" w:rsidRDefault="00D34ECC"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D34ECC" w:rsidRDefault="00D34ECC"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D34ECC" w14:paraId="60B10331" w14:textId="77777777" w:rsidTr="00FA57CC">
      <w:trPr>
        <w:trHeight w:val="145"/>
        <w:tblHeader/>
      </w:trPr>
      <w:tc>
        <w:tcPr>
          <w:tcW w:w="3012" w:type="dxa"/>
        </w:tcPr>
        <w:p w14:paraId="3AE96856" w14:textId="233D8DBA" w:rsidR="00D34ECC" w:rsidRPr="009764C2" w:rsidRDefault="00D34ECC" w:rsidP="000B0CB1">
          <w:pPr>
            <w:pStyle w:val="En-tte"/>
            <w:ind w:right="360"/>
            <w:rPr>
              <w:noProof/>
              <w:lang w:eastAsia="fr-FR"/>
            </w:rPr>
          </w:pPr>
        </w:p>
      </w:tc>
      <w:tc>
        <w:tcPr>
          <w:tcW w:w="6846" w:type="dxa"/>
          <w:vAlign w:val="center"/>
        </w:tcPr>
        <w:p w14:paraId="27548C0D" w14:textId="6BD0ED20" w:rsidR="00D34ECC" w:rsidRDefault="00D34ECC" w:rsidP="001558F2">
          <w:pPr>
            <w:pStyle w:val="En-tte"/>
            <w:tabs>
              <w:tab w:val="clear" w:pos="4703"/>
              <w:tab w:val="clear" w:pos="9406"/>
              <w:tab w:val="left" w:pos="1933"/>
            </w:tabs>
            <w:jc w:val="center"/>
            <w:rPr>
              <w:noProof/>
              <w:lang w:eastAsia="fr-FR"/>
            </w:rPr>
          </w:pPr>
        </w:p>
      </w:tc>
      <w:tc>
        <w:tcPr>
          <w:tcW w:w="665" w:type="dxa"/>
          <w:vAlign w:val="center"/>
        </w:tcPr>
        <w:p w14:paraId="718D9C45" w14:textId="2F1A7289" w:rsidR="00D34ECC" w:rsidRPr="006C40B7" w:rsidRDefault="00D34ECC"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E92B6A">
            <w:rPr>
              <w:rStyle w:val="Numrodepage"/>
              <w:noProof/>
              <w:sz w:val="20"/>
              <w:szCs w:val="20"/>
            </w:rPr>
            <w:t>50</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E92B6A">
            <w:rPr>
              <w:rStyle w:val="Numrodepage"/>
              <w:noProof/>
              <w:sz w:val="20"/>
              <w:szCs w:val="20"/>
            </w:rPr>
            <w:t>50</w:t>
          </w:r>
          <w:r w:rsidRPr="006C40B7">
            <w:rPr>
              <w:rStyle w:val="Numrodepage"/>
              <w:sz w:val="20"/>
              <w:szCs w:val="20"/>
            </w:rPr>
            <w:fldChar w:fldCharType="end"/>
          </w:r>
        </w:p>
      </w:tc>
    </w:tr>
  </w:tbl>
  <w:p w14:paraId="01D46006" w14:textId="77777777" w:rsidR="00D34ECC" w:rsidRDefault="00D34ECC"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3"/>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19"/>
  </w:num>
  <w:num w:numId="14">
    <w:abstractNumId w:val="14"/>
  </w:num>
  <w:num w:numId="15">
    <w:abstractNumId w:val="15"/>
  </w:num>
  <w:num w:numId="16">
    <w:abstractNumId w:val="21"/>
  </w:num>
  <w:num w:numId="17">
    <w:abstractNumId w:val="13"/>
  </w:num>
  <w:num w:numId="18">
    <w:abstractNumId w:val="20"/>
  </w:num>
  <w:num w:numId="19">
    <w:abstractNumId w:val="17"/>
  </w:num>
  <w:num w:numId="20">
    <w:abstractNumId w:val="0"/>
  </w:num>
  <w:num w:numId="21">
    <w:abstractNumId w:val="16"/>
  </w:num>
  <w:num w:numId="22">
    <w:abstractNumId w:val="22"/>
  </w:num>
  <w:num w:numId="23">
    <w:abstractNumId w:val="18"/>
  </w:num>
  <w:num w:numId="2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rson w15:author="Quyen THIEU">
    <w15:presenceInfo w15:providerId="AD" w15:userId="S::qthieu@riskdesign.fr::b076cd4a-8788-4a86-9b42-0a408899e3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749CD"/>
    <w:rsid w:val="0008067C"/>
    <w:rsid w:val="00084727"/>
    <w:rsid w:val="000973D7"/>
    <w:rsid w:val="000B0CB1"/>
    <w:rsid w:val="000C18C1"/>
    <w:rsid w:val="000C6450"/>
    <w:rsid w:val="000E4A72"/>
    <w:rsid w:val="0010258E"/>
    <w:rsid w:val="00114645"/>
    <w:rsid w:val="00122B3D"/>
    <w:rsid w:val="00122E90"/>
    <w:rsid w:val="00133788"/>
    <w:rsid w:val="00136F0D"/>
    <w:rsid w:val="0013741F"/>
    <w:rsid w:val="0014243E"/>
    <w:rsid w:val="00152FB4"/>
    <w:rsid w:val="001558F2"/>
    <w:rsid w:val="00163D93"/>
    <w:rsid w:val="00165CD2"/>
    <w:rsid w:val="001701C6"/>
    <w:rsid w:val="001730C2"/>
    <w:rsid w:val="0018632D"/>
    <w:rsid w:val="00187427"/>
    <w:rsid w:val="001924B9"/>
    <w:rsid w:val="00193CB7"/>
    <w:rsid w:val="001A761B"/>
    <w:rsid w:val="001B3640"/>
    <w:rsid w:val="001C0464"/>
    <w:rsid w:val="001C75D0"/>
    <w:rsid w:val="001D3685"/>
    <w:rsid w:val="001E7D3C"/>
    <w:rsid w:val="001F06CB"/>
    <w:rsid w:val="001F6C18"/>
    <w:rsid w:val="00210A01"/>
    <w:rsid w:val="00213F6E"/>
    <w:rsid w:val="00220992"/>
    <w:rsid w:val="00224A0E"/>
    <w:rsid w:val="00225875"/>
    <w:rsid w:val="00226B48"/>
    <w:rsid w:val="00227747"/>
    <w:rsid w:val="002279AF"/>
    <w:rsid w:val="002339EC"/>
    <w:rsid w:val="0024109F"/>
    <w:rsid w:val="00252143"/>
    <w:rsid w:val="002558D9"/>
    <w:rsid w:val="002602FD"/>
    <w:rsid w:val="00260FE8"/>
    <w:rsid w:val="002643EE"/>
    <w:rsid w:val="00266EC3"/>
    <w:rsid w:val="00283528"/>
    <w:rsid w:val="0028353F"/>
    <w:rsid w:val="002B4011"/>
    <w:rsid w:val="002B6763"/>
    <w:rsid w:val="002E30B2"/>
    <w:rsid w:val="00325522"/>
    <w:rsid w:val="00370006"/>
    <w:rsid w:val="00382E5C"/>
    <w:rsid w:val="00383739"/>
    <w:rsid w:val="003A221F"/>
    <w:rsid w:val="003A7F72"/>
    <w:rsid w:val="003C00FA"/>
    <w:rsid w:val="003C6CCA"/>
    <w:rsid w:val="003C785F"/>
    <w:rsid w:val="003D198E"/>
    <w:rsid w:val="003D6BB5"/>
    <w:rsid w:val="00402AD1"/>
    <w:rsid w:val="0040583F"/>
    <w:rsid w:val="00406926"/>
    <w:rsid w:val="00416420"/>
    <w:rsid w:val="0041666E"/>
    <w:rsid w:val="00421358"/>
    <w:rsid w:val="0042742F"/>
    <w:rsid w:val="00432814"/>
    <w:rsid w:val="004412C2"/>
    <w:rsid w:val="00452C7F"/>
    <w:rsid w:val="00472379"/>
    <w:rsid w:val="0048466A"/>
    <w:rsid w:val="00493C9E"/>
    <w:rsid w:val="004C58B1"/>
    <w:rsid w:val="004D0FED"/>
    <w:rsid w:val="004D2673"/>
    <w:rsid w:val="004D7B37"/>
    <w:rsid w:val="00502033"/>
    <w:rsid w:val="0051115D"/>
    <w:rsid w:val="00534AD8"/>
    <w:rsid w:val="00534D51"/>
    <w:rsid w:val="0053753C"/>
    <w:rsid w:val="00550AB5"/>
    <w:rsid w:val="00552DA2"/>
    <w:rsid w:val="0055533A"/>
    <w:rsid w:val="00567BB4"/>
    <w:rsid w:val="00570CB9"/>
    <w:rsid w:val="0059220D"/>
    <w:rsid w:val="005A46C1"/>
    <w:rsid w:val="005A6711"/>
    <w:rsid w:val="005B1B1F"/>
    <w:rsid w:val="005B5C6A"/>
    <w:rsid w:val="005D1625"/>
    <w:rsid w:val="005D1857"/>
    <w:rsid w:val="005E7FD6"/>
    <w:rsid w:val="00613E4A"/>
    <w:rsid w:val="00622FAA"/>
    <w:rsid w:val="006522F0"/>
    <w:rsid w:val="00661B03"/>
    <w:rsid w:val="0066730C"/>
    <w:rsid w:val="00676E01"/>
    <w:rsid w:val="00681B7F"/>
    <w:rsid w:val="006860F7"/>
    <w:rsid w:val="00686D38"/>
    <w:rsid w:val="00693DE4"/>
    <w:rsid w:val="00696583"/>
    <w:rsid w:val="006A254F"/>
    <w:rsid w:val="006A2B9A"/>
    <w:rsid w:val="006A51B0"/>
    <w:rsid w:val="006B014F"/>
    <w:rsid w:val="006B086A"/>
    <w:rsid w:val="006C40B7"/>
    <w:rsid w:val="006C6CE1"/>
    <w:rsid w:val="006C7F16"/>
    <w:rsid w:val="006D4F0D"/>
    <w:rsid w:val="006E0390"/>
    <w:rsid w:val="006F5425"/>
    <w:rsid w:val="007028DF"/>
    <w:rsid w:val="007120A6"/>
    <w:rsid w:val="00713DE2"/>
    <w:rsid w:val="00716031"/>
    <w:rsid w:val="007241DE"/>
    <w:rsid w:val="007453B1"/>
    <w:rsid w:val="007602C7"/>
    <w:rsid w:val="007611FB"/>
    <w:rsid w:val="00765AE3"/>
    <w:rsid w:val="00765CE1"/>
    <w:rsid w:val="00783892"/>
    <w:rsid w:val="007A2F97"/>
    <w:rsid w:val="007C1407"/>
    <w:rsid w:val="007C2716"/>
    <w:rsid w:val="007D214F"/>
    <w:rsid w:val="007D430D"/>
    <w:rsid w:val="007E1053"/>
    <w:rsid w:val="007F06CF"/>
    <w:rsid w:val="007F2370"/>
    <w:rsid w:val="007F3352"/>
    <w:rsid w:val="008048EB"/>
    <w:rsid w:val="00816DFC"/>
    <w:rsid w:val="008231E6"/>
    <w:rsid w:val="00833675"/>
    <w:rsid w:val="00842495"/>
    <w:rsid w:val="00843057"/>
    <w:rsid w:val="00860970"/>
    <w:rsid w:val="0087131C"/>
    <w:rsid w:val="00877BFF"/>
    <w:rsid w:val="008B029B"/>
    <w:rsid w:val="008B1176"/>
    <w:rsid w:val="008C05B2"/>
    <w:rsid w:val="008C4F2F"/>
    <w:rsid w:val="008C5BDE"/>
    <w:rsid w:val="008D1E6C"/>
    <w:rsid w:val="008D2335"/>
    <w:rsid w:val="009052A9"/>
    <w:rsid w:val="00916C03"/>
    <w:rsid w:val="00917E45"/>
    <w:rsid w:val="009201A2"/>
    <w:rsid w:val="009228B5"/>
    <w:rsid w:val="00927899"/>
    <w:rsid w:val="009470D9"/>
    <w:rsid w:val="00951488"/>
    <w:rsid w:val="009626F6"/>
    <w:rsid w:val="00962899"/>
    <w:rsid w:val="009762E1"/>
    <w:rsid w:val="009764C2"/>
    <w:rsid w:val="00983FB7"/>
    <w:rsid w:val="00991680"/>
    <w:rsid w:val="009A297B"/>
    <w:rsid w:val="009A3D7D"/>
    <w:rsid w:val="009A40D1"/>
    <w:rsid w:val="009B4D1B"/>
    <w:rsid w:val="009B7D00"/>
    <w:rsid w:val="009C33C2"/>
    <w:rsid w:val="009D076A"/>
    <w:rsid w:val="009D0923"/>
    <w:rsid w:val="009D2B21"/>
    <w:rsid w:val="009D3434"/>
    <w:rsid w:val="009D3551"/>
    <w:rsid w:val="009F210B"/>
    <w:rsid w:val="009F23CB"/>
    <w:rsid w:val="009F304A"/>
    <w:rsid w:val="009F69C8"/>
    <w:rsid w:val="009F7073"/>
    <w:rsid w:val="00A13C38"/>
    <w:rsid w:val="00A13E63"/>
    <w:rsid w:val="00A227CE"/>
    <w:rsid w:val="00A31AF0"/>
    <w:rsid w:val="00A44A25"/>
    <w:rsid w:val="00A44F6F"/>
    <w:rsid w:val="00A51E08"/>
    <w:rsid w:val="00A567BD"/>
    <w:rsid w:val="00A91B43"/>
    <w:rsid w:val="00A91BFF"/>
    <w:rsid w:val="00A93E16"/>
    <w:rsid w:val="00AA07EA"/>
    <w:rsid w:val="00AB4E96"/>
    <w:rsid w:val="00AC1A33"/>
    <w:rsid w:val="00AD2EBE"/>
    <w:rsid w:val="00AD6958"/>
    <w:rsid w:val="00AE0C28"/>
    <w:rsid w:val="00AF2D53"/>
    <w:rsid w:val="00B07ADF"/>
    <w:rsid w:val="00B10F8E"/>
    <w:rsid w:val="00B13F13"/>
    <w:rsid w:val="00B2542E"/>
    <w:rsid w:val="00B34FC6"/>
    <w:rsid w:val="00B63582"/>
    <w:rsid w:val="00B874AC"/>
    <w:rsid w:val="00BB2971"/>
    <w:rsid w:val="00BB5CEC"/>
    <w:rsid w:val="00BB75C3"/>
    <w:rsid w:val="00BC5A15"/>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4461"/>
    <w:rsid w:val="00C90EFE"/>
    <w:rsid w:val="00C967B4"/>
    <w:rsid w:val="00CB6026"/>
    <w:rsid w:val="00CC4816"/>
    <w:rsid w:val="00CE7B10"/>
    <w:rsid w:val="00CF5389"/>
    <w:rsid w:val="00CF76B4"/>
    <w:rsid w:val="00D04001"/>
    <w:rsid w:val="00D2496C"/>
    <w:rsid w:val="00D26CFF"/>
    <w:rsid w:val="00D34ECC"/>
    <w:rsid w:val="00D4259A"/>
    <w:rsid w:val="00D4525F"/>
    <w:rsid w:val="00D6375F"/>
    <w:rsid w:val="00D65A5F"/>
    <w:rsid w:val="00D7223F"/>
    <w:rsid w:val="00D9148A"/>
    <w:rsid w:val="00D92B2A"/>
    <w:rsid w:val="00DA22FC"/>
    <w:rsid w:val="00DB5005"/>
    <w:rsid w:val="00DC084B"/>
    <w:rsid w:val="00DD3B80"/>
    <w:rsid w:val="00DE03FE"/>
    <w:rsid w:val="00DF2018"/>
    <w:rsid w:val="00DF54E9"/>
    <w:rsid w:val="00E03825"/>
    <w:rsid w:val="00E30834"/>
    <w:rsid w:val="00E33F28"/>
    <w:rsid w:val="00E52D09"/>
    <w:rsid w:val="00E53116"/>
    <w:rsid w:val="00E54E7B"/>
    <w:rsid w:val="00E567CA"/>
    <w:rsid w:val="00E61F05"/>
    <w:rsid w:val="00E700A1"/>
    <w:rsid w:val="00E704B9"/>
    <w:rsid w:val="00E72153"/>
    <w:rsid w:val="00E7241E"/>
    <w:rsid w:val="00E831C7"/>
    <w:rsid w:val="00E8472B"/>
    <w:rsid w:val="00E92B6A"/>
    <w:rsid w:val="00EA78A9"/>
    <w:rsid w:val="00EB7AC6"/>
    <w:rsid w:val="00EC0EA1"/>
    <w:rsid w:val="00ED00AB"/>
    <w:rsid w:val="00EF3EC2"/>
    <w:rsid w:val="00EF47C2"/>
    <w:rsid w:val="00F1108C"/>
    <w:rsid w:val="00F15EAB"/>
    <w:rsid w:val="00F2189E"/>
    <w:rsid w:val="00F264A4"/>
    <w:rsid w:val="00F268F5"/>
    <w:rsid w:val="00F339FA"/>
    <w:rsid w:val="00F33FEA"/>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E2C"/>
    <w:rsid w:val="00FF091C"/>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6" Type="http://schemas.microsoft.com/office/2016/09/relationships/commentsIds" Target="commentsIds.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bom.gov.au/climate/data/"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www.bom.gov.au/climate/data/lists_by_element/alphaAUS_139.tx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www.kaggle.com/datasets/jsphyg/weather-dataset-rattle-package"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kaggle.com/datasets/maryamalizadeh/worldcities-australi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microsoft.com/office/2018/08/relationships/commentsExtensible" Target="commentsExtensible.xm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fr.wikipedia.org/wiki/Climat_de_l'Australie"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4F4A5F-D943-418F-BC09-BD25D9F5F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50</Pages>
  <Words>9784</Words>
  <Characters>53816</Characters>
  <Application>Microsoft Office Word</Application>
  <DocSecurity>0</DocSecurity>
  <Lines>448</Lines>
  <Paragraphs>126</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63474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44</cp:revision>
  <dcterms:created xsi:type="dcterms:W3CDTF">2023-09-11T05:17:00Z</dcterms:created>
  <dcterms:modified xsi:type="dcterms:W3CDTF">2023-09-11T21:56:00Z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