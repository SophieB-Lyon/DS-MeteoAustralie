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4980CCC1" w14:textId="1A7564CC" w:rsidR="0079273D" w:rsidRDefault="0079273D" w:rsidP="00E53116">
      <w:pPr>
        <w:jc w:val="center"/>
        <w:rPr>
          <w:sz w:val="36"/>
          <w:szCs w:val="36"/>
        </w:rPr>
      </w:pPr>
    </w:p>
    <w:p w14:paraId="24A8A7C0" w14:textId="77777777" w:rsidR="0079273D" w:rsidRDefault="0079273D" w:rsidP="00E53116">
      <w:pPr>
        <w:jc w:val="center"/>
        <w:rPr>
          <w:sz w:val="36"/>
          <w:szCs w:val="36"/>
        </w:rPr>
      </w:pP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147ADD31" w:rsidR="00F339FA" w:rsidRDefault="00F339FA" w:rsidP="00E53116">
      <w:pPr>
        <w:jc w:val="center"/>
        <w:rPr>
          <w:sz w:val="36"/>
          <w:szCs w:val="36"/>
        </w:rPr>
      </w:pP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426378EB" w14:textId="0E01320A" w:rsidR="00E333C9" w:rsidRDefault="005E7FD6">
          <w:pPr>
            <w:pStyle w:val="TM1"/>
            <w:tabs>
              <w:tab w:val="left" w:pos="480"/>
              <w:tab w:val="right" w:leader="dot" w:pos="10188"/>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145514420" w:history="1">
            <w:r w:rsidR="00E333C9" w:rsidRPr="00BF27B3">
              <w:rPr>
                <w:rStyle w:val="Lienhypertexte"/>
                <w:noProof/>
              </w:rPr>
              <w:t>1</w:t>
            </w:r>
            <w:r w:rsidR="00E333C9">
              <w:rPr>
                <w:rFonts w:asciiTheme="minorHAnsi" w:eastAsiaTheme="minorEastAsia" w:hAnsiTheme="minorHAnsi"/>
                <w:noProof/>
                <w:lang w:eastAsia="fr-FR"/>
              </w:rPr>
              <w:tab/>
            </w:r>
            <w:r w:rsidR="00E333C9" w:rsidRPr="00BF27B3">
              <w:rPr>
                <w:rStyle w:val="Lienhypertexte"/>
                <w:noProof/>
              </w:rPr>
              <w:t>Introduction</w:t>
            </w:r>
            <w:r w:rsidR="00E333C9">
              <w:rPr>
                <w:noProof/>
                <w:webHidden/>
              </w:rPr>
              <w:tab/>
            </w:r>
            <w:r w:rsidR="00E333C9">
              <w:rPr>
                <w:noProof/>
                <w:webHidden/>
              </w:rPr>
              <w:fldChar w:fldCharType="begin"/>
            </w:r>
            <w:r w:rsidR="00E333C9">
              <w:rPr>
                <w:noProof/>
                <w:webHidden/>
              </w:rPr>
              <w:instrText xml:space="preserve"> PAGEREF _Toc145514420 \h </w:instrText>
            </w:r>
            <w:r w:rsidR="00E333C9">
              <w:rPr>
                <w:noProof/>
                <w:webHidden/>
              </w:rPr>
            </w:r>
            <w:r w:rsidR="00E333C9">
              <w:rPr>
                <w:noProof/>
                <w:webHidden/>
              </w:rPr>
              <w:fldChar w:fldCharType="separate"/>
            </w:r>
            <w:r w:rsidR="00E333C9">
              <w:rPr>
                <w:noProof/>
                <w:webHidden/>
              </w:rPr>
              <w:t>4</w:t>
            </w:r>
            <w:r w:rsidR="00E333C9">
              <w:rPr>
                <w:noProof/>
                <w:webHidden/>
              </w:rPr>
              <w:fldChar w:fldCharType="end"/>
            </w:r>
          </w:hyperlink>
        </w:p>
        <w:p w14:paraId="7D22AFCD" w14:textId="1CE744CE" w:rsidR="00E333C9" w:rsidRDefault="00E333C9">
          <w:pPr>
            <w:pStyle w:val="TM2"/>
            <w:rPr>
              <w:rFonts w:asciiTheme="minorHAnsi" w:eastAsiaTheme="minorEastAsia" w:hAnsiTheme="minorHAnsi"/>
              <w:noProof/>
              <w:lang w:eastAsia="fr-FR"/>
            </w:rPr>
          </w:pPr>
          <w:hyperlink w:anchor="_Toc145514421" w:history="1">
            <w:r w:rsidRPr="00BF27B3">
              <w:rPr>
                <w:rStyle w:val="Lienhypertexte"/>
                <w:noProof/>
              </w:rPr>
              <w:t>1.1</w:t>
            </w:r>
            <w:r>
              <w:rPr>
                <w:rFonts w:asciiTheme="minorHAnsi" w:eastAsiaTheme="minorEastAsia" w:hAnsiTheme="minorHAnsi"/>
                <w:noProof/>
                <w:lang w:eastAsia="fr-FR"/>
              </w:rPr>
              <w:tab/>
            </w:r>
            <w:r w:rsidRPr="00BF27B3">
              <w:rPr>
                <w:rStyle w:val="Lienhypertexte"/>
                <w:noProof/>
              </w:rPr>
              <w:t>Objectifs</w:t>
            </w:r>
            <w:r>
              <w:rPr>
                <w:noProof/>
                <w:webHidden/>
              </w:rPr>
              <w:tab/>
            </w:r>
            <w:r>
              <w:rPr>
                <w:noProof/>
                <w:webHidden/>
              </w:rPr>
              <w:fldChar w:fldCharType="begin"/>
            </w:r>
            <w:r>
              <w:rPr>
                <w:noProof/>
                <w:webHidden/>
              </w:rPr>
              <w:instrText xml:space="preserve"> PAGEREF _Toc145514421 \h </w:instrText>
            </w:r>
            <w:r>
              <w:rPr>
                <w:noProof/>
                <w:webHidden/>
              </w:rPr>
            </w:r>
            <w:r>
              <w:rPr>
                <w:noProof/>
                <w:webHidden/>
              </w:rPr>
              <w:fldChar w:fldCharType="separate"/>
            </w:r>
            <w:r>
              <w:rPr>
                <w:noProof/>
                <w:webHidden/>
              </w:rPr>
              <w:t>4</w:t>
            </w:r>
            <w:r>
              <w:rPr>
                <w:noProof/>
                <w:webHidden/>
              </w:rPr>
              <w:fldChar w:fldCharType="end"/>
            </w:r>
          </w:hyperlink>
        </w:p>
        <w:p w14:paraId="36BF42E9" w14:textId="2B440B8C" w:rsidR="00E333C9" w:rsidRDefault="00E333C9">
          <w:pPr>
            <w:pStyle w:val="TM2"/>
            <w:rPr>
              <w:rFonts w:asciiTheme="minorHAnsi" w:eastAsiaTheme="minorEastAsia" w:hAnsiTheme="minorHAnsi"/>
              <w:noProof/>
              <w:lang w:eastAsia="fr-FR"/>
            </w:rPr>
          </w:pPr>
          <w:hyperlink w:anchor="_Toc145514422" w:history="1">
            <w:r w:rsidRPr="00BF27B3">
              <w:rPr>
                <w:rStyle w:val="Lienhypertexte"/>
                <w:noProof/>
              </w:rPr>
              <w:t>1.2</w:t>
            </w:r>
            <w:r>
              <w:rPr>
                <w:rFonts w:asciiTheme="minorHAnsi" w:eastAsiaTheme="minorEastAsia" w:hAnsiTheme="minorHAnsi"/>
                <w:noProof/>
                <w:lang w:eastAsia="fr-FR"/>
              </w:rPr>
              <w:tab/>
            </w:r>
            <w:r w:rsidRPr="00BF27B3">
              <w:rPr>
                <w:rStyle w:val="Lienhypertexte"/>
                <w:noProof/>
              </w:rPr>
              <w:t>Contexte historique et enjeux</w:t>
            </w:r>
            <w:r>
              <w:rPr>
                <w:noProof/>
                <w:webHidden/>
              </w:rPr>
              <w:tab/>
            </w:r>
            <w:r>
              <w:rPr>
                <w:noProof/>
                <w:webHidden/>
              </w:rPr>
              <w:fldChar w:fldCharType="begin"/>
            </w:r>
            <w:r>
              <w:rPr>
                <w:noProof/>
                <w:webHidden/>
              </w:rPr>
              <w:instrText xml:space="preserve"> PAGEREF _Toc145514422 \h </w:instrText>
            </w:r>
            <w:r>
              <w:rPr>
                <w:noProof/>
                <w:webHidden/>
              </w:rPr>
            </w:r>
            <w:r>
              <w:rPr>
                <w:noProof/>
                <w:webHidden/>
              </w:rPr>
              <w:fldChar w:fldCharType="separate"/>
            </w:r>
            <w:r>
              <w:rPr>
                <w:noProof/>
                <w:webHidden/>
              </w:rPr>
              <w:t>4</w:t>
            </w:r>
            <w:r>
              <w:rPr>
                <w:noProof/>
                <w:webHidden/>
              </w:rPr>
              <w:fldChar w:fldCharType="end"/>
            </w:r>
          </w:hyperlink>
        </w:p>
        <w:p w14:paraId="6276ACCC" w14:textId="625265E7"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23" w:history="1">
            <w:r w:rsidRPr="00BF27B3">
              <w:rPr>
                <w:rStyle w:val="Lienhypertexte"/>
                <w:noProof/>
              </w:rPr>
              <w:t>1.2.1</w:t>
            </w:r>
            <w:r>
              <w:rPr>
                <w:rFonts w:asciiTheme="minorHAnsi" w:eastAsiaTheme="minorEastAsia" w:hAnsiTheme="minorHAnsi"/>
                <w:noProof/>
                <w:lang w:eastAsia="fr-FR"/>
              </w:rPr>
              <w:tab/>
            </w:r>
            <w:r w:rsidRPr="00BF27B3">
              <w:rPr>
                <w:rStyle w:val="Lienhypertexte"/>
                <w:noProof/>
              </w:rPr>
              <w:t>Contexte géographique et c</w:t>
            </w:r>
            <w:r w:rsidRPr="00BF27B3">
              <w:rPr>
                <w:rStyle w:val="Lienhypertexte"/>
                <w:noProof/>
              </w:rPr>
              <w:t>l</w:t>
            </w:r>
            <w:r w:rsidRPr="00BF27B3">
              <w:rPr>
                <w:rStyle w:val="Lienhypertexte"/>
                <w:noProof/>
              </w:rPr>
              <w:t>imatique</w:t>
            </w:r>
            <w:r>
              <w:rPr>
                <w:noProof/>
                <w:webHidden/>
              </w:rPr>
              <w:tab/>
            </w:r>
            <w:r>
              <w:rPr>
                <w:noProof/>
                <w:webHidden/>
              </w:rPr>
              <w:fldChar w:fldCharType="begin"/>
            </w:r>
            <w:r>
              <w:rPr>
                <w:noProof/>
                <w:webHidden/>
              </w:rPr>
              <w:instrText xml:space="preserve"> PAGEREF _Toc145514423 \h </w:instrText>
            </w:r>
            <w:r>
              <w:rPr>
                <w:noProof/>
                <w:webHidden/>
              </w:rPr>
            </w:r>
            <w:r>
              <w:rPr>
                <w:noProof/>
                <w:webHidden/>
              </w:rPr>
              <w:fldChar w:fldCharType="separate"/>
            </w:r>
            <w:r>
              <w:rPr>
                <w:noProof/>
                <w:webHidden/>
              </w:rPr>
              <w:t>4</w:t>
            </w:r>
            <w:r>
              <w:rPr>
                <w:noProof/>
                <w:webHidden/>
              </w:rPr>
              <w:fldChar w:fldCharType="end"/>
            </w:r>
          </w:hyperlink>
        </w:p>
        <w:p w14:paraId="7DD00B3C" w14:textId="209DA895" w:rsidR="00E333C9" w:rsidRDefault="00E333C9">
          <w:pPr>
            <w:pStyle w:val="TM1"/>
            <w:tabs>
              <w:tab w:val="left" w:pos="480"/>
              <w:tab w:val="right" w:leader="dot" w:pos="10188"/>
            </w:tabs>
            <w:rPr>
              <w:rFonts w:asciiTheme="minorHAnsi" w:eastAsiaTheme="minorEastAsia" w:hAnsiTheme="minorHAnsi"/>
              <w:noProof/>
              <w:lang w:eastAsia="fr-FR"/>
            </w:rPr>
          </w:pPr>
          <w:hyperlink w:anchor="_Toc145514424" w:history="1">
            <w:r w:rsidRPr="00BF27B3">
              <w:rPr>
                <w:rStyle w:val="Lienhypertexte"/>
                <w:noProof/>
              </w:rPr>
              <w:t>2</w:t>
            </w:r>
            <w:r>
              <w:rPr>
                <w:rFonts w:asciiTheme="minorHAnsi" w:eastAsiaTheme="minorEastAsia" w:hAnsiTheme="minorHAnsi"/>
                <w:noProof/>
                <w:lang w:eastAsia="fr-FR"/>
              </w:rPr>
              <w:tab/>
            </w:r>
            <w:r w:rsidRPr="00BF27B3">
              <w:rPr>
                <w:rStyle w:val="Lienhypertexte"/>
                <w:noProof/>
              </w:rPr>
              <w:t>Exploration des données et visualisation</w:t>
            </w:r>
            <w:r>
              <w:rPr>
                <w:noProof/>
                <w:webHidden/>
              </w:rPr>
              <w:tab/>
            </w:r>
            <w:r>
              <w:rPr>
                <w:noProof/>
                <w:webHidden/>
              </w:rPr>
              <w:fldChar w:fldCharType="begin"/>
            </w:r>
            <w:r>
              <w:rPr>
                <w:noProof/>
                <w:webHidden/>
              </w:rPr>
              <w:instrText xml:space="preserve"> PAGEREF _Toc145514424 \h </w:instrText>
            </w:r>
            <w:r>
              <w:rPr>
                <w:noProof/>
                <w:webHidden/>
              </w:rPr>
            </w:r>
            <w:r>
              <w:rPr>
                <w:noProof/>
                <w:webHidden/>
              </w:rPr>
              <w:fldChar w:fldCharType="separate"/>
            </w:r>
            <w:r>
              <w:rPr>
                <w:noProof/>
                <w:webHidden/>
              </w:rPr>
              <w:t>6</w:t>
            </w:r>
            <w:r>
              <w:rPr>
                <w:noProof/>
                <w:webHidden/>
              </w:rPr>
              <w:fldChar w:fldCharType="end"/>
            </w:r>
          </w:hyperlink>
        </w:p>
        <w:p w14:paraId="314C0A0A" w14:textId="1ACDD3EC" w:rsidR="00E333C9" w:rsidRDefault="00E333C9">
          <w:pPr>
            <w:pStyle w:val="TM2"/>
            <w:rPr>
              <w:rFonts w:asciiTheme="minorHAnsi" w:eastAsiaTheme="minorEastAsia" w:hAnsiTheme="minorHAnsi"/>
              <w:noProof/>
              <w:lang w:eastAsia="fr-FR"/>
            </w:rPr>
          </w:pPr>
          <w:hyperlink w:anchor="_Toc145514425" w:history="1">
            <w:r w:rsidRPr="00BF27B3">
              <w:rPr>
                <w:rStyle w:val="Lienhypertexte"/>
                <w:noProof/>
              </w:rPr>
              <w:t>2.1</w:t>
            </w:r>
            <w:r>
              <w:rPr>
                <w:rFonts w:asciiTheme="minorHAnsi" w:eastAsiaTheme="minorEastAsia" w:hAnsiTheme="minorHAnsi"/>
                <w:noProof/>
                <w:lang w:eastAsia="fr-FR"/>
              </w:rPr>
              <w:tab/>
            </w:r>
            <w:r w:rsidRPr="00BF27B3">
              <w:rPr>
                <w:rStyle w:val="Lienhypertexte"/>
                <w:noProof/>
              </w:rPr>
              <w:t>Sources de données</w:t>
            </w:r>
            <w:r>
              <w:rPr>
                <w:noProof/>
                <w:webHidden/>
              </w:rPr>
              <w:tab/>
            </w:r>
            <w:r>
              <w:rPr>
                <w:noProof/>
                <w:webHidden/>
              </w:rPr>
              <w:fldChar w:fldCharType="begin"/>
            </w:r>
            <w:r>
              <w:rPr>
                <w:noProof/>
                <w:webHidden/>
              </w:rPr>
              <w:instrText xml:space="preserve"> PAGEREF _Toc145514425 \h </w:instrText>
            </w:r>
            <w:r>
              <w:rPr>
                <w:noProof/>
                <w:webHidden/>
              </w:rPr>
            </w:r>
            <w:r>
              <w:rPr>
                <w:noProof/>
                <w:webHidden/>
              </w:rPr>
              <w:fldChar w:fldCharType="separate"/>
            </w:r>
            <w:r>
              <w:rPr>
                <w:noProof/>
                <w:webHidden/>
              </w:rPr>
              <w:t>6</w:t>
            </w:r>
            <w:r>
              <w:rPr>
                <w:noProof/>
                <w:webHidden/>
              </w:rPr>
              <w:fldChar w:fldCharType="end"/>
            </w:r>
          </w:hyperlink>
        </w:p>
        <w:p w14:paraId="4D29E43E" w14:textId="3FBB3FEB"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26" w:history="1">
            <w:r w:rsidRPr="00BF27B3">
              <w:rPr>
                <w:rStyle w:val="Lienhypertexte"/>
                <w:noProof/>
              </w:rPr>
              <w:t>2.1.1</w:t>
            </w:r>
            <w:r>
              <w:rPr>
                <w:rFonts w:asciiTheme="minorHAnsi" w:eastAsiaTheme="minorEastAsia" w:hAnsiTheme="minorHAnsi"/>
                <w:noProof/>
                <w:lang w:eastAsia="fr-FR"/>
              </w:rPr>
              <w:tab/>
            </w:r>
            <w:r w:rsidRPr="00BF27B3">
              <w:rPr>
                <w:rStyle w:val="Lienhypertexte"/>
                <w:noProof/>
              </w:rPr>
              <w:t>Kaggle</w:t>
            </w:r>
            <w:r>
              <w:rPr>
                <w:noProof/>
                <w:webHidden/>
              </w:rPr>
              <w:tab/>
            </w:r>
            <w:r>
              <w:rPr>
                <w:noProof/>
                <w:webHidden/>
              </w:rPr>
              <w:fldChar w:fldCharType="begin"/>
            </w:r>
            <w:r>
              <w:rPr>
                <w:noProof/>
                <w:webHidden/>
              </w:rPr>
              <w:instrText xml:space="preserve"> PAGEREF _Toc145514426 \h </w:instrText>
            </w:r>
            <w:r>
              <w:rPr>
                <w:noProof/>
                <w:webHidden/>
              </w:rPr>
            </w:r>
            <w:r>
              <w:rPr>
                <w:noProof/>
                <w:webHidden/>
              </w:rPr>
              <w:fldChar w:fldCharType="separate"/>
            </w:r>
            <w:r>
              <w:rPr>
                <w:noProof/>
                <w:webHidden/>
              </w:rPr>
              <w:t>6</w:t>
            </w:r>
            <w:r>
              <w:rPr>
                <w:noProof/>
                <w:webHidden/>
              </w:rPr>
              <w:fldChar w:fldCharType="end"/>
            </w:r>
          </w:hyperlink>
        </w:p>
        <w:p w14:paraId="5B260AB8" w14:textId="4A69FE9A"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27" w:history="1">
            <w:r w:rsidRPr="00BF27B3">
              <w:rPr>
                <w:rStyle w:val="Lienhypertexte"/>
                <w:noProof/>
              </w:rPr>
              <w:t>2.1.2</w:t>
            </w:r>
            <w:r>
              <w:rPr>
                <w:rFonts w:asciiTheme="minorHAnsi" w:eastAsiaTheme="minorEastAsia" w:hAnsiTheme="minorHAnsi"/>
                <w:noProof/>
                <w:lang w:eastAsia="fr-FR"/>
              </w:rPr>
              <w:tab/>
            </w:r>
            <w:r w:rsidRPr="00BF27B3">
              <w:rPr>
                <w:rStyle w:val="Lienhypertexte"/>
                <w:noProof/>
              </w:rPr>
              <w:t>Bureau of Meteorology</w:t>
            </w:r>
            <w:r>
              <w:rPr>
                <w:noProof/>
                <w:webHidden/>
              </w:rPr>
              <w:tab/>
            </w:r>
            <w:r>
              <w:rPr>
                <w:noProof/>
                <w:webHidden/>
              </w:rPr>
              <w:fldChar w:fldCharType="begin"/>
            </w:r>
            <w:r>
              <w:rPr>
                <w:noProof/>
                <w:webHidden/>
              </w:rPr>
              <w:instrText xml:space="preserve"> PAGEREF _Toc145514427 \h </w:instrText>
            </w:r>
            <w:r>
              <w:rPr>
                <w:noProof/>
                <w:webHidden/>
              </w:rPr>
            </w:r>
            <w:r>
              <w:rPr>
                <w:noProof/>
                <w:webHidden/>
              </w:rPr>
              <w:fldChar w:fldCharType="separate"/>
            </w:r>
            <w:r>
              <w:rPr>
                <w:noProof/>
                <w:webHidden/>
              </w:rPr>
              <w:t>6</w:t>
            </w:r>
            <w:r>
              <w:rPr>
                <w:noProof/>
                <w:webHidden/>
              </w:rPr>
              <w:fldChar w:fldCharType="end"/>
            </w:r>
          </w:hyperlink>
        </w:p>
        <w:p w14:paraId="5D7619C5" w14:textId="66760263" w:rsidR="00E333C9" w:rsidRDefault="00E333C9">
          <w:pPr>
            <w:pStyle w:val="TM2"/>
            <w:rPr>
              <w:rFonts w:asciiTheme="minorHAnsi" w:eastAsiaTheme="minorEastAsia" w:hAnsiTheme="minorHAnsi"/>
              <w:noProof/>
              <w:lang w:eastAsia="fr-FR"/>
            </w:rPr>
          </w:pPr>
          <w:hyperlink w:anchor="_Toc145514428" w:history="1">
            <w:r w:rsidRPr="00BF27B3">
              <w:rPr>
                <w:rStyle w:val="Lienhypertexte"/>
                <w:noProof/>
              </w:rPr>
              <w:t>2.2</w:t>
            </w:r>
            <w:r>
              <w:rPr>
                <w:rFonts w:asciiTheme="minorHAnsi" w:eastAsiaTheme="minorEastAsia" w:hAnsiTheme="minorHAnsi"/>
                <w:noProof/>
                <w:lang w:eastAsia="fr-FR"/>
              </w:rPr>
              <w:tab/>
            </w:r>
            <w:r w:rsidRPr="00BF27B3">
              <w:rPr>
                <w:rStyle w:val="Lienhypertexte"/>
                <w:noProof/>
              </w:rPr>
              <w:t>Variables du dataset</w:t>
            </w:r>
            <w:r>
              <w:rPr>
                <w:noProof/>
                <w:webHidden/>
              </w:rPr>
              <w:tab/>
            </w:r>
            <w:r>
              <w:rPr>
                <w:noProof/>
                <w:webHidden/>
              </w:rPr>
              <w:fldChar w:fldCharType="begin"/>
            </w:r>
            <w:r>
              <w:rPr>
                <w:noProof/>
                <w:webHidden/>
              </w:rPr>
              <w:instrText xml:space="preserve"> PAGEREF _Toc145514428 \h </w:instrText>
            </w:r>
            <w:r>
              <w:rPr>
                <w:noProof/>
                <w:webHidden/>
              </w:rPr>
            </w:r>
            <w:r>
              <w:rPr>
                <w:noProof/>
                <w:webHidden/>
              </w:rPr>
              <w:fldChar w:fldCharType="separate"/>
            </w:r>
            <w:r>
              <w:rPr>
                <w:noProof/>
                <w:webHidden/>
              </w:rPr>
              <w:t>6</w:t>
            </w:r>
            <w:r>
              <w:rPr>
                <w:noProof/>
                <w:webHidden/>
              </w:rPr>
              <w:fldChar w:fldCharType="end"/>
            </w:r>
          </w:hyperlink>
        </w:p>
        <w:p w14:paraId="16C78E1C" w14:textId="04D50C05" w:rsidR="00E333C9" w:rsidRDefault="00E333C9">
          <w:pPr>
            <w:pStyle w:val="TM2"/>
            <w:rPr>
              <w:rFonts w:asciiTheme="minorHAnsi" w:eastAsiaTheme="minorEastAsia" w:hAnsiTheme="minorHAnsi"/>
              <w:noProof/>
              <w:lang w:eastAsia="fr-FR"/>
            </w:rPr>
          </w:pPr>
          <w:hyperlink w:anchor="_Toc145514429" w:history="1">
            <w:r w:rsidRPr="00BF27B3">
              <w:rPr>
                <w:rStyle w:val="Lienhypertexte"/>
                <w:noProof/>
              </w:rPr>
              <w:t>2.3</w:t>
            </w:r>
            <w:r>
              <w:rPr>
                <w:rFonts w:asciiTheme="minorHAnsi" w:eastAsiaTheme="minorEastAsia" w:hAnsiTheme="minorHAnsi"/>
                <w:noProof/>
                <w:lang w:eastAsia="fr-FR"/>
              </w:rPr>
              <w:tab/>
            </w:r>
            <w:r w:rsidRPr="00BF27B3">
              <w:rPr>
                <w:rStyle w:val="Lienhypertexte"/>
                <w:noProof/>
              </w:rPr>
              <w:t>Statistiques descriptives</w:t>
            </w:r>
            <w:r>
              <w:rPr>
                <w:noProof/>
                <w:webHidden/>
              </w:rPr>
              <w:tab/>
            </w:r>
            <w:r>
              <w:rPr>
                <w:noProof/>
                <w:webHidden/>
              </w:rPr>
              <w:fldChar w:fldCharType="begin"/>
            </w:r>
            <w:r>
              <w:rPr>
                <w:noProof/>
                <w:webHidden/>
              </w:rPr>
              <w:instrText xml:space="preserve"> PAGEREF _Toc145514429 \h </w:instrText>
            </w:r>
            <w:r>
              <w:rPr>
                <w:noProof/>
                <w:webHidden/>
              </w:rPr>
            </w:r>
            <w:r>
              <w:rPr>
                <w:noProof/>
                <w:webHidden/>
              </w:rPr>
              <w:fldChar w:fldCharType="separate"/>
            </w:r>
            <w:r>
              <w:rPr>
                <w:noProof/>
                <w:webHidden/>
              </w:rPr>
              <w:t>8</w:t>
            </w:r>
            <w:r>
              <w:rPr>
                <w:noProof/>
                <w:webHidden/>
              </w:rPr>
              <w:fldChar w:fldCharType="end"/>
            </w:r>
          </w:hyperlink>
        </w:p>
        <w:p w14:paraId="00A37F19" w14:textId="3179848D"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30" w:history="1">
            <w:r w:rsidRPr="00BF27B3">
              <w:rPr>
                <w:rStyle w:val="Lienhypertexte"/>
                <w:noProof/>
              </w:rPr>
              <w:t>2.3.1</w:t>
            </w:r>
            <w:r>
              <w:rPr>
                <w:rFonts w:asciiTheme="minorHAnsi" w:eastAsiaTheme="minorEastAsia" w:hAnsiTheme="minorHAnsi"/>
                <w:noProof/>
                <w:lang w:eastAsia="fr-FR"/>
              </w:rPr>
              <w:tab/>
            </w:r>
            <w:r w:rsidRPr="00BF27B3">
              <w:rPr>
                <w:rStyle w:val="Lienhypertexte"/>
                <w:noProof/>
              </w:rPr>
              <w:t>Variables catégorielles</w:t>
            </w:r>
            <w:r>
              <w:rPr>
                <w:noProof/>
                <w:webHidden/>
              </w:rPr>
              <w:tab/>
            </w:r>
            <w:r>
              <w:rPr>
                <w:noProof/>
                <w:webHidden/>
              </w:rPr>
              <w:fldChar w:fldCharType="begin"/>
            </w:r>
            <w:r>
              <w:rPr>
                <w:noProof/>
                <w:webHidden/>
              </w:rPr>
              <w:instrText xml:space="preserve"> PAGEREF _Toc145514430 \h </w:instrText>
            </w:r>
            <w:r>
              <w:rPr>
                <w:noProof/>
                <w:webHidden/>
              </w:rPr>
            </w:r>
            <w:r>
              <w:rPr>
                <w:noProof/>
                <w:webHidden/>
              </w:rPr>
              <w:fldChar w:fldCharType="separate"/>
            </w:r>
            <w:r>
              <w:rPr>
                <w:noProof/>
                <w:webHidden/>
              </w:rPr>
              <w:t>8</w:t>
            </w:r>
            <w:r>
              <w:rPr>
                <w:noProof/>
                <w:webHidden/>
              </w:rPr>
              <w:fldChar w:fldCharType="end"/>
            </w:r>
          </w:hyperlink>
        </w:p>
        <w:p w14:paraId="1B4F9B08" w14:textId="29B109B0"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31" w:history="1">
            <w:r w:rsidRPr="00BF27B3">
              <w:rPr>
                <w:rStyle w:val="Lienhypertexte"/>
                <w:noProof/>
              </w:rPr>
              <w:t>2.3.2</w:t>
            </w:r>
            <w:r>
              <w:rPr>
                <w:rFonts w:asciiTheme="minorHAnsi" w:eastAsiaTheme="minorEastAsia" w:hAnsiTheme="minorHAnsi"/>
                <w:noProof/>
                <w:lang w:eastAsia="fr-FR"/>
              </w:rPr>
              <w:tab/>
            </w:r>
            <w:r w:rsidRPr="00BF27B3">
              <w:rPr>
                <w:rStyle w:val="Lienhypertexte"/>
                <w:noProof/>
              </w:rPr>
              <w:t>Variables numériques</w:t>
            </w:r>
            <w:r>
              <w:rPr>
                <w:noProof/>
                <w:webHidden/>
              </w:rPr>
              <w:tab/>
            </w:r>
            <w:r>
              <w:rPr>
                <w:noProof/>
                <w:webHidden/>
              </w:rPr>
              <w:fldChar w:fldCharType="begin"/>
            </w:r>
            <w:r>
              <w:rPr>
                <w:noProof/>
                <w:webHidden/>
              </w:rPr>
              <w:instrText xml:space="preserve"> PAGEREF _Toc145514431 \h </w:instrText>
            </w:r>
            <w:r>
              <w:rPr>
                <w:noProof/>
                <w:webHidden/>
              </w:rPr>
            </w:r>
            <w:r>
              <w:rPr>
                <w:noProof/>
                <w:webHidden/>
              </w:rPr>
              <w:fldChar w:fldCharType="separate"/>
            </w:r>
            <w:r>
              <w:rPr>
                <w:noProof/>
                <w:webHidden/>
              </w:rPr>
              <w:t>11</w:t>
            </w:r>
            <w:r>
              <w:rPr>
                <w:noProof/>
                <w:webHidden/>
              </w:rPr>
              <w:fldChar w:fldCharType="end"/>
            </w:r>
          </w:hyperlink>
        </w:p>
        <w:p w14:paraId="57FB372E" w14:textId="2CBBDF6D" w:rsidR="00E333C9" w:rsidRDefault="00E333C9">
          <w:pPr>
            <w:pStyle w:val="TM2"/>
            <w:rPr>
              <w:rFonts w:asciiTheme="minorHAnsi" w:eastAsiaTheme="minorEastAsia" w:hAnsiTheme="minorHAnsi"/>
              <w:noProof/>
              <w:lang w:eastAsia="fr-FR"/>
            </w:rPr>
          </w:pPr>
          <w:hyperlink w:anchor="_Toc145514432" w:history="1">
            <w:r w:rsidRPr="00BF27B3">
              <w:rPr>
                <w:rStyle w:val="Lienhypertexte"/>
                <w:noProof/>
              </w:rPr>
              <w:t>2.4</w:t>
            </w:r>
            <w:r>
              <w:rPr>
                <w:rFonts w:asciiTheme="minorHAnsi" w:eastAsiaTheme="minorEastAsia" w:hAnsiTheme="minorHAnsi"/>
                <w:noProof/>
                <w:lang w:eastAsia="fr-FR"/>
              </w:rPr>
              <w:tab/>
            </w:r>
            <w:r w:rsidRPr="00BF27B3">
              <w:rPr>
                <w:rStyle w:val="Lienhypertexte"/>
                <w:noProof/>
              </w:rPr>
              <w:t>Corrélation</w:t>
            </w:r>
            <w:r>
              <w:rPr>
                <w:noProof/>
                <w:webHidden/>
              </w:rPr>
              <w:tab/>
            </w:r>
            <w:r>
              <w:rPr>
                <w:noProof/>
                <w:webHidden/>
              </w:rPr>
              <w:fldChar w:fldCharType="begin"/>
            </w:r>
            <w:r>
              <w:rPr>
                <w:noProof/>
                <w:webHidden/>
              </w:rPr>
              <w:instrText xml:space="preserve"> PAGEREF _Toc145514432 \h </w:instrText>
            </w:r>
            <w:r>
              <w:rPr>
                <w:noProof/>
                <w:webHidden/>
              </w:rPr>
            </w:r>
            <w:r>
              <w:rPr>
                <w:noProof/>
                <w:webHidden/>
              </w:rPr>
              <w:fldChar w:fldCharType="separate"/>
            </w:r>
            <w:r>
              <w:rPr>
                <w:noProof/>
                <w:webHidden/>
              </w:rPr>
              <w:t>14</w:t>
            </w:r>
            <w:r>
              <w:rPr>
                <w:noProof/>
                <w:webHidden/>
              </w:rPr>
              <w:fldChar w:fldCharType="end"/>
            </w:r>
          </w:hyperlink>
        </w:p>
        <w:p w14:paraId="5B80CAAB" w14:textId="6B86FC99" w:rsidR="00E333C9" w:rsidRDefault="00E333C9">
          <w:pPr>
            <w:pStyle w:val="TM2"/>
            <w:rPr>
              <w:rFonts w:asciiTheme="minorHAnsi" w:eastAsiaTheme="minorEastAsia" w:hAnsiTheme="minorHAnsi"/>
              <w:noProof/>
              <w:lang w:eastAsia="fr-FR"/>
            </w:rPr>
          </w:pPr>
          <w:hyperlink w:anchor="_Toc145514433" w:history="1">
            <w:r w:rsidRPr="00BF27B3">
              <w:rPr>
                <w:rStyle w:val="Lienhypertexte"/>
                <w:noProof/>
              </w:rPr>
              <w:t>2.5</w:t>
            </w:r>
            <w:r>
              <w:rPr>
                <w:rFonts w:asciiTheme="minorHAnsi" w:eastAsiaTheme="minorEastAsia" w:hAnsiTheme="minorHAnsi"/>
                <w:noProof/>
                <w:lang w:eastAsia="fr-FR"/>
              </w:rPr>
              <w:tab/>
            </w:r>
            <w:r w:rsidRPr="00BF27B3">
              <w:rPr>
                <w:rStyle w:val="Lienhypertexte"/>
                <w:noProof/>
              </w:rPr>
              <w:t>Analyse détaillée des variables</w:t>
            </w:r>
            <w:r>
              <w:rPr>
                <w:noProof/>
                <w:webHidden/>
              </w:rPr>
              <w:tab/>
            </w:r>
            <w:r>
              <w:rPr>
                <w:noProof/>
                <w:webHidden/>
              </w:rPr>
              <w:fldChar w:fldCharType="begin"/>
            </w:r>
            <w:r>
              <w:rPr>
                <w:noProof/>
                <w:webHidden/>
              </w:rPr>
              <w:instrText xml:space="preserve"> PAGEREF _Toc145514433 \h </w:instrText>
            </w:r>
            <w:r>
              <w:rPr>
                <w:noProof/>
                <w:webHidden/>
              </w:rPr>
            </w:r>
            <w:r>
              <w:rPr>
                <w:noProof/>
                <w:webHidden/>
              </w:rPr>
              <w:fldChar w:fldCharType="separate"/>
            </w:r>
            <w:r>
              <w:rPr>
                <w:noProof/>
                <w:webHidden/>
              </w:rPr>
              <w:t>16</w:t>
            </w:r>
            <w:r>
              <w:rPr>
                <w:noProof/>
                <w:webHidden/>
              </w:rPr>
              <w:fldChar w:fldCharType="end"/>
            </w:r>
          </w:hyperlink>
        </w:p>
        <w:p w14:paraId="76EBFA4E" w14:textId="5E8C7857"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34" w:history="1">
            <w:r w:rsidRPr="00BF27B3">
              <w:rPr>
                <w:rStyle w:val="Lienhypertexte"/>
                <w:noProof/>
              </w:rPr>
              <w:t>2.5.1</w:t>
            </w:r>
            <w:r>
              <w:rPr>
                <w:rFonts w:asciiTheme="minorHAnsi" w:eastAsiaTheme="minorEastAsia" w:hAnsiTheme="minorHAnsi"/>
                <w:noProof/>
                <w:lang w:eastAsia="fr-FR"/>
              </w:rPr>
              <w:tab/>
            </w:r>
            <w:r w:rsidRPr="00BF27B3">
              <w:rPr>
                <w:rStyle w:val="Lienhypertexte"/>
                <w:noProof/>
              </w:rPr>
              <w:t>RainTomorrow</w:t>
            </w:r>
            <w:r>
              <w:rPr>
                <w:noProof/>
                <w:webHidden/>
              </w:rPr>
              <w:tab/>
            </w:r>
            <w:r>
              <w:rPr>
                <w:noProof/>
                <w:webHidden/>
              </w:rPr>
              <w:fldChar w:fldCharType="begin"/>
            </w:r>
            <w:r>
              <w:rPr>
                <w:noProof/>
                <w:webHidden/>
              </w:rPr>
              <w:instrText xml:space="preserve"> PAGEREF _Toc145514434 \h </w:instrText>
            </w:r>
            <w:r>
              <w:rPr>
                <w:noProof/>
                <w:webHidden/>
              </w:rPr>
            </w:r>
            <w:r>
              <w:rPr>
                <w:noProof/>
                <w:webHidden/>
              </w:rPr>
              <w:fldChar w:fldCharType="separate"/>
            </w:r>
            <w:r>
              <w:rPr>
                <w:noProof/>
                <w:webHidden/>
              </w:rPr>
              <w:t>17</w:t>
            </w:r>
            <w:r>
              <w:rPr>
                <w:noProof/>
                <w:webHidden/>
              </w:rPr>
              <w:fldChar w:fldCharType="end"/>
            </w:r>
          </w:hyperlink>
        </w:p>
        <w:p w14:paraId="55EE69A9" w14:textId="26D71F21"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35" w:history="1">
            <w:r w:rsidRPr="00BF27B3">
              <w:rPr>
                <w:rStyle w:val="Lienhypertexte"/>
                <w:noProof/>
              </w:rPr>
              <w:t>2.5.2</w:t>
            </w:r>
            <w:r>
              <w:rPr>
                <w:rFonts w:asciiTheme="minorHAnsi" w:eastAsiaTheme="minorEastAsia" w:hAnsiTheme="minorHAnsi"/>
                <w:noProof/>
                <w:lang w:eastAsia="fr-FR"/>
              </w:rPr>
              <w:tab/>
            </w:r>
            <w:r w:rsidRPr="00BF27B3">
              <w:rPr>
                <w:rStyle w:val="Lienhypertexte"/>
                <w:noProof/>
              </w:rPr>
              <w:t>Location, MaxTemp et RainTomorrow</w:t>
            </w:r>
            <w:r>
              <w:rPr>
                <w:noProof/>
                <w:webHidden/>
              </w:rPr>
              <w:tab/>
            </w:r>
            <w:r>
              <w:rPr>
                <w:noProof/>
                <w:webHidden/>
              </w:rPr>
              <w:fldChar w:fldCharType="begin"/>
            </w:r>
            <w:r>
              <w:rPr>
                <w:noProof/>
                <w:webHidden/>
              </w:rPr>
              <w:instrText xml:space="preserve"> PAGEREF _Toc145514435 \h </w:instrText>
            </w:r>
            <w:r>
              <w:rPr>
                <w:noProof/>
                <w:webHidden/>
              </w:rPr>
            </w:r>
            <w:r>
              <w:rPr>
                <w:noProof/>
                <w:webHidden/>
              </w:rPr>
              <w:fldChar w:fldCharType="separate"/>
            </w:r>
            <w:r>
              <w:rPr>
                <w:noProof/>
                <w:webHidden/>
              </w:rPr>
              <w:t>17</w:t>
            </w:r>
            <w:r>
              <w:rPr>
                <w:noProof/>
                <w:webHidden/>
              </w:rPr>
              <w:fldChar w:fldCharType="end"/>
            </w:r>
          </w:hyperlink>
        </w:p>
        <w:p w14:paraId="365864D1" w14:textId="0580D387"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36" w:history="1">
            <w:r w:rsidRPr="00BF27B3">
              <w:rPr>
                <w:rStyle w:val="Lienhypertexte"/>
                <w:noProof/>
              </w:rPr>
              <w:t>2.5.3</w:t>
            </w:r>
            <w:r>
              <w:rPr>
                <w:rFonts w:asciiTheme="minorHAnsi" w:eastAsiaTheme="minorEastAsia" w:hAnsiTheme="minorHAnsi"/>
                <w:noProof/>
                <w:lang w:eastAsia="fr-FR"/>
              </w:rPr>
              <w:tab/>
            </w:r>
            <w:r w:rsidRPr="00BF27B3">
              <w:rPr>
                <w:rStyle w:val="Lienhypertexte"/>
                <w:noProof/>
              </w:rPr>
              <w:t>Analyse temporelle et géographique</w:t>
            </w:r>
            <w:r>
              <w:rPr>
                <w:noProof/>
                <w:webHidden/>
              </w:rPr>
              <w:tab/>
            </w:r>
            <w:r>
              <w:rPr>
                <w:noProof/>
                <w:webHidden/>
              </w:rPr>
              <w:fldChar w:fldCharType="begin"/>
            </w:r>
            <w:r>
              <w:rPr>
                <w:noProof/>
                <w:webHidden/>
              </w:rPr>
              <w:instrText xml:space="preserve"> PAGEREF _Toc145514436 \h </w:instrText>
            </w:r>
            <w:r>
              <w:rPr>
                <w:noProof/>
                <w:webHidden/>
              </w:rPr>
            </w:r>
            <w:r>
              <w:rPr>
                <w:noProof/>
                <w:webHidden/>
              </w:rPr>
              <w:fldChar w:fldCharType="separate"/>
            </w:r>
            <w:r>
              <w:rPr>
                <w:noProof/>
                <w:webHidden/>
              </w:rPr>
              <w:t>19</w:t>
            </w:r>
            <w:r>
              <w:rPr>
                <w:noProof/>
                <w:webHidden/>
              </w:rPr>
              <w:fldChar w:fldCharType="end"/>
            </w:r>
          </w:hyperlink>
        </w:p>
        <w:p w14:paraId="78207965" w14:textId="3526BAA6" w:rsidR="00E333C9" w:rsidRDefault="00E333C9">
          <w:pPr>
            <w:pStyle w:val="TM2"/>
            <w:rPr>
              <w:rFonts w:asciiTheme="minorHAnsi" w:eastAsiaTheme="minorEastAsia" w:hAnsiTheme="minorHAnsi"/>
              <w:noProof/>
              <w:lang w:eastAsia="fr-FR"/>
            </w:rPr>
          </w:pPr>
          <w:hyperlink w:anchor="_Toc145514437" w:history="1">
            <w:r w:rsidRPr="00BF27B3">
              <w:rPr>
                <w:rStyle w:val="Lienhypertexte"/>
                <w:noProof/>
              </w:rPr>
              <w:t>2.6</w:t>
            </w:r>
            <w:r>
              <w:rPr>
                <w:rFonts w:asciiTheme="minorHAnsi" w:eastAsiaTheme="minorEastAsia" w:hAnsiTheme="minorHAnsi"/>
                <w:noProof/>
                <w:lang w:eastAsia="fr-FR"/>
              </w:rPr>
              <w:tab/>
            </w:r>
            <w:r w:rsidRPr="00BF27B3">
              <w:rPr>
                <w:rStyle w:val="Lienhypertexte"/>
                <w:noProof/>
              </w:rPr>
              <w:t>Valeurs manquantes</w:t>
            </w:r>
            <w:r>
              <w:rPr>
                <w:noProof/>
                <w:webHidden/>
              </w:rPr>
              <w:tab/>
            </w:r>
            <w:r>
              <w:rPr>
                <w:noProof/>
                <w:webHidden/>
              </w:rPr>
              <w:fldChar w:fldCharType="begin"/>
            </w:r>
            <w:r>
              <w:rPr>
                <w:noProof/>
                <w:webHidden/>
              </w:rPr>
              <w:instrText xml:space="preserve"> PAGEREF _Toc145514437 \h </w:instrText>
            </w:r>
            <w:r>
              <w:rPr>
                <w:noProof/>
                <w:webHidden/>
              </w:rPr>
            </w:r>
            <w:r>
              <w:rPr>
                <w:noProof/>
                <w:webHidden/>
              </w:rPr>
              <w:fldChar w:fldCharType="separate"/>
            </w:r>
            <w:r>
              <w:rPr>
                <w:noProof/>
                <w:webHidden/>
              </w:rPr>
              <w:t>22</w:t>
            </w:r>
            <w:r>
              <w:rPr>
                <w:noProof/>
                <w:webHidden/>
              </w:rPr>
              <w:fldChar w:fldCharType="end"/>
            </w:r>
          </w:hyperlink>
        </w:p>
        <w:p w14:paraId="10DDFEDF" w14:textId="31441B18"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38" w:history="1">
            <w:r w:rsidRPr="00BF27B3">
              <w:rPr>
                <w:rStyle w:val="Lienhypertexte"/>
                <w:noProof/>
              </w:rPr>
              <w:t>2.6.1</w:t>
            </w:r>
            <w:r>
              <w:rPr>
                <w:rFonts w:asciiTheme="minorHAnsi" w:eastAsiaTheme="minorEastAsia" w:hAnsiTheme="minorHAnsi"/>
                <w:noProof/>
                <w:lang w:eastAsia="fr-FR"/>
              </w:rPr>
              <w:tab/>
            </w:r>
            <w:r w:rsidRPr="00BF27B3">
              <w:rPr>
                <w:rStyle w:val="Lienhypertexte"/>
                <w:noProof/>
              </w:rPr>
              <w:t>Vue globale</w:t>
            </w:r>
            <w:r>
              <w:rPr>
                <w:noProof/>
                <w:webHidden/>
              </w:rPr>
              <w:tab/>
            </w:r>
            <w:r>
              <w:rPr>
                <w:noProof/>
                <w:webHidden/>
              </w:rPr>
              <w:fldChar w:fldCharType="begin"/>
            </w:r>
            <w:r>
              <w:rPr>
                <w:noProof/>
                <w:webHidden/>
              </w:rPr>
              <w:instrText xml:space="preserve"> PAGEREF _Toc145514438 \h </w:instrText>
            </w:r>
            <w:r>
              <w:rPr>
                <w:noProof/>
                <w:webHidden/>
              </w:rPr>
            </w:r>
            <w:r>
              <w:rPr>
                <w:noProof/>
                <w:webHidden/>
              </w:rPr>
              <w:fldChar w:fldCharType="separate"/>
            </w:r>
            <w:r>
              <w:rPr>
                <w:noProof/>
                <w:webHidden/>
              </w:rPr>
              <w:t>22</w:t>
            </w:r>
            <w:r>
              <w:rPr>
                <w:noProof/>
                <w:webHidden/>
              </w:rPr>
              <w:fldChar w:fldCharType="end"/>
            </w:r>
          </w:hyperlink>
        </w:p>
        <w:p w14:paraId="2F876922" w14:textId="767D0376"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39" w:history="1">
            <w:r w:rsidRPr="00BF27B3">
              <w:rPr>
                <w:rStyle w:val="Lienhypertexte"/>
                <w:noProof/>
              </w:rPr>
              <w:t>2.6.2</w:t>
            </w:r>
            <w:r>
              <w:rPr>
                <w:rFonts w:asciiTheme="minorHAnsi" w:eastAsiaTheme="minorEastAsia" w:hAnsiTheme="minorHAnsi"/>
                <w:noProof/>
                <w:lang w:eastAsia="fr-FR"/>
              </w:rPr>
              <w:tab/>
            </w:r>
            <w:r w:rsidRPr="00BF27B3">
              <w:rPr>
                <w:rStyle w:val="Lienhypertexte"/>
                <w:noProof/>
              </w:rPr>
              <w:t>Répartition géographique</w:t>
            </w:r>
            <w:r>
              <w:rPr>
                <w:noProof/>
                <w:webHidden/>
              </w:rPr>
              <w:tab/>
            </w:r>
            <w:r>
              <w:rPr>
                <w:noProof/>
                <w:webHidden/>
              </w:rPr>
              <w:fldChar w:fldCharType="begin"/>
            </w:r>
            <w:r>
              <w:rPr>
                <w:noProof/>
                <w:webHidden/>
              </w:rPr>
              <w:instrText xml:space="preserve"> PAGEREF _Toc145514439 \h </w:instrText>
            </w:r>
            <w:r>
              <w:rPr>
                <w:noProof/>
                <w:webHidden/>
              </w:rPr>
            </w:r>
            <w:r>
              <w:rPr>
                <w:noProof/>
                <w:webHidden/>
              </w:rPr>
              <w:fldChar w:fldCharType="separate"/>
            </w:r>
            <w:r>
              <w:rPr>
                <w:noProof/>
                <w:webHidden/>
              </w:rPr>
              <w:t>26</w:t>
            </w:r>
            <w:r>
              <w:rPr>
                <w:noProof/>
                <w:webHidden/>
              </w:rPr>
              <w:fldChar w:fldCharType="end"/>
            </w:r>
          </w:hyperlink>
        </w:p>
        <w:p w14:paraId="78D91910" w14:textId="6BC03B9A"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40" w:history="1">
            <w:r w:rsidRPr="00BF27B3">
              <w:rPr>
                <w:rStyle w:val="Lienhypertexte"/>
                <w:noProof/>
              </w:rPr>
              <w:t>2.6.3</w:t>
            </w:r>
            <w:r>
              <w:rPr>
                <w:rFonts w:asciiTheme="minorHAnsi" w:eastAsiaTheme="minorEastAsia" w:hAnsiTheme="minorHAnsi"/>
                <w:noProof/>
                <w:lang w:eastAsia="fr-FR"/>
              </w:rPr>
              <w:tab/>
            </w:r>
            <w:r w:rsidRPr="00BF27B3">
              <w:rPr>
                <w:rStyle w:val="Lienhypertexte"/>
                <w:noProof/>
              </w:rPr>
              <w:t>Répartition temporelle</w:t>
            </w:r>
            <w:r>
              <w:rPr>
                <w:noProof/>
                <w:webHidden/>
              </w:rPr>
              <w:tab/>
            </w:r>
            <w:r>
              <w:rPr>
                <w:noProof/>
                <w:webHidden/>
              </w:rPr>
              <w:fldChar w:fldCharType="begin"/>
            </w:r>
            <w:r>
              <w:rPr>
                <w:noProof/>
                <w:webHidden/>
              </w:rPr>
              <w:instrText xml:space="preserve"> PAGEREF _Toc145514440 \h </w:instrText>
            </w:r>
            <w:r>
              <w:rPr>
                <w:noProof/>
                <w:webHidden/>
              </w:rPr>
            </w:r>
            <w:r>
              <w:rPr>
                <w:noProof/>
                <w:webHidden/>
              </w:rPr>
              <w:fldChar w:fldCharType="separate"/>
            </w:r>
            <w:r>
              <w:rPr>
                <w:noProof/>
                <w:webHidden/>
              </w:rPr>
              <w:t>27</w:t>
            </w:r>
            <w:r>
              <w:rPr>
                <w:noProof/>
                <w:webHidden/>
              </w:rPr>
              <w:fldChar w:fldCharType="end"/>
            </w:r>
          </w:hyperlink>
        </w:p>
        <w:p w14:paraId="3BA3613D" w14:textId="17DCC199" w:rsidR="00E333C9" w:rsidRDefault="00E333C9">
          <w:pPr>
            <w:pStyle w:val="TM1"/>
            <w:tabs>
              <w:tab w:val="left" w:pos="480"/>
              <w:tab w:val="right" w:leader="dot" w:pos="10188"/>
            </w:tabs>
            <w:rPr>
              <w:rFonts w:asciiTheme="minorHAnsi" w:eastAsiaTheme="minorEastAsia" w:hAnsiTheme="minorHAnsi"/>
              <w:noProof/>
              <w:lang w:eastAsia="fr-FR"/>
            </w:rPr>
          </w:pPr>
          <w:hyperlink w:anchor="_Toc145514441" w:history="1">
            <w:r w:rsidRPr="00BF27B3">
              <w:rPr>
                <w:rStyle w:val="Lienhypertexte"/>
                <w:noProof/>
                <w:lang w:val="en-US"/>
              </w:rPr>
              <w:t>3</w:t>
            </w:r>
            <w:r>
              <w:rPr>
                <w:rFonts w:asciiTheme="minorHAnsi" w:eastAsiaTheme="minorEastAsia" w:hAnsiTheme="minorHAnsi"/>
                <w:noProof/>
                <w:lang w:eastAsia="fr-FR"/>
              </w:rPr>
              <w:tab/>
            </w:r>
            <w:r w:rsidRPr="00BF27B3">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_Toc145514441 \h </w:instrText>
            </w:r>
            <w:r>
              <w:rPr>
                <w:noProof/>
                <w:webHidden/>
              </w:rPr>
            </w:r>
            <w:r>
              <w:rPr>
                <w:noProof/>
                <w:webHidden/>
              </w:rPr>
              <w:fldChar w:fldCharType="separate"/>
            </w:r>
            <w:r>
              <w:rPr>
                <w:noProof/>
                <w:webHidden/>
              </w:rPr>
              <w:t>29</w:t>
            </w:r>
            <w:r>
              <w:rPr>
                <w:noProof/>
                <w:webHidden/>
              </w:rPr>
              <w:fldChar w:fldCharType="end"/>
            </w:r>
          </w:hyperlink>
        </w:p>
        <w:p w14:paraId="05D646B1" w14:textId="64E43EBA" w:rsidR="00E333C9" w:rsidRDefault="00E333C9">
          <w:pPr>
            <w:pStyle w:val="TM2"/>
            <w:rPr>
              <w:rFonts w:asciiTheme="minorHAnsi" w:eastAsiaTheme="minorEastAsia" w:hAnsiTheme="minorHAnsi"/>
              <w:noProof/>
              <w:lang w:eastAsia="fr-FR"/>
            </w:rPr>
          </w:pPr>
          <w:hyperlink w:anchor="_Toc145514442" w:history="1">
            <w:r w:rsidRPr="00BF27B3">
              <w:rPr>
                <w:rStyle w:val="Lienhypertexte"/>
                <w:noProof/>
                <w:lang w:val="en-US"/>
              </w:rPr>
              <w:t>3.1</w:t>
            </w:r>
            <w:r>
              <w:rPr>
                <w:rFonts w:asciiTheme="minorHAnsi" w:eastAsiaTheme="minorEastAsia" w:hAnsiTheme="minorHAnsi"/>
                <w:noProof/>
                <w:lang w:eastAsia="fr-FR"/>
              </w:rPr>
              <w:tab/>
            </w:r>
            <w:r w:rsidRPr="00BF27B3">
              <w:rPr>
                <w:rStyle w:val="Lienhypertexte"/>
                <w:noProof/>
                <w:lang w:val="en-US"/>
              </w:rPr>
              <w:t>Nettoyage des données</w:t>
            </w:r>
            <w:r>
              <w:rPr>
                <w:noProof/>
                <w:webHidden/>
              </w:rPr>
              <w:tab/>
            </w:r>
            <w:r>
              <w:rPr>
                <w:noProof/>
                <w:webHidden/>
              </w:rPr>
              <w:fldChar w:fldCharType="begin"/>
            </w:r>
            <w:r>
              <w:rPr>
                <w:noProof/>
                <w:webHidden/>
              </w:rPr>
              <w:instrText xml:space="preserve"> PAGEREF _Toc145514442 \h </w:instrText>
            </w:r>
            <w:r>
              <w:rPr>
                <w:noProof/>
                <w:webHidden/>
              </w:rPr>
            </w:r>
            <w:r>
              <w:rPr>
                <w:noProof/>
                <w:webHidden/>
              </w:rPr>
              <w:fldChar w:fldCharType="separate"/>
            </w:r>
            <w:r>
              <w:rPr>
                <w:noProof/>
                <w:webHidden/>
              </w:rPr>
              <w:t>29</w:t>
            </w:r>
            <w:r>
              <w:rPr>
                <w:noProof/>
                <w:webHidden/>
              </w:rPr>
              <w:fldChar w:fldCharType="end"/>
            </w:r>
          </w:hyperlink>
        </w:p>
        <w:p w14:paraId="0862AC80" w14:textId="415AA3D3"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43" w:history="1">
            <w:r w:rsidRPr="00BF27B3">
              <w:rPr>
                <w:rStyle w:val="Lienhypertexte"/>
                <w:noProof/>
              </w:rPr>
              <w:t>3.1.1</w:t>
            </w:r>
            <w:r>
              <w:rPr>
                <w:rFonts w:asciiTheme="minorHAnsi" w:eastAsiaTheme="minorEastAsia" w:hAnsiTheme="minorHAnsi"/>
                <w:noProof/>
                <w:lang w:eastAsia="fr-FR"/>
              </w:rPr>
              <w:tab/>
            </w:r>
            <w:r w:rsidRPr="00BF27B3">
              <w:rPr>
                <w:rStyle w:val="Lienhypertexte"/>
                <w:noProof/>
              </w:rPr>
              <w:t>Doublons</w:t>
            </w:r>
            <w:r>
              <w:rPr>
                <w:noProof/>
                <w:webHidden/>
              </w:rPr>
              <w:tab/>
            </w:r>
            <w:r>
              <w:rPr>
                <w:noProof/>
                <w:webHidden/>
              </w:rPr>
              <w:fldChar w:fldCharType="begin"/>
            </w:r>
            <w:r>
              <w:rPr>
                <w:noProof/>
                <w:webHidden/>
              </w:rPr>
              <w:instrText xml:space="preserve"> PAGEREF _Toc145514443 \h </w:instrText>
            </w:r>
            <w:r>
              <w:rPr>
                <w:noProof/>
                <w:webHidden/>
              </w:rPr>
            </w:r>
            <w:r>
              <w:rPr>
                <w:noProof/>
                <w:webHidden/>
              </w:rPr>
              <w:fldChar w:fldCharType="separate"/>
            </w:r>
            <w:r>
              <w:rPr>
                <w:noProof/>
                <w:webHidden/>
              </w:rPr>
              <w:t>29</w:t>
            </w:r>
            <w:r>
              <w:rPr>
                <w:noProof/>
                <w:webHidden/>
              </w:rPr>
              <w:fldChar w:fldCharType="end"/>
            </w:r>
          </w:hyperlink>
        </w:p>
        <w:p w14:paraId="4C8066D1" w14:textId="0F23B77F"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44" w:history="1">
            <w:r w:rsidRPr="00BF27B3">
              <w:rPr>
                <w:rStyle w:val="Lienhypertexte"/>
                <w:noProof/>
              </w:rPr>
              <w:t>3.1.2</w:t>
            </w:r>
            <w:r>
              <w:rPr>
                <w:rFonts w:asciiTheme="minorHAnsi" w:eastAsiaTheme="minorEastAsia" w:hAnsiTheme="minorHAnsi"/>
                <w:noProof/>
                <w:lang w:eastAsia="fr-FR"/>
              </w:rPr>
              <w:tab/>
            </w:r>
            <w:r w:rsidRPr="00BF27B3">
              <w:rPr>
                <w:rStyle w:val="Lienhypertexte"/>
                <w:noProof/>
              </w:rPr>
              <w:t>Traitement des valeurs extrêmes</w:t>
            </w:r>
            <w:r>
              <w:rPr>
                <w:noProof/>
                <w:webHidden/>
              </w:rPr>
              <w:tab/>
            </w:r>
            <w:r>
              <w:rPr>
                <w:noProof/>
                <w:webHidden/>
              </w:rPr>
              <w:fldChar w:fldCharType="begin"/>
            </w:r>
            <w:r>
              <w:rPr>
                <w:noProof/>
                <w:webHidden/>
              </w:rPr>
              <w:instrText xml:space="preserve"> PAGEREF _Toc145514444 \h </w:instrText>
            </w:r>
            <w:r>
              <w:rPr>
                <w:noProof/>
                <w:webHidden/>
              </w:rPr>
            </w:r>
            <w:r>
              <w:rPr>
                <w:noProof/>
                <w:webHidden/>
              </w:rPr>
              <w:fldChar w:fldCharType="separate"/>
            </w:r>
            <w:r>
              <w:rPr>
                <w:noProof/>
                <w:webHidden/>
              </w:rPr>
              <w:t>30</w:t>
            </w:r>
            <w:r>
              <w:rPr>
                <w:noProof/>
                <w:webHidden/>
              </w:rPr>
              <w:fldChar w:fldCharType="end"/>
            </w:r>
          </w:hyperlink>
        </w:p>
        <w:p w14:paraId="74F5423B" w14:textId="2DE261E8"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45" w:history="1">
            <w:r w:rsidRPr="00BF27B3">
              <w:rPr>
                <w:rStyle w:val="Lienhypertexte"/>
                <w:noProof/>
              </w:rPr>
              <w:t>3.1.3</w:t>
            </w:r>
            <w:r>
              <w:rPr>
                <w:rFonts w:asciiTheme="minorHAnsi" w:eastAsiaTheme="minorEastAsia" w:hAnsiTheme="minorHAnsi"/>
                <w:noProof/>
                <w:lang w:eastAsia="fr-FR"/>
              </w:rPr>
              <w:tab/>
            </w:r>
            <w:r w:rsidRPr="00BF27B3">
              <w:rPr>
                <w:rStyle w:val="Lienhypertexte"/>
                <w:noProof/>
              </w:rPr>
              <w:t>Suppression de variables</w:t>
            </w:r>
            <w:r>
              <w:rPr>
                <w:noProof/>
                <w:webHidden/>
              </w:rPr>
              <w:tab/>
            </w:r>
            <w:r>
              <w:rPr>
                <w:noProof/>
                <w:webHidden/>
              </w:rPr>
              <w:fldChar w:fldCharType="begin"/>
            </w:r>
            <w:r>
              <w:rPr>
                <w:noProof/>
                <w:webHidden/>
              </w:rPr>
              <w:instrText xml:space="preserve"> PAGEREF _Toc145514445 \h </w:instrText>
            </w:r>
            <w:r>
              <w:rPr>
                <w:noProof/>
                <w:webHidden/>
              </w:rPr>
            </w:r>
            <w:r>
              <w:rPr>
                <w:noProof/>
                <w:webHidden/>
              </w:rPr>
              <w:fldChar w:fldCharType="separate"/>
            </w:r>
            <w:r>
              <w:rPr>
                <w:noProof/>
                <w:webHidden/>
              </w:rPr>
              <w:t>30</w:t>
            </w:r>
            <w:r>
              <w:rPr>
                <w:noProof/>
                <w:webHidden/>
              </w:rPr>
              <w:fldChar w:fldCharType="end"/>
            </w:r>
          </w:hyperlink>
        </w:p>
        <w:p w14:paraId="7FFAB742" w14:textId="78153E14"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46" w:history="1">
            <w:r w:rsidRPr="00BF27B3">
              <w:rPr>
                <w:rStyle w:val="Lienhypertexte"/>
                <w:noProof/>
              </w:rPr>
              <w:t>3.1.4</w:t>
            </w:r>
            <w:r>
              <w:rPr>
                <w:rFonts w:asciiTheme="minorHAnsi" w:eastAsiaTheme="minorEastAsia" w:hAnsiTheme="minorHAnsi"/>
                <w:noProof/>
                <w:lang w:eastAsia="fr-FR"/>
              </w:rPr>
              <w:tab/>
            </w:r>
            <w:r w:rsidRPr="00BF27B3">
              <w:rPr>
                <w:rStyle w:val="Lienhypertexte"/>
                <w:noProof/>
              </w:rPr>
              <w:t>Suppression des observations</w:t>
            </w:r>
            <w:r>
              <w:rPr>
                <w:noProof/>
                <w:webHidden/>
              </w:rPr>
              <w:tab/>
            </w:r>
            <w:r>
              <w:rPr>
                <w:noProof/>
                <w:webHidden/>
              </w:rPr>
              <w:fldChar w:fldCharType="begin"/>
            </w:r>
            <w:r>
              <w:rPr>
                <w:noProof/>
                <w:webHidden/>
              </w:rPr>
              <w:instrText xml:space="preserve"> PAGEREF _Toc145514446 \h </w:instrText>
            </w:r>
            <w:r>
              <w:rPr>
                <w:noProof/>
                <w:webHidden/>
              </w:rPr>
            </w:r>
            <w:r>
              <w:rPr>
                <w:noProof/>
                <w:webHidden/>
              </w:rPr>
              <w:fldChar w:fldCharType="separate"/>
            </w:r>
            <w:r>
              <w:rPr>
                <w:noProof/>
                <w:webHidden/>
              </w:rPr>
              <w:t>30</w:t>
            </w:r>
            <w:r>
              <w:rPr>
                <w:noProof/>
                <w:webHidden/>
              </w:rPr>
              <w:fldChar w:fldCharType="end"/>
            </w:r>
          </w:hyperlink>
        </w:p>
        <w:p w14:paraId="5055597C" w14:textId="3F659924"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47" w:history="1">
            <w:r w:rsidRPr="00BF27B3">
              <w:rPr>
                <w:rStyle w:val="Lienhypertexte"/>
                <w:noProof/>
              </w:rPr>
              <w:t>3.1.5</w:t>
            </w:r>
            <w:r>
              <w:rPr>
                <w:rFonts w:asciiTheme="minorHAnsi" w:eastAsiaTheme="minorEastAsia" w:hAnsiTheme="minorHAnsi"/>
                <w:noProof/>
                <w:lang w:eastAsia="fr-FR"/>
              </w:rPr>
              <w:tab/>
            </w:r>
            <w:r w:rsidRPr="00BF27B3">
              <w:rPr>
                <w:rStyle w:val="Lienhypertexte"/>
                <w:noProof/>
              </w:rPr>
              <w:t>Complétion des données manquantes à l’aide d’autre source de données complémentaire</w:t>
            </w:r>
            <w:r>
              <w:rPr>
                <w:noProof/>
                <w:webHidden/>
              </w:rPr>
              <w:tab/>
            </w:r>
            <w:r>
              <w:rPr>
                <w:noProof/>
                <w:webHidden/>
              </w:rPr>
              <w:fldChar w:fldCharType="begin"/>
            </w:r>
            <w:r>
              <w:rPr>
                <w:noProof/>
                <w:webHidden/>
              </w:rPr>
              <w:instrText xml:space="preserve"> PAGEREF _Toc145514447 \h </w:instrText>
            </w:r>
            <w:r>
              <w:rPr>
                <w:noProof/>
                <w:webHidden/>
              </w:rPr>
            </w:r>
            <w:r>
              <w:rPr>
                <w:noProof/>
                <w:webHidden/>
              </w:rPr>
              <w:fldChar w:fldCharType="separate"/>
            </w:r>
            <w:r>
              <w:rPr>
                <w:noProof/>
                <w:webHidden/>
              </w:rPr>
              <w:t>31</w:t>
            </w:r>
            <w:r>
              <w:rPr>
                <w:noProof/>
                <w:webHidden/>
              </w:rPr>
              <w:fldChar w:fldCharType="end"/>
            </w:r>
          </w:hyperlink>
        </w:p>
        <w:p w14:paraId="7556C349" w14:textId="49369545"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48" w:history="1">
            <w:r w:rsidRPr="00BF27B3">
              <w:rPr>
                <w:rStyle w:val="Lienhypertexte"/>
                <w:noProof/>
              </w:rPr>
              <w:t>3.1.6</w:t>
            </w:r>
            <w:r>
              <w:rPr>
                <w:rFonts w:asciiTheme="minorHAnsi" w:eastAsiaTheme="minorEastAsia" w:hAnsiTheme="minorHAnsi"/>
                <w:noProof/>
                <w:lang w:eastAsia="fr-FR"/>
              </w:rPr>
              <w:tab/>
            </w:r>
            <w:r w:rsidRPr="00BF27B3">
              <w:rPr>
                <w:rStyle w:val="Lienhypertexte"/>
                <w:noProof/>
              </w:rPr>
              <w:t>Imputation des données manquantes</w:t>
            </w:r>
            <w:r>
              <w:rPr>
                <w:noProof/>
                <w:webHidden/>
              </w:rPr>
              <w:tab/>
            </w:r>
            <w:r>
              <w:rPr>
                <w:noProof/>
                <w:webHidden/>
              </w:rPr>
              <w:fldChar w:fldCharType="begin"/>
            </w:r>
            <w:r>
              <w:rPr>
                <w:noProof/>
                <w:webHidden/>
              </w:rPr>
              <w:instrText xml:space="preserve"> PAGEREF _Toc145514448 \h </w:instrText>
            </w:r>
            <w:r>
              <w:rPr>
                <w:noProof/>
                <w:webHidden/>
              </w:rPr>
            </w:r>
            <w:r>
              <w:rPr>
                <w:noProof/>
                <w:webHidden/>
              </w:rPr>
              <w:fldChar w:fldCharType="separate"/>
            </w:r>
            <w:r>
              <w:rPr>
                <w:noProof/>
                <w:webHidden/>
              </w:rPr>
              <w:t>33</w:t>
            </w:r>
            <w:r>
              <w:rPr>
                <w:noProof/>
                <w:webHidden/>
              </w:rPr>
              <w:fldChar w:fldCharType="end"/>
            </w:r>
          </w:hyperlink>
        </w:p>
        <w:p w14:paraId="1C8EAE2C" w14:textId="30B9954F" w:rsidR="00E333C9" w:rsidRDefault="00E333C9">
          <w:pPr>
            <w:pStyle w:val="TM2"/>
            <w:rPr>
              <w:rFonts w:asciiTheme="minorHAnsi" w:eastAsiaTheme="minorEastAsia" w:hAnsiTheme="minorHAnsi"/>
              <w:noProof/>
              <w:lang w:eastAsia="fr-FR"/>
            </w:rPr>
          </w:pPr>
          <w:hyperlink w:anchor="_Toc145514449" w:history="1">
            <w:r w:rsidRPr="00BF27B3">
              <w:rPr>
                <w:rStyle w:val="Lienhypertexte"/>
                <w:noProof/>
              </w:rPr>
              <w:t>3.2</w:t>
            </w:r>
            <w:r>
              <w:rPr>
                <w:rFonts w:asciiTheme="minorHAnsi" w:eastAsiaTheme="minorEastAsia" w:hAnsiTheme="minorHAnsi"/>
                <w:noProof/>
                <w:lang w:eastAsia="fr-FR"/>
              </w:rPr>
              <w:tab/>
            </w:r>
            <w:r w:rsidRPr="00BF27B3">
              <w:rPr>
                <w:rStyle w:val="Lienhypertexte"/>
                <w:noProof/>
              </w:rPr>
              <w:t>Transformation des données</w:t>
            </w:r>
            <w:r>
              <w:rPr>
                <w:noProof/>
                <w:webHidden/>
              </w:rPr>
              <w:tab/>
            </w:r>
            <w:r>
              <w:rPr>
                <w:noProof/>
                <w:webHidden/>
              </w:rPr>
              <w:fldChar w:fldCharType="begin"/>
            </w:r>
            <w:r>
              <w:rPr>
                <w:noProof/>
                <w:webHidden/>
              </w:rPr>
              <w:instrText xml:space="preserve"> PAGEREF _Toc145514449 \h </w:instrText>
            </w:r>
            <w:r>
              <w:rPr>
                <w:noProof/>
                <w:webHidden/>
              </w:rPr>
            </w:r>
            <w:r>
              <w:rPr>
                <w:noProof/>
                <w:webHidden/>
              </w:rPr>
              <w:fldChar w:fldCharType="separate"/>
            </w:r>
            <w:r>
              <w:rPr>
                <w:noProof/>
                <w:webHidden/>
              </w:rPr>
              <w:t>39</w:t>
            </w:r>
            <w:r>
              <w:rPr>
                <w:noProof/>
                <w:webHidden/>
              </w:rPr>
              <w:fldChar w:fldCharType="end"/>
            </w:r>
          </w:hyperlink>
        </w:p>
        <w:p w14:paraId="28BCA221" w14:textId="1A1BB0EE"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50" w:history="1">
            <w:r w:rsidRPr="00BF27B3">
              <w:rPr>
                <w:rStyle w:val="Lienhypertexte"/>
                <w:noProof/>
              </w:rPr>
              <w:t>3.2.1</w:t>
            </w:r>
            <w:r>
              <w:rPr>
                <w:rFonts w:asciiTheme="minorHAnsi" w:eastAsiaTheme="minorEastAsia" w:hAnsiTheme="minorHAnsi"/>
                <w:noProof/>
                <w:lang w:eastAsia="fr-FR"/>
              </w:rPr>
              <w:tab/>
            </w:r>
            <w:r w:rsidRPr="00BF27B3">
              <w:rPr>
                <w:rStyle w:val="Lienhypertexte"/>
                <w:noProof/>
              </w:rPr>
              <w:t>Booléens</w:t>
            </w:r>
            <w:r>
              <w:rPr>
                <w:noProof/>
                <w:webHidden/>
              </w:rPr>
              <w:tab/>
            </w:r>
            <w:r>
              <w:rPr>
                <w:noProof/>
                <w:webHidden/>
              </w:rPr>
              <w:fldChar w:fldCharType="begin"/>
            </w:r>
            <w:r>
              <w:rPr>
                <w:noProof/>
                <w:webHidden/>
              </w:rPr>
              <w:instrText xml:space="preserve"> PAGEREF _Toc145514450 \h </w:instrText>
            </w:r>
            <w:r>
              <w:rPr>
                <w:noProof/>
                <w:webHidden/>
              </w:rPr>
            </w:r>
            <w:r>
              <w:rPr>
                <w:noProof/>
                <w:webHidden/>
              </w:rPr>
              <w:fldChar w:fldCharType="separate"/>
            </w:r>
            <w:r>
              <w:rPr>
                <w:noProof/>
                <w:webHidden/>
              </w:rPr>
              <w:t>39</w:t>
            </w:r>
            <w:r>
              <w:rPr>
                <w:noProof/>
                <w:webHidden/>
              </w:rPr>
              <w:fldChar w:fldCharType="end"/>
            </w:r>
          </w:hyperlink>
        </w:p>
        <w:p w14:paraId="67A4A527" w14:textId="4A3526A4"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51" w:history="1">
            <w:r w:rsidRPr="00BF27B3">
              <w:rPr>
                <w:rStyle w:val="Lienhypertexte"/>
                <w:noProof/>
              </w:rPr>
              <w:t>3.2.2</w:t>
            </w:r>
            <w:r>
              <w:rPr>
                <w:rFonts w:asciiTheme="minorHAnsi" w:eastAsiaTheme="minorEastAsia" w:hAnsiTheme="minorHAnsi"/>
                <w:noProof/>
                <w:lang w:eastAsia="fr-FR"/>
              </w:rPr>
              <w:tab/>
            </w:r>
            <w:r w:rsidRPr="00BF27B3">
              <w:rPr>
                <w:rStyle w:val="Lienhypertexte"/>
                <w:noProof/>
              </w:rPr>
              <w:t>Directions du vent</w:t>
            </w:r>
            <w:r>
              <w:rPr>
                <w:noProof/>
                <w:webHidden/>
              </w:rPr>
              <w:tab/>
            </w:r>
            <w:r>
              <w:rPr>
                <w:noProof/>
                <w:webHidden/>
              </w:rPr>
              <w:fldChar w:fldCharType="begin"/>
            </w:r>
            <w:r>
              <w:rPr>
                <w:noProof/>
                <w:webHidden/>
              </w:rPr>
              <w:instrText xml:space="preserve"> PAGEREF _Toc145514451 \h </w:instrText>
            </w:r>
            <w:r>
              <w:rPr>
                <w:noProof/>
                <w:webHidden/>
              </w:rPr>
            </w:r>
            <w:r>
              <w:rPr>
                <w:noProof/>
                <w:webHidden/>
              </w:rPr>
              <w:fldChar w:fldCharType="separate"/>
            </w:r>
            <w:r>
              <w:rPr>
                <w:noProof/>
                <w:webHidden/>
              </w:rPr>
              <w:t>39</w:t>
            </w:r>
            <w:r>
              <w:rPr>
                <w:noProof/>
                <w:webHidden/>
              </w:rPr>
              <w:fldChar w:fldCharType="end"/>
            </w:r>
          </w:hyperlink>
        </w:p>
        <w:p w14:paraId="3260A8DA" w14:textId="04AD27D6" w:rsidR="00E333C9" w:rsidRDefault="00E333C9">
          <w:pPr>
            <w:pStyle w:val="TM2"/>
            <w:rPr>
              <w:rFonts w:asciiTheme="minorHAnsi" w:eastAsiaTheme="minorEastAsia" w:hAnsiTheme="minorHAnsi"/>
              <w:noProof/>
              <w:lang w:eastAsia="fr-FR"/>
            </w:rPr>
          </w:pPr>
          <w:hyperlink w:anchor="_Toc145514452" w:history="1">
            <w:r w:rsidRPr="00BF27B3">
              <w:rPr>
                <w:rStyle w:val="Lienhypertexte"/>
                <w:noProof/>
              </w:rPr>
              <w:t>3.3</w:t>
            </w:r>
            <w:r>
              <w:rPr>
                <w:rFonts w:asciiTheme="minorHAnsi" w:eastAsiaTheme="minorEastAsia" w:hAnsiTheme="minorHAnsi"/>
                <w:noProof/>
                <w:lang w:eastAsia="fr-FR"/>
              </w:rPr>
              <w:tab/>
            </w:r>
            <w:r w:rsidRPr="00BF27B3">
              <w:rPr>
                <w:rStyle w:val="Lienhypertexte"/>
                <w:noProof/>
              </w:rPr>
              <w:t>Ajout de variables</w:t>
            </w:r>
            <w:r>
              <w:rPr>
                <w:noProof/>
                <w:webHidden/>
              </w:rPr>
              <w:tab/>
            </w:r>
            <w:r>
              <w:rPr>
                <w:noProof/>
                <w:webHidden/>
              </w:rPr>
              <w:fldChar w:fldCharType="begin"/>
            </w:r>
            <w:r>
              <w:rPr>
                <w:noProof/>
                <w:webHidden/>
              </w:rPr>
              <w:instrText xml:space="preserve"> PAGEREF _Toc145514452 \h </w:instrText>
            </w:r>
            <w:r>
              <w:rPr>
                <w:noProof/>
                <w:webHidden/>
              </w:rPr>
            </w:r>
            <w:r>
              <w:rPr>
                <w:noProof/>
                <w:webHidden/>
              </w:rPr>
              <w:fldChar w:fldCharType="separate"/>
            </w:r>
            <w:r>
              <w:rPr>
                <w:noProof/>
                <w:webHidden/>
              </w:rPr>
              <w:t>39</w:t>
            </w:r>
            <w:r>
              <w:rPr>
                <w:noProof/>
                <w:webHidden/>
              </w:rPr>
              <w:fldChar w:fldCharType="end"/>
            </w:r>
          </w:hyperlink>
        </w:p>
        <w:p w14:paraId="413A8B50" w14:textId="669DBD3C"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53" w:history="1">
            <w:r w:rsidRPr="00BF27B3">
              <w:rPr>
                <w:rStyle w:val="Lienhypertexte"/>
                <w:noProof/>
              </w:rPr>
              <w:t>3.3.1</w:t>
            </w:r>
            <w:r>
              <w:rPr>
                <w:rFonts w:asciiTheme="minorHAnsi" w:eastAsiaTheme="minorEastAsia" w:hAnsiTheme="minorHAnsi"/>
                <w:noProof/>
                <w:lang w:eastAsia="fr-FR"/>
              </w:rPr>
              <w:tab/>
            </w:r>
            <w:r w:rsidRPr="00BF27B3">
              <w:rPr>
                <w:rStyle w:val="Lienhypertexte"/>
                <w:noProof/>
              </w:rPr>
              <w:t>Coordonnées des villes</w:t>
            </w:r>
            <w:r>
              <w:rPr>
                <w:noProof/>
                <w:webHidden/>
              </w:rPr>
              <w:tab/>
            </w:r>
            <w:r>
              <w:rPr>
                <w:noProof/>
                <w:webHidden/>
              </w:rPr>
              <w:fldChar w:fldCharType="begin"/>
            </w:r>
            <w:r>
              <w:rPr>
                <w:noProof/>
                <w:webHidden/>
              </w:rPr>
              <w:instrText xml:space="preserve"> PAGEREF _Toc145514453 \h </w:instrText>
            </w:r>
            <w:r>
              <w:rPr>
                <w:noProof/>
                <w:webHidden/>
              </w:rPr>
            </w:r>
            <w:r>
              <w:rPr>
                <w:noProof/>
                <w:webHidden/>
              </w:rPr>
              <w:fldChar w:fldCharType="separate"/>
            </w:r>
            <w:r>
              <w:rPr>
                <w:noProof/>
                <w:webHidden/>
              </w:rPr>
              <w:t>39</w:t>
            </w:r>
            <w:r>
              <w:rPr>
                <w:noProof/>
                <w:webHidden/>
              </w:rPr>
              <w:fldChar w:fldCharType="end"/>
            </w:r>
          </w:hyperlink>
        </w:p>
        <w:p w14:paraId="7DFF46EA" w14:textId="320B9801"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54" w:history="1">
            <w:r w:rsidRPr="00BF27B3">
              <w:rPr>
                <w:rStyle w:val="Lienhypertexte"/>
                <w:noProof/>
              </w:rPr>
              <w:t>3.3.2</w:t>
            </w:r>
            <w:r>
              <w:rPr>
                <w:rFonts w:asciiTheme="minorHAnsi" w:eastAsiaTheme="minorEastAsia" w:hAnsiTheme="minorHAnsi"/>
                <w:noProof/>
                <w:lang w:eastAsia="fr-FR"/>
              </w:rPr>
              <w:tab/>
            </w:r>
            <w:r w:rsidRPr="00BF27B3">
              <w:rPr>
                <w:rStyle w:val="Lienhypertexte"/>
                <w:noProof/>
              </w:rPr>
              <w:t>Amplitude thermique</w:t>
            </w:r>
            <w:r>
              <w:rPr>
                <w:noProof/>
                <w:webHidden/>
              </w:rPr>
              <w:tab/>
            </w:r>
            <w:r>
              <w:rPr>
                <w:noProof/>
                <w:webHidden/>
              </w:rPr>
              <w:fldChar w:fldCharType="begin"/>
            </w:r>
            <w:r>
              <w:rPr>
                <w:noProof/>
                <w:webHidden/>
              </w:rPr>
              <w:instrText xml:space="preserve"> PAGEREF _Toc145514454 \h </w:instrText>
            </w:r>
            <w:r>
              <w:rPr>
                <w:noProof/>
                <w:webHidden/>
              </w:rPr>
            </w:r>
            <w:r>
              <w:rPr>
                <w:noProof/>
                <w:webHidden/>
              </w:rPr>
              <w:fldChar w:fldCharType="separate"/>
            </w:r>
            <w:r>
              <w:rPr>
                <w:noProof/>
                <w:webHidden/>
              </w:rPr>
              <w:t>39</w:t>
            </w:r>
            <w:r>
              <w:rPr>
                <w:noProof/>
                <w:webHidden/>
              </w:rPr>
              <w:fldChar w:fldCharType="end"/>
            </w:r>
          </w:hyperlink>
        </w:p>
        <w:p w14:paraId="45506A74" w14:textId="2384A16B"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60" w:history="1">
            <w:r w:rsidRPr="00BF27B3">
              <w:rPr>
                <w:rStyle w:val="Lienhypertexte"/>
                <w:noProof/>
              </w:rPr>
              <w:t>3.3.3</w:t>
            </w:r>
            <w:r>
              <w:rPr>
                <w:rFonts w:asciiTheme="minorHAnsi" w:eastAsiaTheme="minorEastAsia" w:hAnsiTheme="minorHAnsi"/>
                <w:noProof/>
                <w:lang w:eastAsia="fr-FR"/>
              </w:rPr>
              <w:tab/>
            </w:r>
            <w:r w:rsidRPr="00BF27B3">
              <w:rPr>
                <w:rStyle w:val="Lienhypertexte"/>
                <w:noProof/>
              </w:rPr>
              <w:t>Information climatique</w:t>
            </w:r>
            <w:r>
              <w:rPr>
                <w:noProof/>
                <w:webHidden/>
              </w:rPr>
              <w:tab/>
            </w:r>
            <w:r>
              <w:rPr>
                <w:noProof/>
                <w:webHidden/>
              </w:rPr>
              <w:fldChar w:fldCharType="begin"/>
            </w:r>
            <w:r>
              <w:rPr>
                <w:noProof/>
                <w:webHidden/>
              </w:rPr>
              <w:instrText xml:space="preserve"> PAGEREF _Toc145514460 \h </w:instrText>
            </w:r>
            <w:r>
              <w:rPr>
                <w:noProof/>
                <w:webHidden/>
              </w:rPr>
            </w:r>
            <w:r>
              <w:rPr>
                <w:noProof/>
                <w:webHidden/>
              </w:rPr>
              <w:fldChar w:fldCharType="separate"/>
            </w:r>
            <w:r>
              <w:rPr>
                <w:noProof/>
                <w:webHidden/>
              </w:rPr>
              <w:t>41</w:t>
            </w:r>
            <w:r>
              <w:rPr>
                <w:noProof/>
                <w:webHidden/>
              </w:rPr>
              <w:fldChar w:fldCharType="end"/>
            </w:r>
          </w:hyperlink>
        </w:p>
        <w:p w14:paraId="3910D043" w14:textId="3ECD8E63"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61" w:history="1">
            <w:r w:rsidRPr="00BF27B3">
              <w:rPr>
                <w:rStyle w:val="Lienhypertexte"/>
                <w:noProof/>
              </w:rPr>
              <w:t>3.3.4</w:t>
            </w:r>
            <w:r>
              <w:rPr>
                <w:rFonts w:asciiTheme="minorHAnsi" w:eastAsiaTheme="minorEastAsia" w:hAnsiTheme="minorHAnsi"/>
                <w:noProof/>
                <w:lang w:eastAsia="fr-FR"/>
              </w:rPr>
              <w:tab/>
            </w:r>
            <w:r w:rsidRPr="00BF27B3">
              <w:rPr>
                <w:rStyle w:val="Lienhypertexte"/>
                <w:noProof/>
              </w:rPr>
              <w:t>Corrélations des nouvelles variables</w:t>
            </w:r>
            <w:r>
              <w:rPr>
                <w:noProof/>
                <w:webHidden/>
              </w:rPr>
              <w:tab/>
            </w:r>
            <w:r>
              <w:rPr>
                <w:noProof/>
                <w:webHidden/>
              </w:rPr>
              <w:fldChar w:fldCharType="begin"/>
            </w:r>
            <w:r>
              <w:rPr>
                <w:noProof/>
                <w:webHidden/>
              </w:rPr>
              <w:instrText xml:space="preserve"> PAGEREF _Toc145514461 \h </w:instrText>
            </w:r>
            <w:r>
              <w:rPr>
                <w:noProof/>
                <w:webHidden/>
              </w:rPr>
            </w:r>
            <w:r>
              <w:rPr>
                <w:noProof/>
                <w:webHidden/>
              </w:rPr>
              <w:fldChar w:fldCharType="separate"/>
            </w:r>
            <w:r>
              <w:rPr>
                <w:noProof/>
                <w:webHidden/>
              </w:rPr>
              <w:t>44</w:t>
            </w:r>
            <w:r>
              <w:rPr>
                <w:noProof/>
                <w:webHidden/>
              </w:rPr>
              <w:fldChar w:fldCharType="end"/>
            </w:r>
          </w:hyperlink>
        </w:p>
        <w:p w14:paraId="5512784D" w14:textId="5163A019" w:rsidR="00E333C9" w:rsidRDefault="00E333C9">
          <w:pPr>
            <w:pStyle w:val="TM3"/>
            <w:tabs>
              <w:tab w:val="left" w:pos="1440"/>
              <w:tab w:val="right" w:leader="dot" w:pos="10188"/>
            </w:tabs>
            <w:rPr>
              <w:rFonts w:asciiTheme="minorHAnsi" w:eastAsiaTheme="minorEastAsia" w:hAnsiTheme="minorHAnsi"/>
              <w:noProof/>
              <w:lang w:eastAsia="fr-FR"/>
            </w:rPr>
          </w:pPr>
          <w:hyperlink w:anchor="_Toc145514462" w:history="1">
            <w:r w:rsidRPr="00BF27B3">
              <w:rPr>
                <w:rStyle w:val="Lienhypertexte"/>
                <w:noProof/>
              </w:rPr>
              <w:t>3.3.5</w:t>
            </w:r>
            <w:r>
              <w:rPr>
                <w:rFonts w:asciiTheme="minorHAnsi" w:eastAsiaTheme="minorEastAsia" w:hAnsiTheme="minorHAnsi"/>
                <w:noProof/>
                <w:lang w:eastAsia="fr-FR"/>
              </w:rPr>
              <w:tab/>
            </w:r>
            <w:r w:rsidRPr="00BF27B3">
              <w:rPr>
                <w:rStyle w:val="Lienhypertexte"/>
                <w:noProof/>
              </w:rPr>
              <w:t>Normalisation et standardisation</w:t>
            </w:r>
            <w:r>
              <w:rPr>
                <w:noProof/>
                <w:webHidden/>
              </w:rPr>
              <w:tab/>
            </w:r>
            <w:r>
              <w:rPr>
                <w:noProof/>
                <w:webHidden/>
              </w:rPr>
              <w:fldChar w:fldCharType="begin"/>
            </w:r>
            <w:r>
              <w:rPr>
                <w:noProof/>
                <w:webHidden/>
              </w:rPr>
              <w:instrText xml:space="preserve"> PAGEREF _Toc145514462 \h </w:instrText>
            </w:r>
            <w:r>
              <w:rPr>
                <w:noProof/>
                <w:webHidden/>
              </w:rPr>
            </w:r>
            <w:r>
              <w:rPr>
                <w:noProof/>
                <w:webHidden/>
              </w:rPr>
              <w:fldChar w:fldCharType="separate"/>
            </w:r>
            <w:r>
              <w:rPr>
                <w:noProof/>
                <w:webHidden/>
              </w:rPr>
              <w:t>46</w:t>
            </w:r>
            <w:r>
              <w:rPr>
                <w:noProof/>
                <w:webHidden/>
              </w:rPr>
              <w:fldChar w:fldCharType="end"/>
            </w:r>
          </w:hyperlink>
        </w:p>
        <w:p w14:paraId="409DF345" w14:textId="2D74ACFE" w:rsidR="00E333C9" w:rsidRDefault="00E333C9">
          <w:pPr>
            <w:pStyle w:val="TM1"/>
            <w:tabs>
              <w:tab w:val="left" w:pos="480"/>
              <w:tab w:val="right" w:leader="dot" w:pos="10188"/>
            </w:tabs>
            <w:rPr>
              <w:rFonts w:asciiTheme="minorHAnsi" w:eastAsiaTheme="minorEastAsia" w:hAnsiTheme="minorHAnsi"/>
              <w:noProof/>
              <w:lang w:eastAsia="fr-FR"/>
            </w:rPr>
          </w:pPr>
          <w:hyperlink w:anchor="_Toc145514471" w:history="1">
            <w:r w:rsidRPr="00BF27B3">
              <w:rPr>
                <w:rStyle w:val="Lienhypertexte"/>
                <w:noProof/>
              </w:rPr>
              <w:t>4</w:t>
            </w:r>
            <w:r>
              <w:rPr>
                <w:rFonts w:asciiTheme="minorHAnsi" w:eastAsiaTheme="minorEastAsia" w:hAnsiTheme="minorHAnsi"/>
                <w:noProof/>
                <w:lang w:eastAsia="fr-FR"/>
              </w:rPr>
              <w:tab/>
            </w:r>
            <w:r w:rsidRPr="00BF27B3">
              <w:rPr>
                <w:rStyle w:val="Lienhypertexte"/>
                <w:noProof/>
              </w:rPr>
              <w:t>Conclusion</w:t>
            </w:r>
            <w:r>
              <w:rPr>
                <w:noProof/>
                <w:webHidden/>
              </w:rPr>
              <w:tab/>
            </w:r>
            <w:r>
              <w:rPr>
                <w:noProof/>
                <w:webHidden/>
              </w:rPr>
              <w:fldChar w:fldCharType="begin"/>
            </w:r>
            <w:r>
              <w:rPr>
                <w:noProof/>
                <w:webHidden/>
              </w:rPr>
              <w:instrText xml:space="preserve"> PAGEREF _Toc145514471 \h </w:instrText>
            </w:r>
            <w:r>
              <w:rPr>
                <w:noProof/>
                <w:webHidden/>
              </w:rPr>
            </w:r>
            <w:r>
              <w:rPr>
                <w:noProof/>
                <w:webHidden/>
              </w:rPr>
              <w:fldChar w:fldCharType="separate"/>
            </w:r>
            <w:r>
              <w:rPr>
                <w:noProof/>
                <w:webHidden/>
              </w:rPr>
              <w:t>46</w:t>
            </w:r>
            <w:r>
              <w:rPr>
                <w:noProof/>
                <w:webHidden/>
              </w:rPr>
              <w:fldChar w:fldCharType="end"/>
            </w:r>
          </w:hyperlink>
        </w:p>
        <w:p w14:paraId="11DA634F" w14:textId="3C51E1D9"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0" w:name="_Toc145514420"/>
      <w:r w:rsidRPr="009B4D1B">
        <w:lastRenderedPageBreak/>
        <w:t>Introduction</w:t>
      </w:r>
      <w:bookmarkEnd w:id="0"/>
    </w:p>
    <w:p w14:paraId="0473784B" w14:textId="77777777" w:rsidR="002E30B2" w:rsidRPr="002E30B2" w:rsidRDefault="002E30B2" w:rsidP="002E30B2"/>
    <w:p w14:paraId="0DFB4A8C" w14:textId="1045D562" w:rsidR="002E30B2" w:rsidRDefault="002E30B2" w:rsidP="002E30B2">
      <w:pPr>
        <w:pStyle w:val="Titre2"/>
      </w:pPr>
      <w:bookmarkStart w:id="1" w:name="_Toc145514421"/>
      <w:r>
        <w:t>Objectifs</w:t>
      </w:r>
      <w:bookmarkEnd w:id="1"/>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w:t>
      </w:r>
      <w:proofErr w:type="spellStart"/>
      <w:r w:rsidR="007602C7">
        <w:t>RainTomorrow</w:t>
      </w:r>
      <w:proofErr w:type="spellEnd"/>
      <w:r w:rsidR="007602C7">
        <w:t>)</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2" w:name="_Toc145514422"/>
      <w:r>
        <w:t>Contexte historique et enjeux</w:t>
      </w:r>
      <w:bookmarkEnd w:id="2"/>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3" w:name="_Toc145514423"/>
      <w:r>
        <w:t>Contexte géographique et climatique</w:t>
      </w:r>
      <w:bookmarkEnd w:id="3"/>
    </w:p>
    <w:p w14:paraId="486157AE" w14:textId="77777777" w:rsidR="00597A73" w:rsidRDefault="00597A73" w:rsidP="00597A73">
      <w:pPr>
        <w:pStyle w:val="Corpsdetexte"/>
      </w:pPr>
      <w:r>
        <w:t>L’Australie est une immense île située entre l’Océan Pacifique et Indien. Elle se trouve dans l’hémisphère sud, ce qui implique que les saisons sont décalées de 6 mois par rapport à celles de l’hémisphère nord.</w:t>
      </w:r>
    </w:p>
    <w:p w14:paraId="596D904A" w14:textId="77777777" w:rsidR="00597A73" w:rsidRDefault="00597A73" w:rsidP="00597A73">
      <w:pPr>
        <w:pStyle w:val="Corpsdetexte"/>
      </w:pPr>
      <w:r>
        <w:t>Au centre du pays se trouvent d’immenses déserts, occupant 18% du territoire. Leur climat est aride.</w:t>
      </w:r>
    </w:p>
    <w:p w14:paraId="5B455E2B" w14:textId="77777777" w:rsidR="00597A73" w:rsidRDefault="00597A73" w:rsidP="00597A7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0F3A780F" w14:textId="77777777" w:rsidR="00597A73" w:rsidRDefault="00597A73" w:rsidP="00597A73">
      <w:pPr>
        <w:pStyle w:val="Corpsdetexte"/>
      </w:pPr>
      <w:r>
        <w:t xml:space="preserve">De vastes forêts tropicales longent également la côte est, en particulier sur la partie nord-est, entre l’océan Pacifique et la Cordillère australienne. Il s’agit de zones humides. </w:t>
      </w:r>
    </w:p>
    <w:p w14:paraId="511C8228" w14:textId="77777777" w:rsidR="00597A73" w:rsidRDefault="00597A73" w:rsidP="00597A73">
      <w:pPr>
        <w:pStyle w:val="Corpsdetexte"/>
      </w:pPr>
      <w:r>
        <w:t>Le reste du pays est constitué de plaines de basse altitude, avec une végétation de savane tropicale au nord et de forêt de type méditerranéenne au sud.</w:t>
      </w:r>
    </w:p>
    <w:p w14:paraId="4DBA26E6" w14:textId="77777777" w:rsidR="00597A73" w:rsidRDefault="00597A73" w:rsidP="00597A73">
      <w:pPr>
        <w:pStyle w:val="Corpsdetexte"/>
      </w:pPr>
      <w:r>
        <w:t>De nombreuses îles entourent l’île principale, telles l’île de Tasmanie, au sud-est, et l’île de Norfolk, à plus de 1400km à l’est.</w:t>
      </w:r>
    </w:p>
    <w:p w14:paraId="5924A716" w14:textId="27385194" w:rsidR="00597A73" w:rsidRDefault="00597A73" w:rsidP="00597A73">
      <w:pPr>
        <w:pStyle w:val="Corpsdetexte"/>
      </w:pPr>
      <w:r>
        <w:t xml:space="preserve">L’Australie possède des climats variés, tropical au nord avec des précipitations particulièrement importantes du fait de la mousson, jusqu’à un climat désertique au centre avec des températures élevées et </w:t>
      </w:r>
      <w:r>
        <w:lastRenderedPageBreak/>
        <w:t>peu de précipitations, en passant par un climat tempéré au sud-est. Plusieurs cartes de climats existent, avec des répartitions qui divergent sensiblement et des stratifications plus ou moins riches. En voici une :</w:t>
      </w:r>
    </w:p>
    <w:p w14:paraId="6E2AEA3B" w14:textId="77777777" w:rsidR="00597A73" w:rsidRDefault="00597A73" w:rsidP="00597A73">
      <w:pPr>
        <w:pStyle w:val="Corpsdetexte"/>
      </w:pPr>
    </w:p>
    <w:p w14:paraId="7F68C135" w14:textId="77777777" w:rsidR="00597A73" w:rsidRDefault="00597A73" w:rsidP="00597A73">
      <w:pPr>
        <w:pStyle w:val="Corpsdetexte"/>
      </w:pPr>
      <w:r>
        <w:rPr>
          <w:noProof/>
          <w:lang w:eastAsia="fr-FR"/>
        </w:rPr>
        <w:drawing>
          <wp:inline distT="0" distB="0" distL="0" distR="0" wp14:anchorId="7DB4FB84" wp14:editId="2321E972">
            <wp:extent cx="6475730" cy="5859713"/>
            <wp:effectExtent l="0" t="0" r="1270" b="8255"/>
            <wp:docPr id="7" name="Imag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70C8FE1F" w14:textId="77777777" w:rsidR="00597A73" w:rsidRDefault="00597A73" w:rsidP="00E9563D">
      <w:pPr>
        <w:pStyle w:val="Corpsdetexte"/>
        <w:jc w:val="center"/>
      </w:pPr>
      <w:r>
        <w:t>Carte des climats australiens</w:t>
      </w:r>
    </w:p>
    <w:p w14:paraId="69C9CC71" w14:textId="45D6B3C2" w:rsidR="00597A73" w:rsidRDefault="00597A73" w:rsidP="00597A73">
      <w:r w:rsidRPr="00597A73">
        <w:t xml:space="preserve">Src : Wikipédia </w:t>
      </w:r>
      <w:r>
        <w:t xml:space="preserve">(source : Wikipédia : </w:t>
      </w:r>
      <w:hyperlink r:id="rId9">
        <w:r>
          <w:rPr>
            <w:color w:val="8F8F8F"/>
            <w:u w:val="single"/>
          </w:rPr>
          <w:t>https://fr.wikipedia.org/wiki/Climat_de_l'Australie</w:t>
        </w:r>
      </w:hyperlink>
      <w:r>
        <w:t xml:space="preserve"> )</w:t>
      </w:r>
    </w:p>
    <w:p w14:paraId="58BAEC7F" w14:textId="235320D8" w:rsidR="00E9563D" w:rsidRDefault="00E9563D" w:rsidP="00597A73"/>
    <w:p w14:paraId="4BBA9D2E" w14:textId="636F96F4" w:rsidR="009B4D1B" w:rsidRDefault="009B4D1B" w:rsidP="009B4D1B">
      <w:pPr>
        <w:pStyle w:val="Titre1"/>
      </w:pPr>
      <w:bookmarkStart w:id="4" w:name="_Toc145514424"/>
      <w:r>
        <w:lastRenderedPageBreak/>
        <w:t>Exploration des données et visualisation</w:t>
      </w:r>
      <w:bookmarkEnd w:id="4"/>
    </w:p>
    <w:p w14:paraId="3D2FBCE9" w14:textId="0595FCD9" w:rsidR="00A91B43" w:rsidRDefault="00D92B2A" w:rsidP="00F339FA">
      <w:pPr>
        <w:pStyle w:val="Titre2"/>
      </w:pPr>
      <w:bookmarkStart w:id="5" w:name="_Toc145514425"/>
      <w:r>
        <w:t>Sources de données</w:t>
      </w:r>
      <w:bookmarkEnd w:id="5"/>
    </w:p>
    <w:p w14:paraId="7AB73998" w14:textId="67A7DA07" w:rsidR="00A91B43" w:rsidRDefault="00A91B43" w:rsidP="00F339FA">
      <w:pPr>
        <w:pStyle w:val="Titre3"/>
      </w:pPr>
      <w:bookmarkStart w:id="6" w:name="_Toc145514426"/>
      <w:proofErr w:type="spellStart"/>
      <w:r>
        <w:t>Kaggle</w:t>
      </w:r>
      <w:bookmarkEnd w:id="6"/>
      <w:proofErr w:type="spellEnd"/>
    </w:p>
    <w:p w14:paraId="16769112" w14:textId="067968D4" w:rsidR="009F210B" w:rsidRDefault="009F210B" w:rsidP="009F210B">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0" w:history="1">
        <w:r w:rsidRPr="00D2699C">
          <w:rPr>
            <w:rStyle w:val="Lienhypertexte"/>
          </w:rPr>
          <w:t>https://www.kaggle.com/datasets/jsphyg/weather-dataset-rattle-package</w:t>
        </w:r>
      </w:hyperlink>
      <w:r>
        <w:t xml:space="preserve"> ).</w:t>
      </w:r>
    </w:p>
    <w:p w14:paraId="22F78DC9" w14:textId="4E790EE4" w:rsidR="007F06CF" w:rsidRDefault="007F06CF" w:rsidP="007F06CF">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7" w:name="_Toc145514427"/>
      <w:r>
        <w:t xml:space="preserve">Bureau of </w:t>
      </w:r>
      <w:proofErr w:type="spellStart"/>
      <w:r w:rsidRPr="00F339FA">
        <w:t>Meteorology</w:t>
      </w:r>
      <w:bookmarkEnd w:id="7"/>
      <w:proofErr w:type="spellEnd"/>
    </w:p>
    <w:p w14:paraId="77BCA6F1" w14:textId="77777777" w:rsidR="00A91B43" w:rsidRDefault="00A91B43" w:rsidP="00A91B43">
      <w:r>
        <w:t xml:space="preserve">Le site du Bureau of </w:t>
      </w:r>
      <w:proofErr w:type="spellStart"/>
      <w:r>
        <w:t>Meteorology</w:t>
      </w:r>
      <w:proofErr w:type="spellEnd"/>
      <w:r>
        <w:t xml:space="preserve"> du gouvernement australien ( </w:t>
      </w:r>
      <w:hyperlink r:id="rId11" w:history="1">
        <w:r w:rsidRPr="00D2699C">
          <w:rPr>
            <w:rStyle w:val="Lienhypertexte"/>
          </w:rPr>
          <w:t>http://www.bom.gov.au/climate/data/</w:t>
        </w:r>
      </w:hyperlink>
    </w:p>
    <w:p w14:paraId="1B5D7007" w14:textId="74EC657D" w:rsidR="00A91B43" w:rsidRDefault="00A91B43" w:rsidP="00A91B43">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w:t>
      </w:r>
      <w:r w:rsidR="0079273D">
        <w:t>températures</w:t>
      </w:r>
      <w:r>
        <w:t xml:space="preserve">). Dans tous les cas, ce téléchargement doit s’effectuer pour chaque station météorologique, laquelle n’est pas directement indiquée dans le </w:t>
      </w:r>
      <w:proofErr w:type="spellStart"/>
      <w:r>
        <w:t>dataset</w:t>
      </w:r>
      <w:proofErr w:type="spellEnd"/>
      <w:r>
        <w:t xml:space="preserve"> original. </w:t>
      </w:r>
    </w:p>
    <w:p w14:paraId="6A9F7569" w14:textId="77777777" w:rsidR="00A91B43" w:rsidRDefault="00A91B43" w:rsidP="00A91B43">
      <w:proofErr w:type="gramStart"/>
      <w:r>
        <w:t>Au final</w:t>
      </w:r>
      <w:proofErr w:type="gramEnd"/>
      <w:r>
        <w:t xml:space="preserve">,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3ACD904D" w14:textId="4ABB331C" w:rsidR="007F06CF" w:rsidRDefault="00A91B43" w:rsidP="00A91B43">
      <w:pPr>
        <w:pStyle w:val="Titre2"/>
      </w:pPr>
      <w:bookmarkStart w:id="8" w:name="_Toc145514428"/>
      <w:r>
        <w:t xml:space="preserve">Variables du </w:t>
      </w:r>
      <w:proofErr w:type="spellStart"/>
      <w:r>
        <w:t>dataset</w:t>
      </w:r>
      <w:bookmarkEnd w:id="8"/>
      <w:proofErr w:type="spellEnd"/>
    </w:p>
    <w:p w14:paraId="4C0D7A06" w14:textId="38BA565F" w:rsidR="00A91B43" w:rsidRDefault="00A91B43" w:rsidP="009F210B">
      <w:r>
        <w:t xml:space="preserve">Le </w:t>
      </w:r>
      <w:proofErr w:type="spellStart"/>
      <w:r>
        <w:t>dataset</w:t>
      </w:r>
      <w:proofErr w:type="spellEnd"/>
      <w:r>
        <w:t xml:space="preserve"> contient les 23 variables </w:t>
      </w:r>
      <w:r w:rsidR="0079273D">
        <w:t xml:space="preserve">présentées dans le </w:t>
      </w:r>
      <w:r w:rsidR="0079273D">
        <w:fldChar w:fldCharType="begin"/>
      </w:r>
      <w:r w:rsidR="0079273D">
        <w:instrText xml:space="preserve"> REF _Ref145426132 \h </w:instrText>
      </w:r>
      <w:r w:rsidR="0079273D">
        <w:fldChar w:fldCharType="separate"/>
      </w:r>
      <w:r w:rsidR="0079273D">
        <w:t xml:space="preserve">Tableau </w:t>
      </w:r>
      <w:r w:rsidR="0079273D">
        <w:rPr>
          <w:noProof/>
        </w:rPr>
        <w:t>1</w:t>
      </w:r>
      <w:r w:rsidR="0079273D">
        <w:fldChar w:fldCharType="end"/>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Evaporation</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RainTomorrow</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0F011A9B" w14:textId="07C95259" w:rsidR="00D92B2A" w:rsidRDefault="00D92B2A">
      <w:pPr>
        <w:pStyle w:val="Lgende"/>
      </w:pPr>
      <w:bookmarkStart w:id="9" w:name="_Ref145426132"/>
      <w:bookmarkStart w:id="10" w:name="_Ref144795463"/>
      <w:r>
        <w:t xml:space="preserve">Tableau </w:t>
      </w:r>
      <w:fldSimple w:instr=" SEQ Tableau \* ARABIC ">
        <w:r w:rsidR="00DD6B5E">
          <w:rPr>
            <w:noProof/>
          </w:rPr>
          <w:t>1</w:t>
        </w:r>
      </w:fldSimple>
      <w:bookmarkEnd w:id="9"/>
      <w:r>
        <w:t> : Les variables de l’ensemble de données</w:t>
      </w:r>
    </w:p>
    <w:bookmarkEnd w:id="10"/>
    <w:p w14:paraId="7295E3D3" w14:textId="0151B12A" w:rsidR="0041666E" w:rsidRDefault="0041666E" w:rsidP="0041666E">
      <w:pPr>
        <w:pStyle w:val="Corpsdetexte"/>
      </w:pPr>
      <w:r>
        <w:t>L</w:t>
      </w:r>
      <w:r w:rsidR="0079273D">
        <w:t xml:space="preserve">e </w:t>
      </w:r>
      <w:r w:rsidR="0079273D">
        <w:fldChar w:fldCharType="begin"/>
      </w:r>
      <w:r w:rsidR="0079273D">
        <w:instrText xml:space="preserve"> REF _Ref145426192 \h </w:instrText>
      </w:r>
      <w:r w:rsidR="0079273D">
        <w:fldChar w:fldCharType="separate"/>
      </w:r>
      <w:r w:rsidR="0079273D">
        <w:t xml:space="preserve">Tableau </w:t>
      </w:r>
      <w:r w:rsidR="0079273D">
        <w:rPr>
          <w:noProof/>
        </w:rPr>
        <w:t>2</w:t>
      </w:r>
      <w:r w:rsidR="0079273D">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2F1F45DF" w14:textId="77777777" w:rsidR="0079273D" w:rsidRDefault="0041666E" w:rsidP="0079273D">
      <w:pPr>
        <w:keepNext/>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573CB59B" w14:textId="717BE464" w:rsidR="0041666E" w:rsidRDefault="0079273D" w:rsidP="0079273D">
      <w:pPr>
        <w:pStyle w:val="Lgende"/>
      </w:pPr>
      <w:bookmarkStart w:id="11" w:name="_Ref145426192"/>
      <w:r>
        <w:t xml:space="preserve">Tableau </w:t>
      </w:r>
      <w:fldSimple w:instr=" SEQ Tableau \* ARABIC ">
        <w:r w:rsidR="00DD6B5E">
          <w:rPr>
            <w:noProof/>
          </w:rPr>
          <w:t>2</w:t>
        </w:r>
      </w:fldSimple>
      <w:bookmarkEnd w:id="11"/>
      <w:r>
        <w:t xml:space="preserve"> : </w:t>
      </w:r>
      <w:proofErr w:type="spellStart"/>
      <w:r>
        <w:t>Overview</w:t>
      </w:r>
      <w:proofErr w:type="spellEnd"/>
      <w:r>
        <w:t xml:space="preserve"> du </w:t>
      </w:r>
      <w:proofErr w:type="spellStart"/>
      <w:r>
        <w:t>dataset</w:t>
      </w:r>
      <w:proofErr w:type="spellEnd"/>
    </w:p>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5DF4F4B8" w14:textId="77777777" w:rsidR="0041666E" w:rsidRDefault="0041666E" w:rsidP="0041666E">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36064883" w:rsidR="0041666E" w:rsidRDefault="0041666E" w:rsidP="0041666E">
      <w:pPr>
        <w:pStyle w:val="Paragraphedeliste"/>
        <w:numPr>
          <w:ilvl w:val="0"/>
          <w:numId w:val="23"/>
        </w:numPr>
      </w:pPr>
      <w:proofErr w:type="spellStart"/>
      <w:r w:rsidRPr="0079273D">
        <w:rPr>
          <w:i/>
          <w:iCs/>
        </w:rPr>
        <w:lastRenderedPageBreak/>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rsidR="0079273D">
        <w:t xml:space="preserve"> </w:t>
      </w:r>
      <w:r>
        <w:t>&gt;1</w:t>
      </w:r>
    </w:p>
    <w:p w14:paraId="2D3C5889" w14:textId="2A18A288" w:rsidR="0041666E" w:rsidRDefault="0041666E" w:rsidP="0041666E">
      <w:pPr>
        <w:pStyle w:val="Paragraphedeliste"/>
        <w:numPr>
          <w:ilvl w:val="0"/>
          <w:numId w:val="23"/>
        </w:numPr>
      </w:pPr>
      <w:proofErr w:type="spellStart"/>
      <w:r w:rsidRPr="0079273D">
        <w:rPr>
          <w:i/>
          <w:iCs/>
        </w:rPr>
        <w:t>RainTomorrow</w:t>
      </w:r>
      <w:proofErr w:type="spellEnd"/>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r w:rsidR="0079273D">
        <w:t>.</w:t>
      </w:r>
    </w:p>
    <w:p w14:paraId="1A5A894E" w14:textId="70265A62" w:rsidR="0041666E" w:rsidRDefault="0041666E" w:rsidP="0041666E">
      <w:r>
        <w:t>Nous avons vérifié et confirmé ces deux affirmations.</w:t>
      </w:r>
    </w:p>
    <w:p w14:paraId="0A664DF4" w14:textId="61A41326" w:rsidR="00D04001" w:rsidRDefault="00D04001" w:rsidP="00D04001">
      <w:pPr>
        <w:pStyle w:val="Titre2"/>
      </w:pPr>
      <w:bookmarkStart w:id="12" w:name="_Toc145514429"/>
      <w:r>
        <w:t>Statistiques descriptives</w:t>
      </w:r>
      <w:bookmarkEnd w:id="12"/>
    </w:p>
    <w:p w14:paraId="6E7F8D3E" w14:textId="58112C27" w:rsidR="0079273D" w:rsidRPr="0079273D" w:rsidRDefault="0079273D" w:rsidP="0079273D">
      <w:r>
        <w:t xml:space="preserve">Dans cette section, nous présentons une vue globale sur les distributions des variables du </w:t>
      </w:r>
      <w:proofErr w:type="spellStart"/>
      <w:r>
        <w:t>dataframe</w:t>
      </w:r>
      <w:proofErr w:type="spellEnd"/>
      <w:r>
        <w:t>.</w:t>
      </w:r>
    </w:p>
    <w:p w14:paraId="71E9B0A8" w14:textId="52A6BCC1" w:rsidR="009F210B" w:rsidRDefault="0079273D" w:rsidP="00DD3B80">
      <w:pPr>
        <w:pStyle w:val="Titre3"/>
      </w:pPr>
      <w:bookmarkStart w:id="13" w:name="_Toc145514430"/>
      <w:r>
        <w:t>Variables catégorielles</w:t>
      </w:r>
      <w:bookmarkEnd w:id="13"/>
    </w:p>
    <w:p w14:paraId="0F125E3E" w14:textId="4399CEC2" w:rsidR="00DD3B80" w:rsidRDefault="0079273D" w:rsidP="0079273D">
      <w:r>
        <w:t xml:space="preserve">La </w:t>
      </w:r>
      <w:r>
        <w:fldChar w:fldCharType="begin"/>
      </w:r>
      <w:r>
        <w:instrText xml:space="preserve"> REF _Ref145426892 \h </w:instrText>
      </w:r>
      <w:r>
        <w:fldChar w:fldCharType="separate"/>
      </w:r>
      <w:r>
        <w:t xml:space="preserve">Figure </w:t>
      </w:r>
      <w:r>
        <w:rPr>
          <w:noProof/>
        </w:rPr>
        <w:t>1</w:t>
      </w:r>
      <w:r>
        <w:fldChar w:fldCharType="end"/>
      </w:r>
      <w:r>
        <w:t xml:space="preserve"> représente la distribution de la variable</w:t>
      </w:r>
      <w:r w:rsidR="008231E6">
        <w:t xml:space="preserve"> </w:t>
      </w:r>
      <w:r w:rsidRPr="0079273D">
        <w:rPr>
          <w:i/>
          <w:iCs/>
        </w:rPr>
        <w:t>L</w:t>
      </w:r>
      <w:r w:rsidR="008231E6" w:rsidRPr="0079273D">
        <w:rPr>
          <w:i/>
          <w:iCs/>
        </w:rPr>
        <w:t>ocation</w:t>
      </w:r>
      <w:r w:rsidR="008231E6">
        <w:t xml:space="preserve"> </w:t>
      </w:r>
      <w:r>
        <w:t>qui contient 49</w:t>
      </w:r>
      <w:r w:rsidR="008231E6">
        <w:t xml:space="preserve"> station</w:t>
      </w:r>
      <w:r>
        <w:t>s</w:t>
      </w:r>
      <w:r w:rsidR="008231E6">
        <w:t xml:space="preserve"> météorologique</w:t>
      </w:r>
      <w:r>
        <w:t>s</w:t>
      </w:r>
      <w:r w:rsidR="008231E6">
        <w:t>.</w:t>
      </w:r>
      <w:r>
        <w:t xml:space="preserve"> </w:t>
      </w:r>
      <w:r w:rsidR="00DD3B80">
        <w:t xml:space="preserve">Les trois stations météorologiques </w:t>
      </w:r>
      <w:r w:rsidR="00DD3B80">
        <w:rPr>
          <w:i/>
          <w:iCs/>
        </w:rPr>
        <w:t xml:space="preserve">Uluru, Katherine </w:t>
      </w:r>
      <w:r w:rsidR="00DD3B80">
        <w:t xml:space="preserve">et </w:t>
      </w:r>
      <w:proofErr w:type="spellStart"/>
      <w:r w:rsidR="00DD3B80">
        <w:rPr>
          <w:i/>
          <w:iCs/>
        </w:rPr>
        <w:t>Nhil</w:t>
      </w:r>
      <w:proofErr w:type="spellEnd"/>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4B577F72" w14:textId="77777777" w:rsidR="0079273D" w:rsidRDefault="00DD3B80" w:rsidP="0079273D">
      <w:pPr>
        <w:keepNext/>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2C4A11E9" w14:textId="79885145" w:rsidR="00DD3B80" w:rsidRDefault="0079273D" w:rsidP="0079273D">
      <w:pPr>
        <w:pStyle w:val="Lgende"/>
      </w:pPr>
      <w:bookmarkStart w:id="14" w:name="_Ref145426892"/>
      <w:r>
        <w:t xml:space="preserve">Figure </w:t>
      </w:r>
      <w:fldSimple w:instr=" SEQ Figure \* ARABIC ">
        <w:r w:rsidR="00D92F23">
          <w:rPr>
            <w:noProof/>
          </w:rPr>
          <w:t>1</w:t>
        </w:r>
      </w:fldSimple>
      <w:bookmarkEnd w:id="14"/>
      <w:r>
        <w:t xml:space="preserve"> : Distribution de </w:t>
      </w:r>
      <w:r w:rsidRPr="0079273D">
        <w:rPr>
          <w:i/>
          <w:iCs/>
        </w:rPr>
        <w:t>Location</w:t>
      </w:r>
    </w:p>
    <w:p w14:paraId="2397E34D" w14:textId="50B8DBDB" w:rsidR="009D2B21" w:rsidRDefault="009D2B21" w:rsidP="009D2B21"/>
    <w:p w14:paraId="5ED74137" w14:textId="74C531B8" w:rsidR="009D2B21" w:rsidRDefault="009D2B21" w:rsidP="009D2B21">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268C6D55" w:rsidR="00F2189E" w:rsidRDefault="00B2542E" w:rsidP="009D2B21">
      <w:r>
        <w:t xml:space="preserve">Plusieurs Location possèdent le suffixe « Airport », semblant indiquer que certaines stations météorologiques sont assez proches (« Perth » </w:t>
      </w:r>
      <w:proofErr w:type="gramStart"/>
      <w:r>
        <w:t>/  «</w:t>
      </w:r>
      <w:proofErr w:type="gramEnd"/>
      <w:r>
        <w:t> </w:t>
      </w:r>
      <w:proofErr w:type="spellStart"/>
      <w:r>
        <w:t>PerthAirport</w:t>
      </w:r>
      <w:proofErr w:type="spellEnd"/>
      <w:r>
        <w:t> », « Melbourne » / « </w:t>
      </w:r>
      <w:proofErr w:type="spellStart"/>
      <w:r>
        <w:t>MelbourneAirport</w:t>
      </w:r>
      <w:proofErr w:type="spellEnd"/>
      <w:r>
        <w:t> »</w:t>
      </w:r>
      <w:r w:rsidR="00FA16C5">
        <w:t xml:space="preserve"> et « Sydney » / « </w:t>
      </w:r>
      <w:proofErr w:type="spellStart"/>
      <w:r w:rsidR="00FA16C5">
        <w:t>SydneyAirport</w:t>
      </w:r>
      <w:proofErr w:type="spellEnd"/>
      <w:r w:rsidR="00FA16C5">
        <w:t xml:space="preserve"> »). </w:t>
      </w:r>
      <w:r w:rsidR="00F2189E">
        <w:t>Il s’agit d’une information à garder en tête pour d’éventuels renseignement de valeurs nulles.</w:t>
      </w:r>
    </w:p>
    <w:p w14:paraId="3B5712A4" w14:textId="40CEF510" w:rsidR="0079273D" w:rsidRDefault="0079273D" w:rsidP="0079273D">
      <w:r>
        <w:t xml:space="preserve">La </w:t>
      </w:r>
      <w:r>
        <w:fldChar w:fldCharType="begin"/>
      </w:r>
      <w:r>
        <w:instrText xml:space="preserve"> REF _Ref144720028 \h </w:instrText>
      </w:r>
      <w:r>
        <w:fldChar w:fldCharType="separate"/>
      </w:r>
      <w:r>
        <w:t xml:space="preserve">Figure </w:t>
      </w:r>
      <w:r>
        <w:rPr>
          <w:noProof/>
        </w:rPr>
        <w:t>2</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1672F386" w14:textId="77777777" w:rsidR="0079273D" w:rsidRPr="00563A9B" w:rsidRDefault="0079273D" w:rsidP="0079273D">
      <w:pPr>
        <w:pStyle w:val="Paragraphedeliste"/>
        <w:numPr>
          <w:ilvl w:val="0"/>
          <w:numId w:val="22"/>
        </w:numPr>
      </w:pPr>
      <w:proofErr w:type="spellStart"/>
      <w:r w:rsidRPr="00512C23">
        <w:rPr>
          <w:i/>
          <w:iCs/>
        </w:rPr>
        <w:t>WindGustDir</w:t>
      </w:r>
      <w:proofErr w:type="spellEnd"/>
      <w:r>
        <w:t> : la direction des rafales de vent est plus fréquemment à l’ouest et moins fréquemment au nord-nord-est</w:t>
      </w:r>
    </w:p>
    <w:p w14:paraId="52F51C44" w14:textId="77777777" w:rsidR="0079273D" w:rsidRDefault="0079273D" w:rsidP="0079273D">
      <w:pPr>
        <w:pStyle w:val="Paragraphedeliste"/>
        <w:numPr>
          <w:ilvl w:val="0"/>
          <w:numId w:val="22"/>
        </w:numPr>
      </w:pPr>
      <w:r w:rsidRPr="00512C23">
        <w:rPr>
          <w:i/>
          <w:iCs/>
        </w:rPr>
        <w:t>WindDir9</w:t>
      </w:r>
      <w:proofErr w:type="gramStart"/>
      <w:r w:rsidRPr="00512C23">
        <w:rPr>
          <w:i/>
          <w:iCs/>
        </w:rPr>
        <w:t>am</w:t>
      </w:r>
      <w:r w:rsidRPr="00563A9B">
        <w:t>:</w:t>
      </w:r>
      <w:proofErr w:type="gramEnd"/>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04A4C93" w14:textId="77777777" w:rsidR="0079273D" w:rsidRDefault="0079273D" w:rsidP="0079273D">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5D685E25" w14:textId="77777777" w:rsidR="0079273D" w:rsidRDefault="0079273D" w:rsidP="0079273D">
      <w:r>
        <w:t>Toutefois, la distribution des directions du vent semble assez bien répartie sur l’ensemble du jeu de données.</w:t>
      </w:r>
    </w:p>
    <w:p w14:paraId="07F09ADF" w14:textId="77777777" w:rsidR="0079273D" w:rsidRDefault="0079273D" w:rsidP="0079273D"/>
    <w:p w14:paraId="2A7DDFC5" w14:textId="77777777" w:rsidR="00DD1DC6" w:rsidRDefault="00DD1DC6" w:rsidP="00DD1DC6">
      <w:r>
        <w:rPr>
          <w:noProof/>
          <w:lang w:eastAsia="fr-FR"/>
        </w:rPr>
        <w:drawing>
          <wp:inline distT="0" distB="0" distL="0" distR="0" wp14:anchorId="39FE5631" wp14:editId="6D3D7688">
            <wp:extent cx="2155213" cy="2235200"/>
            <wp:effectExtent l="0" t="0" r="0" b="0"/>
            <wp:docPr id="9" name="Image 9"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4"/>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69F92C5A" wp14:editId="172756BC">
            <wp:extent cx="2108200" cy="2186442"/>
            <wp:effectExtent l="0" t="0" r="6350" b="4445"/>
            <wp:docPr id="10" name="Image 1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5"/>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5B371C33" wp14:editId="6C41A95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6"/>
                    <a:stretch>
                      <a:fillRect/>
                    </a:stretch>
                  </pic:blipFill>
                  <pic:spPr>
                    <a:xfrm>
                      <a:off x="0" y="0"/>
                      <a:ext cx="2145034" cy="2224644"/>
                    </a:xfrm>
                    <a:prstGeom prst="rect">
                      <a:avLst/>
                    </a:prstGeom>
                  </pic:spPr>
                </pic:pic>
              </a:graphicData>
            </a:graphic>
          </wp:inline>
        </w:drawing>
      </w:r>
    </w:p>
    <w:p w14:paraId="147419AA" w14:textId="2A27B75B" w:rsidR="0079273D" w:rsidRDefault="0079273D" w:rsidP="0079273D">
      <w:pPr>
        <w:pStyle w:val="Lgende"/>
      </w:pPr>
      <w:bookmarkStart w:id="15" w:name="_Ref144720028"/>
      <w:r>
        <w:t xml:space="preserve">Figure </w:t>
      </w:r>
      <w:fldSimple w:instr=" SEQ Figure \* ARABIC ">
        <w:r w:rsidR="00D92F23">
          <w:rPr>
            <w:noProof/>
          </w:rPr>
          <w:t>2</w:t>
        </w:r>
      </w:fldSimple>
      <w:bookmarkEnd w:id="15"/>
      <w:r>
        <w:t>: Distribution des variables concernant la direction du vent</w:t>
      </w:r>
    </w:p>
    <w:p w14:paraId="136EF93C" w14:textId="76336015" w:rsidR="0079273D" w:rsidRDefault="0079273D" w:rsidP="0079273D">
      <w:r>
        <w:t xml:space="preserve">La distribution de la direction du vent est en revanche radicalement différente selon les </w:t>
      </w:r>
      <w:r w:rsidRPr="00DD1DC6">
        <w:rPr>
          <w:i/>
          <w:iCs/>
        </w:rPr>
        <w:t>Location</w:t>
      </w:r>
      <w:r>
        <w:t xml:space="preserve">, comme nous pouvons le voir </w:t>
      </w:r>
      <w:r w:rsidR="00DD1DC6">
        <w:t xml:space="preserve">dans la </w:t>
      </w:r>
      <w:r w:rsidR="00DD1DC6">
        <w:fldChar w:fldCharType="begin"/>
      </w:r>
      <w:r w:rsidR="00DD1DC6">
        <w:instrText xml:space="preserve"> REF _Ref145427461 \h </w:instrText>
      </w:r>
      <w:r w:rsidR="00DD1DC6">
        <w:fldChar w:fldCharType="separate"/>
      </w:r>
      <w:r w:rsidR="00DD1DC6">
        <w:t xml:space="preserve">Figure </w:t>
      </w:r>
      <w:r w:rsidR="00DD1DC6">
        <w:rPr>
          <w:noProof/>
        </w:rPr>
        <w:t>3</w:t>
      </w:r>
      <w:r w:rsidR="00DD1DC6">
        <w:fldChar w:fldCharType="end"/>
      </w:r>
      <w:r>
        <w:t xml:space="preserve"> </w:t>
      </w:r>
      <w:r w:rsidR="00DD1DC6">
        <w:t>à</w:t>
      </w:r>
      <w:r>
        <w:t xml:space="preserve">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235C2334" w14:textId="79D114AD" w:rsidR="0079273D" w:rsidRDefault="0079273D" w:rsidP="0079273D">
      <w:r>
        <w:t>Ces trois villes ne sont pas particulières dans le jeu de données. Nous retrouvons le même type de différences dans les distribution</w:t>
      </w:r>
      <w:r w:rsidR="00DD1DC6">
        <w:t>s</w:t>
      </w:r>
      <w:r>
        <w:t xml:space="preserve"> du vent pour l’ensemble des Location.</w:t>
      </w:r>
    </w:p>
    <w:p w14:paraId="20BF4268" w14:textId="77777777" w:rsidR="0079273D" w:rsidRDefault="0079273D" w:rsidP="0079273D">
      <w:pPr>
        <w:spacing w:after="80"/>
        <w:jc w:val="left"/>
      </w:pPr>
      <w:r>
        <w:br w:type="page"/>
      </w:r>
    </w:p>
    <w:p w14:paraId="64635251" w14:textId="77777777" w:rsidR="0079273D" w:rsidRDefault="0079273D" w:rsidP="0079273D"/>
    <w:tbl>
      <w:tblPr>
        <w:tblStyle w:val="Grilledutableau"/>
        <w:tblW w:w="0" w:type="auto"/>
        <w:tblLook w:val="04A0" w:firstRow="1" w:lastRow="0" w:firstColumn="1" w:lastColumn="0" w:noHBand="0" w:noVBand="1"/>
      </w:tblPr>
      <w:tblGrid>
        <w:gridCol w:w="566"/>
        <w:gridCol w:w="3244"/>
        <w:gridCol w:w="3217"/>
        <w:gridCol w:w="3161"/>
      </w:tblGrid>
      <w:tr w:rsidR="0079273D" w14:paraId="03CF1940" w14:textId="77777777" w:rsidTr="00E9563D">
        <w:tc>
          <w:tcPr>
            <w:tcW w:w="595" w:type="dxa"/>
          </w:tcPr>
          <w:p w14:paraId="5159D2A7" w14:textId="77777777" w:rsidR="0079273D" w:rsidRDefault="0079273D" w:rsidP="00E9563D"/>
        </w:tc>
        <w:tc>
          <w:tcPr>
            <w:tcW w:w="3916" w:type="dxa"/>
          </w:tcPr>
          <w:p w14:paraId="7DF339B7" w14:textId="77777777" w:rsidR="0079273D" w:rsidRDefault="0079273D" w:rsidP="00E9563D">
            <w:pPr>
              <w:jc w:val="center"/>
            </w:pPr>
            <w:proofErr w:type="spellStart"/>
            <w:r>
              <w:t>WindGustDir</w:t>
            </w:r>
            <w:proofErr w:type="spellEnd"/>
          </w:p>
        </w:tc>
        <w:tc>
          <w:tcPr>
            <w:tcW w:w="2271" w:type="dxa"/>
          </w:tcPr>
          <w:p w14:paraId="76FA14A4" w14:textId="77777777" w:rsidR="0079273D" w:rsidRDefault="0079273D" w:rsidP="00E9563D">
            <w:pPr>
              <w:jc w:val="center"/>
            </w:pPr>
            <w:r>
              <w:t>WindDir9am</w:t>
            </w:r>
          </w:p>
        </w:tc>
        <w:tc>
          <w:tcPr>
            <w:tcW w:w="3406" w:type="dxa"/>
          </w:tcPr>
          <w:p w14:paraId="72F6DED2" w14:textId="77777777" w:rsidR="0079273D" w:rsidRDefault="0079273D" w:rsidP="00E9563D">
            <w:pPr>
              <w:jc w:val="center"/>
            </w:pPr>
            <w:r>
              <w:t>WindDir3pm</w:t>
            </w:r>
          </w:p>
        </w:tc>
      </w:tr>
      <w:tr w:rsidR="0079273D" w14:paraId="70CE4392" w14:textId="77777777" w:rsidTr="00E9563D">
        <w:trPr>
          <w:cantSplit/>
          <w:trHeight w:val="1134"/>
        </w:trPr>
        <w:tc>
          <w:tcPr>
            <w:tcW w:w="595" w:type="dxa"/>
            <w:textDirection w:val="btLr"/>
          </w:tcPr>
          <w:p w14:paraId="3B086293" w14:textId="77777777" w:rsidR="0079273D" w:rsidRDefault="0079273D" w:rsidP="00E9563D">
            <w:pPr>
              <w:ind w:left="113" w:right="113"/>
              <w:jc w:val="center"/>
            </w:pPr>
            <w:r>
              <w:t>Townsville</w:t>
            </w:r>
          </w:p>
        </w:tc>
        <w:tc>
          <w:tcPr>
            <w:tcW w:w="3916" w:type="dxa"/>
          </w:tcPr>
          <w:p w14:paraId="4BBA6F54" w14:textId="77777777" w:rsidR="0079273D" w:rsidRDefault="0079273D" w:rsidP="00E9563D">
            <w:r>
              <w:rPr>
                <w:noProof/>
                <w:lang w:eastAsia="fr-FR"/>
              </w:rPr>
              <w:drawing>
                <wp:inline distT="0" distB="0" distL="0" distR="0" wp14:anchorId="199A3E0A" wp14:editId="4D4ACA58">
                  <wp:extent cx="2032000" cy="2032000"/>
                  <wp:effectExtent l="0" t="0" r="6350" b="6350"/>
                  <wp:docPr id="23" name="Image 2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7"/>
                          <a:stretch>
                            <a:fillRect/>
                          </a:stretch>
                        </pic:blipFill>
                        <pic:spPr>
                          <a:xfrm>
                            <a:off x="0" y="0"/>
                            <a:ext cx="2032216" cy="2032216"/>
                          </a:xfrm>
                          <a:prstGeom prst="rect">
                            <a:avLst/>
                          </a:prstGeom>
                        </pic:spPr>
                      </pic:pic>
                    </a:graphicData>
                  </a:graphic>
                </wp:inline>
              </w:drawing>
            </w:r>
          </w:p>
        </w:tc>
        <w:tc>
          <w:tcPr>
            <w:tcW w:w="2271" w:type="dxa"/>
          </w:tcPr>
          <w:p w14:paraId="4A4DBFC2" w14:textId="77777777" w:rsidR="0079273D" w:rsidRDefault="0079273D" w:rsidP="00E9563D">
            <w:r>
              <w:rPr>
                <w:noProof/>
                <w:lang w:eastAsia="fr-FR"/>
              </w:rPr>
              <w:drawing>
                <wp:inline distT="0" distB="0" distL="0" distR="0" wp14:anchorId="4941721A" wp14:editId="6EC32B01">
                  <wp:extent cx="2063750" cy="2063750"/>
                  <wp:effectExtent l="0" t="0" r="0" b="0"/>
                  <wp:docPr id="20" name="Image 2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18"/>
                          <a:stretch>
                            <a:fillRect/>
                          </a:stretch>
                        </pic:blipFill>
                        <pic:spPr>
                          <a:xfrm>
                            <a:off x="0" y="0"/>
                            <a:ext cx="2063971" cy="2063971"/>
                          </a:xfrm>
                          <a:prstGeom prst="rect">
                            <a:avLst/>
                          </a:prstGeom>
                        </pic:spPr>
                      </pic:pic>
                    </a:graphicData>
                  </a:graphic>
                </wp:inline>
              </w:drawing>
            </w:r>
          </w:p>
        </w:tc>
        <w:tc>
          <w:tcPr>
            <w:tcW w:w="3406" w:type="dxa"/>
          </w:tcPr>
          <w:p w14:paraId="23C251F1" w14:textId="77777777" w:rsidR="0079273D" w:rsidRDefault="0079273D" w:rsidP="00E9563D">
            <w:r>
              <w:rPr>
                <w:noProof/>
                <w:lang w:eastAsia="fr-FR"/>
              </w:rPr>
              <w:drawing>
                <wp:inline distT="0" distB="0" distL="0" distR="0" wp14:anchorId="5055C437" wp14:editId="05555FC1">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19"/>
                          <a:stretch>
                            <a:fillRect/>
                          </a:stretch>
                        </pic:blipFill>
                        <pic:spPr>
                          <a:xfrm>
                            <a:off x="0" y="0"/>
                            <a:ext cx="2013164" cy="2013164"/>
                          </a:xfrm>
                          <a:prstGeom prst="rect">
                            <a:avLst/>
                          </a:prstGeom>
                        </pic:spPr>
                      </pic:pic>
                    </a:graphicData>
                  </a:graphic>
                </wp:inline>
              </w:drawing>
            </w:r>
          </w:p>
        </w:tc>
      </w:tr>
      <w:tr w:rsidR="0079273D" w14:paraId="1F2F9C4E" w14:textId="77777777" w:rsidTr="00E9563D">
        <w:trPr>
          <w:cantSplit/>
          <w:trHeight w:val="1134"/>
        </w:trPr>
        <w:tc>
          <w:tcPr>
            <w:tcW w:w="595" w:type="dxa"/>
            <w:textDirection w:val="btLr"/>
          </w:tcPr>
          <w:p w14:paraId="34031AA5" w14:textId="77777777" w:rsidR="0079273D" w:rsidRDefault="0079273D" w:rsidP="00E9563D">
            <w:pPr>
              <w:ind w:left="113" w:right="113"/>
              <w:jc w:val="center"/>
            </w:pPr>
            <w:r>
              <w:t>Hobart</w:t>
            </w:r>
          </w:p>
        </w:tc>
        <w:tc>
          <w:tcPr>
            <w:tcW w:w="3916" w:type="dxa"/>
          </w:tcPr>
          <w:p w14:paraId="76220747" w14:textId="77777777" w:rsidR="0079273D" w:rsidRDefault="0079273D" w:rsidP="00E9563D">
            <w:r>
              <w:rPr>
                <w:noProof/>
                <w:lang w:eastAsia="fr-FR"/>
              </w:rPr>
              <w:drawing>
                <wp:inline distT="0" distB="0" distL="0" distR="0" wp14:anchorId="37472690" wp14:editId="3F9F25AC">
                  <wp:extent cx="2082800" cy="2082800"/>
                  <wp:effectExtent l="0" t="0" r="0" b="0"/>
                  <wp:docPr id="24" name="Image 2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0"/>
                          <a:stretch>
                            <a:fillRect/>
                          </a:stretch>
                        </pic:blipFill>
                        <pic:spPr>
                          <a:xfrm>
                            <a:off x="0" y="0"/>
                            <a:ext cx="2083020" cy="2083020"/>
                          </a:xfrm>
                          <a:prstGeom prst="rect">
                            <a:avLst/>
                          </a:prstGeom>
                        </pic:spPr>
                      </pic:pic>
                    </a:graphicData>
                  </a:graphic>
                </wp:inline>
              </w:drawing>
            </w:r>
          </w:p>
        </w:tc>
        <w:tc>
          <w:tcPr>
            <w:tcW w:w="2271" w:type="dxa"/>
          </w:tcPr>
          <w:p w14:paraId="127E18BF" w14:textId="77777777" w:rsidR="0079273D" w:rsidRDefault="0079273D" w:rsidP="00E9563D">
            <w:r>
              <w:rPr>
                <w:noProof/>
                <w:lang w:eastAsia="fr-FR"/>
              </w:rPr>
              <w:drawing>
                <wp:inline distT="0" distB="0" distL="0" distR="0" wp14:anchorId="57751CA3" wp14:editId="42D87B4C">
                  <wp:extent cx="2063750" cy="2063750"/>
                  <wp:effectExtent l="0" t="0" r="0" b="0"/>
                  <wp:docPr id="22" name="Image 22"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1"/>
                          <a:stretch>
                            <a:fillRect/>
                          </a:stretch>
                        </pic:blipFill>
                        <pic:spPr>
                          <a:xfrm>
                            <a:off x="0" y="0"/>
                            <a:ext cx="2063970" cy="2063970"/>
                          </a:xfrm>
                          <a:prstGeom prst="rect">
                            <a:avLst/>
                          </a:prstGeom>
                        </pic:spPr>
                      </pic:pic>
                    </a:graphicData>
                  </a:graphic>
                </wp:inline>
              </w:drawing>
            </w:r>
          </w:p>
        </w:tc>
        <w:tc>
          <w:tcPr>
            <w:tcW w:w="3406" w:type="dxa"/>
          </w:tcPr>
          <w:p w14:paraId="0A8804DF" w14:textId="77777777" w:rsidR="0079273D" w:rsidRDefault="0079273D" w:rsidP="00E9563D">
            <w:r>
              <w:rPr>
                <w:noProof/>
                <w:lang w:eastAsia="fr-FR"/>
              </w:rPr>
              <w:drawing>
                <wp:inline distT="0" distB="0" distL="0" distR="0" wp14:anchorId="05FEE389" wp14:editId="1E6BB8D7">
                  <wp:extent cx="2019300" cy="2019300"/>
                  <wp:effectExtent l="0" t="0" r="0" b="0"/>
                  <wp:docPr id="18" name="Image 1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2"/>
                          <a:stretch>
                            <a:fillRect/>
                          </a:stretch>
                        </pic:blipFill>
                        <pic:spPr>
                          <a:xfrm>
                            <a:off x="0" y="0"/>
                            <a:ext cx="2019517" cy="2019517"/>
                          </a:xfrm>
                          <a:prstGeom prst="rect">
                            <a:avLst/>
                          </a:prstGeom>
                        </pic:spPr>
                      </pic:pic>
                    </a:graphicData>
                  </a:graphic>
                </wp:inline>
              </w:drawing>
            </w:r>
          </w:p>
        </w:tc>
      </w:tr>
      <w:tr w:rsidR="0079273D" w14:paraId="07FDD796" w14:textId="77777777" w:rsidTr="00E9563D">
        <w:trPr>
          <w:cantSplit/>
          <w:trHeight w:val="1134"/>
        </w:trPr>
        <w:tc>
          <w:tcPr>
            <w:tcW w:w="595" w:type="dxa"/>
            <w:textDirection w:val="btLr"/>
          </w:tcPr>
          <w:p w14:paraId="008C2625" w14:textId="77777777" w:rsidR="0079273D" w:rsidRDefault="0079273D" w:rsidP="00E9563D">
            <w:pPr>
              <w:ind w:left="113" w:right="113"/>
              <w:jc w:val="center"/>
            </w:pPr>
            <w:r>
              <w:t>Bendigo</w:t>
            </w:r>
          </w:p>
        </w:tc>
        <w:tc>
          <w:tcPr>
            <w:tcW w:w="3916" w:type="dxa"/>
          </w:tcPr>
          <w:p w14:paraId="1BA009B3" w14:textId="77777777" w:rsidR="0079273D" w:rsidRDefault="0079273D" w:rsidP="00E9563D">
            <w:r>
              <w:rPr>
                <w:noProof/>
                <w:lang w:eastAsia="fr-FR"/>
              </w:rPr>
              <w:drawing>
                <wp:inline distT="0" distB="0" distL="0" distR="0" wp14:anchorId="259EE12E" wp14:editId="5B3169B7">
                  <wp:extent cx="2006600" cy="2006600"/>
                  <wp:effectExtent l="0" t="0" r="0" b="0"/>
                  <wp:docPr id="25" name="Image 25"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3"/>
                          <a:stretch>
                            <a:fillRect/>
                          </a:stretch>
                        </pic:blipFill>
                        <pic:spPr>
                          <a:xfrm>
                            <a:off x="0" y="0"/>
                            <a:ext cx="2006816" cy="2006816"/>
                          </a:xfrm>
                          <a:prstGeom prst="rect">
                            <a:avLst/>
                          </a:prstGeom>
                        </pic:spPr>
                      </pic:pic>
                    </a:graphicData>
                  </a:graphic>
                </wp:inline>
              </w:drawing>
            </w:r>
          </w:p>
        </w:tc>
        <w:tc>
          <w:tcPr>
            <w:tcW w:w="2271" w:type="dxa"/>
          </w:tcPr>
          <w:p w14:paraId="65A0CA9A" w14:textId="77777777" w:rsidR="0079273D" w:rsidRDefault="0079273D" w:rsidP="00E9563D">
            <w:r>
              <w:rPr>
                <w:noProof/>
                <w:lang w:eastAsia="fr-FR"/>
              </w:rPr>
              <w:drawing>
                <wp:inline distT="0" distB="0" distL="0" distR="0" wp14:anchorId="11B180AD" wp14:editId="61A2359A">
                  <wp:extent cx="2000250" cy="2000250"/>
                  <wp:effectExtent l="0" t="0" r="0" b="0"/>
                  <wp:docPr id="21" name="Image 21"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4"/>
                          <a:stretch>
                            <a:fillRect/>
                          </a:stretch>
                        </pic:blipFill>
                        <pic:spPr>
                          <a:xfrm>
                            <a:off x="0" y="0"/>
                            <a:ext cx="2000463" cy="2000463"/>
                          </a:xfrm>
                          <a:prstGeom prst="rect">
                            <a:avLst/>
                          </a:prstGeom>
                        </pic:spPr>
                      </pic:pic>
                    </a:graphicData>
                  </a:graphic>
                </wp:inline>
              </w:drawing>
            </w:r>
          </w:p>
        </w:tc>
        <w:tc>
          <w:tcPr>
            <w:tcW w:w="3406" w:type="dxa"/>
          </w:tcPr>
          <w:p w14:paraId="64897296" w14:textId="77777777" w:rsidR="0079273D" w:rsidRDefault="0079273D" w:rsidP="00DD1DC6">
            <w:pPr>
              <w:keepNext/>
            </w:pPr>
            <w:r>
              <w:rPr>
                <w:noProof/>
                <w:lang w:eastAsia="fr-FR"/>
              </w:rPr>
              <w:drawing>
                <wp:inline distT="0" distB="0" distL="0" distR="0" wp14:anchorId="26EF3D19" wp14:editId="4307ADFE">
                  <wp:extent cx="2025650" cy="2025650"/>
                  <wp:effectExtent l="0" t="0" r="0" b="0"/>
                  <wp:docPr id="19" name="Image 19"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5"/>
                          <a:stretch>
                            <a:fillRect/>
                          </a:stretch>
                        </pic:blipFill>
                        <pic:spPr>
                          <a:xfrm>
                            <a:off x="0" y="0"/>
                            <a:ext cx="2025865" cy="2025865"/>
                          </a:xfrm>
                          <a:prstGeom prst="rect">
                            <a:avLst/>
                          </a:prstGeom>
                        </pic:spPr>
                      </pic:pic>
                    </a:graphicData>
                  </a:graphic>
                </wp:inline>
              </w:drawing>
            </w:r>
          </w:p>
        </w:tc>
      </w:tr>
    </w:tbl>
    <w:p w14:paraId="304448F8" w14:textId="6A68C16E" w:rsidR="0079273D" w:rsidRDefault="00DD1DC6" w:rsidP="00DD1DC6">
      <w:pPr>
        <w:pStyle w:val="Lgende"/>
      </w:pPr>
      <w:bookmarkStart w:id="16" w:name="_Ref145427461"/>
      <w:r>
        <w:t xml:space="preserve">Figure </w:t>
      </w:r>
      <w:fldSimple w:instr=" SEQ Figure \* ARABIC ">
        <w:r w:rsidR="00D92F23">
          <w:rPr>
            <w:noProof/>
          </w:rPr>
          <w:t>3</w:t>
        </w:r>
      </w:fldSimple>
      <w:bookmarkEnd w:id="16"/>
      <w:r>
        <w:t xml:space="preserve"> : Distribution des variables concernant la direction du vent à Townsville, </w:t>
      </w:r>
      <w:proofErr w:type="spellStart"/>
      <w:r>
        <w:t>Hobatt</w:t>
      </w:r>
      <w:proofErr w:type="spellEnd"/>
      <w:r>
        <w:t xml:space="preserve"> et Bendigo</w:t>
      </w:r>
    </w:p>
    <w:p w14:paraId="46B023C4" w14:textId="70B8C70E" w:rsidR="0079273D" w:rsidRDefault="0079273D" w:rsidP="0079273D">
      <w:r>
        <w:t>Ces différences peuvent parfois se comprendre en observant simplement la situation géographique du lieu. On voit</w:t>
      </w:r>
      <w:r w:rsidR="00DD1DC6">
        <w:t xml:space="preserve"> dans la </w:t>
      </w:r>
      <w:r w:rsidR="00DD1DC6">
        <w:fldChar w:fldCharType="begin"/>
      </w:r>
      <w:r w:rsidR="00DD1DC6">
        <w:instrText xml:space="preserve"> REF _Ref145427540 \h </w:instrText>
      </w:r>
      <w:r w:rsidR="00DD1DC6">
        <w:fldChar w:fldCharType="separate"/>
      </w:r>
      <w:r w:rsidR="00DD1DC6">
        <w:t xml:space="preserve">Figure </w:t>
      </w:r>
      <w:r w:rsidR="00DD1DC6">
        <w:rPr>
          <w:noProof/>
        </w:rPr>
        <w:t>4</w:t>
      </w:r>
      <w:r w:rsidR="00DD1DC6">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76E0FCC2" w14:textId="77777777" w:rsidR="00DD1DC6" w:rsidRDefault="0079273D" w:rsidP="00DD1DC6">
      <w:pPr>
        <w:keepNext/>
        <w:jc w:val="center"/>
      </w:pPr>
      <w:r>
        <w:rPr>
          <w:noProof/>
          <w:lang w:eastAsia="fr-FR"/>
        </w:rPr>
        <w:lastRenderedPageBreak/>
        <w:drawing>
          <wp:inline distT="0" distB="0" distL="0" distR="0" wp14:anchorId="18AAAECF" wp14:editId="67010441">
            <wp:extent cx="3101268" cy="3359150"/>
            <wp:effectExtent l="0" t="0" r="4445" b="0"/>
            <wp:docPr id="26" name="Image 26"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6"/>
                    <a:stretch>
                      <a:fillRect/>
                    </a:stretch>
                  </pic:blipFill>
                  <pic:spPr>
                    <a:xfrm>
                      <a:off x="0" y="0"/>
                      <a:ext cx="3101268" cy="3359150"/>
                    </a:xfrm>
                    <a:prstGeom prst="rect">
                      <a:avLst/>
                    </a:prstGeom>
                  </pic:spPr>
                </pic:pic>
              </a:graphicData>
            </a:graphic>
          </wp:inline>
        </w:drawing>
      </w:r>
    </w:p>
    <w:p w14:paraId="6E58EF97" w14:textId="00DF5C0B" w:rsidR="0079273D" w:rsidRDefault="00DD1DC6" w:rsidP="00DD1DC6">
      <w:pPr>
        <w:pStyle w:val="Lgende"/>
      </w:pPr>
      <w:bookmarkStart w:id="17" w:name="_Ref145427540"/>
      <w:r>
        <w:t xml:space="preserve">Figure </w:t>
      </w:r>
      <w:fldSimple w:instr=" SEQ Figure \* ARABIC ">
        <w:r w:rsidR="00D92F23">
          <w:rPr>
            <w:noProof/>
          </w:rPr>
          <w:t>4</w:t>
        </w:r>
      </w:fldSimple>
      <w:bookmarkEnd w:id="17"/>
      <w:r>
        <w:t>: Situation géographique de Hobart</w:t>
      </w:r>
    </w:p>
    <w:p w14:paraId="4E79FBF9" w14:textId="77777777" w:rsidR="006B434B" w:rsidRDefault="006B434B" w:rsidP="006B434B">
      <w:r>
        <w:t xml:space="preserve">Il nous est possible de tester la corrélation de ces 3 variables qualitatives avec </w:t>
      </w:r>
      <w:proofErr w:type="spellStart"/>
      <w:r>
        <w:t>RainTomorrow</w:t>
      </w:r>
      <w:proofErr w:type="spellEnd"/>
      <w:r>
        <w:t xml:space="preserve"> avec un test de </w:t>
      </w:r>
      <w:r>
        <w:sym w:font="Symbol" w:char="F063"/>
      </w:r>
      <w:r>
        <w:t>², avec l’hypothèse nulle supposant qu’il n’existe pas de corrélation.</w:t>
      </w:r>
    </w:p>
    <w:p w14:paraId="38C46DE7" w14:textId="77777777" w:rsidR="006B434B" w:rsidRDefault="006B434B" w:rsidP="006B434B">
      <w:r>
        <w:t>La méthode « </w:t>
      </w:r>
      <w:proofErr w:type="spellStart"/>
      <w:r>
        <w:t>correlation_vent</w:t>
      </w:r>
      <w:proofErr w:type="spellEnd"/>
      <w:r>
        <w:t xml:space="preserve"> » calcule la p-value issu du </w:t>
      </w:r>
      <w:r>
        <w:sym w:font="Symbol" w:char="F063"/>
      </w:r>
      <w:r>
        <w:t xml:space="preserve">² pour chacune de ces 3 variables afin d’en tester la corrélation avec </w:t>
      </w:r>
      <w:proofErr w:type="spellStart"/>
      <w:r>
        <w:t>RainTomorrow</w:t>
      </w:r>
      <w:proofErr w:type="spellEnd"/>
      <w:r>
        <w:t>. La p-value est très inférieure à 0,05 en globalité, tout comme pour la plupart des villes, ce qui permet de rejeter l’hypothèse nulle et donc d’affirmer l’existence d’une corrélation.</w:t>
      </w:r>
    </w:p>
    <w:p w14:paraId="62B906B7" w14:textId="77777777" w:rsidR="006B434B" w:rsidRDefault="006B434B" w:rsidP="006B434B">
      <w:r>
        <w:t>Seules trois villes présentent une p-value pour l’une de ces 3 variable supérieure à 0,05. Cependant, même sur ces villes, il y a chaque fois au moins une variable qualitative avec une variable qualitative ayant une p-value &lt;0,05</w:t>
      </w:r>
    </w:p>
    <w:p w14:paraId="6F43857A" w14:textId="77777777" w:rsidR="006B434B" w:rsidRDefault="006B434B" w:rsidP="006B434B">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B434B" w:rsidRPr="00235B2E" w14:paraId="10BD06B3"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0C6481D9" w14:textId="77777777" w:rsidR="006B434B" w:rsidRPr="00235B2E" w:rsidRDefault="006B434B" w:rsidP="00E9563D">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06D6244C" w14:textId="77777777" w:rsidR="006B434B" w:rsidRPr="00235B2E" w:rsidRDefault="006B434B" w:rsidP="00E9563D">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603B2F81"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599A5508"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B434B" w:rsidRPr="00235B2E" w14:paraId="5EB35AAC"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3EB6BEFE"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03C9F86F"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64C6BD9"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6CD2668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B434B" w:rsidRPr="00235B2E" w14:paraId="46A0B997"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21AA6369"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20B46E57"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4F9C61D"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3D321D74"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71BCEBAB"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1EFCB684"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5FF2A59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AC68DAE"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2E363C88"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485ECB34" w14:textId="77777777" w:rsidTr="006B434B">
        <w:trPr>
          <w:trHeight w:val="250"/>
          <w:jc w:val="center"/>
        </w:trPr>
        <w:tc>
          <w:tcPr>
            <w:tcW w:w="1330" w:type="dxa"/>
            <w:tcBorders>
              <w:top w:val="nil"/>
              <w:left w:val="nil"/>
              <w:bottom w:val="nil"/>
              <w:right w:val="nil"/>
            </w:tcBorders>
            <w:shd w:val="clear" w:color="auto" w:fill="auto"/>
            <w:noWrap/>
            <w:vAlign w:val="bottom"/>
          </w:tcPr>
          <w:p w14:paraId="77A9FD26"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F6188B9"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BC70D07"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E4BADFE"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r w:rsidR="006B434B" w:rsidRPr="00235B2E" w14:paraId="688086A3" w14:textId="77777777" w:rsidTr="006B434B">
        <w:trPr>
          <w:trHeight w:val="250"/>
          <w:jc w:val="center"/>
        </w:trPr>
        <w:tc>
          <w:tcPr>
            <w:tcW w:w="1330" w:type="dxa"/>
            <w:tcBorders>
              <w:top w:val="nil"/>
              <w:left w:val="nil"/>
              <w:bottom w:val="nil"/>
              <w:right w:val="nil"/>
            </w:tcBorders>
            <w:shd w:val="clear" w:color="auto" w:fill="auto"/>
            <w:noWrap/>
            <w:vAlign w:val="bottom"/>
          </w:tcPr>
          <w:p w14:paraId="77A6733D"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79FD3D6"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98E8924"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C300018"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bl>
    <w:p w14:paraId="25BA06F7" w14:textId="77777777" w:rsidR="006B434B" w:rsidRDefault="006B434B" w:rsidP="006B434B">
      <w:r>
        <w:t>Nous pouvons donc déduire que la direction du vent est corrélée à chaque ville par au moins une variable. La force de cette corrélation n’est toutefois pas connue, le Chi2 ne permettant pas de la déterminer.</w:t>
      </w:r>
    </w:p>
    <w:p w14:paraId="3FE473C0" w14:textId="145B53FB" w:rsidR="00DD1DC6" w:rsidRDefault="00DD1DC6" w:rsidP="00DD1DC6">
      <w:pPr>
        <w:pStyle w:val="Titre3"/>
      </w:pPr>
      <w:bookmarkStart w:id="18" w:name="_Toc145514431"/>
      <w:r>
        <w:t>Variables numériques</w:t>
      </w:r>
      <w:bookmarkEnd w:id="18"/>
    </w:p>
    <w:p w14:paraId="63348FBF" w14:textId="4DE7A4AA" w:rsidR="00DD1DC6" w:rsidRDefault="00DD1DC6" w:rsidP="00DD1DC6">
      <w:r>
        <w:t xml:space="preserve">La </w:t>
      </w:r>
      <w:r>
        <w:fldChar w:fldCharType="begin"/>
      </w:r>
      <w:r>
        <w:instrText xml:space="preserve"> REF _Ref145427657 \h </w:instrText>
      </w:r>
      <w:r>
        <w:fldChar w:fldCharType="separate"/>
      </w:r>
      <w:r>
        <w:t xml:space="preserve">Figure </w:t>
      </w:r>
      <w:r>
        <w:rPr>
          <w:noProof/>
        </w:rPr>
        <w:t>5</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6E201082" w14:textId="6C4662CA" w:rsidR="00DD1DC6" w:rsidRDefault="00357629" w:rsidP="00DD1DC6">
      <w:pPr>
        <w:keepNext/>
      </w:pPr>
      <w:r>
        <w:rPr>
          <w:noProof/>
          <w:sz w:val="16"/>
          <w:szCs w:val="16"/>
        </w:rPr>
        <w:lastRenderedPageBreak/>
        <w:drawing>
          <wp:inline distT="0" distB="0" distL="0" distR="0" wp14:anchorId="6348C4FC" wp14:editId="1D8349E9">
            <wp:extent cx="6475730" cy="6475730"/>
            <wp:effectExtent l="0" t="0" r="1270" b="127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27"/>
                    <a:stretch>
                      <a:fillRect/>
                    </a:stretch>
                  </pic:blipFill>
                  <pic:spPr>
                    <a:xfrm>
                      <a:off x="0" y="0"/>
                      <a:ext cx="6475730" cy="6475730"/>
                    </a:xfrm>
                    <a:prstGeom prst="rect">
                      <a:avLst/>
                    </a:prstGeom>
                  </pic:spPr>
                </pic:pic>
              </a:graphicData>
            </a:graphic>
          </wp:inline>
        </w:drawing>
      </w:r>
      <w:commentRangeStart w:id="19"/>
      <w:commentRangeStart w:id="20"/>
      <w:commentRangeEnd w:id="19"/>
      <w:r w:rsidR="00E9563D">
        <w:rPr>
          <w:rStyle w:val="Marquedecommentaire"/>
        </w:rPr>
        <w:commentReference w:id="19"/>
      </w:r>
      <w:commentRangeEnd w:id="20"/>
      <w:r>
        <w:rPr>
          <w:rStyle w:val="Marquedecommentaire"/>
        </w:rPr>
        <w:commentReference w:id="20"/>
      </w:r>
    </w:p>
    <w:p w14:paraId="727B8C11" w14:textId="30530F2C" w:rsidR="00DD1DC6" w:rsidRDefault="00DD1DC6" w:rsidP="00DD1DC6">
      <w:pPr>
        <w:pStyle w:val="Lgende"/>
      </w:pPr>
      <w:bookmarkStart w:id="21" w:name="_Ref145427657"/>
      <w:r>
        <w:t xml:space="preserve">Figure </w:t>
      </w:r>
      <w:fldSimple w:instr=" SEQ Figure \* ARABIC ">
        <w:r w:rsidR="00D92F23">
          <w:rPr>
            <w:noProof/>
          </w:rPr>
          <w:t>5</w:t>
        </w:r>
      </w:fldSimple>
      <w:bookmarkEnd w:id="21"/>
      <w:r>
        <w:t>: Histogram</w:t>
      </w:r>
      <w:r w:rsidR="00E9563D">
        <w:t>me</w:t>
      </w:r>
      <w:r>
        <w:t>s</w:t>
      </w:r>
      <w:r w:rsidRPr="005471B7">
        <w:t xml:space="preserve"> des variables numériques</w:t>
      </w:r>
    </w:p>
    <w:p w14:paraId="4BCF2405" w14:textId="77777777" w:rsidR="00DD1DC6" w:rsidRDefault="00DD1DC6" w:rsidP="00DD1DC6"/>
    <w:p w14:paraId="432EF5C3" w14:textId="26975C4E" w:rsidR="00DD1DC6" w:rsidRDefault="00DD1DC6" w:rsidP="00DD1DC6">
      <w:r>
        <w:t xml:space="preserve">La </w:t>
      </w:r>
      <w:r>
        <w:fldChar w:fldCharType="begin"/>
      </w:r>
      <w:r>
        <w:instrText xml:space="preserve"> REF _Ref145427856 \h </w:instrText>
      </w:r>
      <w:r>
        <w:fldChar w:fldCharType="separate"/>
      </w:r>
      <w:r>
        <w:t xml:space="preserve">Figure </w:t>
      </w:r>
      <w:r>
        <w:rPr>
          <w:noProof/>
        </w:rPr>
        <w:t>6</w:t>
      </w:r>
      <w:r>
        <w:fldChar w:fldCharType="end"/>
      </w:r>
      <w:r>
        <w:t xml:space="preserve"> représente les </w:t>
      </w:r>
      <w:proofErr w:type="spellStart"/>
      <w:r>
        <w:t>boxplots</w:t>
      </w:r>
      <w:proofErr w:type="spellEnd"/>
      <w:r>
        <w:t xml:space="preserve"> des variables numériques continues</w:t>
      </w:r>
      <w:r w:rsidR="00531BB2">
        <w:t>. On constate</w:t>
      </w:r>
      <w:r>
        <w:t xml:space="preserv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4184ACAC" w14:textId="77777777" w:rsidR="00DD1DC6" w:rsidRDefault="00DD1DC6" w:rsidP="00DD1DC6">
      <w:pPr>
        <w:keepNext/>
      </w:pPr>
      <w:r>
        <w:rPr>
          <w:noProof/>
          <w:lang w:eastAsia="fr-FR"/>
        </w:rPr>
        <w:lastRenderedPageBreak/>
        <w:drawing>
          <wp:inline distT="0" distB="0" distL="0" distR="0" wp14:anchorId="2BAB36E6" wp14:editId="6265D577">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2"/>
                    <a:stretch>
                      <a:fillRect/>
                    </a:stretch>
                  </pic:blipFill>
                  <pic:spPr>
                    <a:xfrm>
                      <a:off x="0" y="0"/>
                      <a:ext cx="6475730" cy="6475730"/>
                    </a:xfrm>
                    <a:prstGeom prst="rect">
                      <a:avLst/>
                    </a:prstGeom>
                  </pic:spPr>
                </pic:pic>
              </a:graphicData>
            </a:graphic>
          </wp:inline>
        </w:drawing>
      </w:r>
    </w:p>
    <w:p w14:paraId="7B972223" w14:textId="3447874E" w:rsidR="00DD1DC6" w:rsidRDefault="00DD1DC6" w:rsidP="00DD1DC6">
      <w:pPr>
        <w:pStyle w:val="Lgende"/>
      </w:pPr>
      <w:bookmarkStart w:id="22" w:name="_Ref145427856"/>
      <w:r>
        <w:t xml:space="preserve">Figure </w:t>
      </w:r>
      <w:fldSimple w:instr=" SEQ Figure \* ARABIC ">
        <w:r w:rsidR="00D92F23">
          <w:rPr>
            <w:noProof/>
          </w:rPr>
          <w:t>6</w:t>
        </w:r>
      </w:fldSimple>
      <w:bookmarkEnd w:id="22"/>
      <w:r>
        <w:t xml:space="preserve">: </w:t>
      </w:r>
      <w:proofErr w:type="spellStart"/>
      <w:r>
        <w:t>Boxplots</w:t>
      </w:r>
      <w:proofErr w:type="spellEnd"/>
      <w:r>
        <w:t xml:space="preserve"> des variables quantitatives</w:t>
      </w:r>
    </w:p>
    <w:p w14:paraId="700592EC" w14:textId="3AD50A35" w:rsidR="00DD1DC6" w:rsidRDefault="00DD1DC6" w:rsidP="00DD1DC6">
      <w:r>
        <w:t>Le</w:t>
      </w:r>
      <w:r w:rsidR="00531BB2">
        <w:t>s</w:t>
      </w:r>
      <w:r>
        <w:t xml:space="preserve"> </w:t>
      </w:r>
      <w:proofErr w:type="spellStart"/>
      <w:r>
        <w:t>boxplot</w:t>
      </w:r>
      <w:r w:rsidR="00531BB2">
        <w:t>s</w:t>
      </w:r>
      <w:proofErr w:type="spellEnd"/>
      <w:r>
        <w:t xml:space="preserve"> des 16 variables quantitatives nous montre</w:t>
      </w:r>
      <w:r w:rsidR="00531BB2">
        <w:t>nt aussi</w:t>
      </w:r>
      <w:r>
        <w:t xml:space="preserve">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20E24B77" w14:textId="77777777" w:rsidR="00DD1DC6" w:rsidRDefault="00DD1DC6" w:rsidP="00DD1DC6">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w:t>
      </w:r>
      <w:r>
        <w:lastRenderedPageBreak/>
        <w:t xml:space="preserve">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2475E515" w14:textId="7E9608F6" w:rsidR="00DD1DC6" w:rsidRDefault="00DD1DC6" w:rsidP="00DD1DC6">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5CE2B083" w14:textId="31141120" w:rsidR="00596DB8" w:rsidRDefault="00596DB8" w:rsidP="007E4475">
      <w:pPr>
        <w:pStyle w:val="Titre2"/>
      </w:pPr>
      <w:bookmarkStart w:id="23" w:name="_Toc145514432"/>
      <w:r w:rsidRPr="00596DB8">
        <w:t>Corrélation</w:t>
      </w:r>
      <w:bookmarkEnd w:id="23"/>
    </w:p>
    <w:p w14:paraId="69E1CFC4" w14:textId="565B70D3" w:rsidR="007E4475" w:rsidRDefault="007E4475" w:rsidP="007E4475">
      <w:r>
        <w:rPr>
          <w:noProof/>
          <w:lang w:eastAsia="fr-FR"/>
        </w:rPr>
        <w:drawing>
          <wp:inline distT="0" distB="0" distL="0" distR="0" wp14:anchorId="4B15B197" wp14:editId="22D2C0AE">
            <wp:extent cx="6475730" cy="6837680"/>
            <wp:effectExtent l="0" t="0" r="1270" b="127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33"/>
                    <a:stretch>
                      <a:fillRect/>
                    </a:stretch>
                  </pic:blipFill>
                  <pic:spPr>
                    <a:xfrm>
                      <a:off x="0" y="0"/>
                      <a:ext cx="6475730" cy="6837680"/>
                    </a:xfrm>
                    <a:prstGeom prst="rect">
                      <a:avLst/>
                    </a:prstGeom>
                  </pic:spPr>
                </pic:pic>
              </a:graphicData>
            </a:graphic>
          </wp:inline>
        </w:drawing>
      </w:r>
    </w:p>
    <w:p w14:paraId="36E0189A" w14:textId="77777777" w:rsidR="007E4475" w:rsidRPr="006C7F16" w:rsidRDefault="007E4475" w:rsidP="007E4475">
      <w:pPr>
        <w:pStyle w:val="Lgende"/>
      </w:pPr>
      <w:bookmarkStart w:id="24" w:name="_Ref145429570"/>
      <w:r>
        <w:t xml:space="preserve">Figure </w:t>
      </w:r>
      <w:fldSimple w:instr=" SEQ Figure \* ARABIC ">
        <w:r>
          <w:rPr>
            <w:noProof/>
          </w:rPr>
          <w:t>7</w:t>
        </w:r>
      </w:fldSimple>
      <w:bookmarkEnd w:id="24"/>
      <w:r>
        <w:t>: Corrélation des variables numériques</w:t>
      </w:r>
    </w:p>
    <w:p w14:paraId="0D043D53" w14:textId="77777777" w:rsidR="007E4475" w:rsidRPr="007E4475" w:rsidRDefault="007E4475" w:rsidP="007E4475"/>
    <w:p w14:paraId="31E0AF79" w14:textId="4B960FD3" w:rsidR="00596DB8" w:rsidRDefault="00596DB8" w:rsidP="00596DB8">
      <w:r>
        <w:lastRenderedPageBreak/>
        <w:t xml:space="preserve">La </w:t>
      </w:r>
      <w:r>
        <w:fldChar w:fldCharType="begin"/>
      </w:r>
      <w:r>
        <w:instrText xml:space="preserve"> REF _Ref145429570 \h </w:instrText>
      </w:r>
      <w:r>
        <w:fldChar w:fldCharType="separate"/>
      </w:r>
      <w:r>
        <w:t xml:space="preserve">Figure </w:t>
      </w:r>
      <w:r>
        <w:rPr>
          <w:noProof/>
        </w:rPr>
        <w:t>7</w:t>
      </w:r>
      <w:r>
        <w:fldChar w:fldCharType="end"/>
      </w:r>
      <w:r>
        <w:t xml:space="preserve"> représente la corrélation entre les variables numériques.  On peut constater qu’aucune variable quantitative n’est fortement corrélée avec </w:t>
      </w:r>
      <w:proofErr w:type="spellStart"/>
      <w:r w:rsidRPr="00596DB8">
        <w:rPr>
          <w:i/>
          <w:iCs/>
        </w:rP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13B88C67" w14:textId="77777777" w:rsidR="00596DB8" w:rsidRDefault="00596DB8" w:rsidP="00596DB8">
      <w:r>
        <w:t xml:space="preserve">Pour </w:t>
      </w:r>
      <w:r w:rsidRPr="00596DB8">
        <w:rPr>
          <w:i/>
          <w:iCs/>
        </w:rPr>
        <w:t>Cloud9am</w:t>
      </w:r>
      <w:r>
        <w:t xml:space="preserve"> et </w:t>
      </w:r>
      <w:r w:rsidRPr="00596DB8">
        <w:rPr>
          <w:i/>
          <w:iCs/>
        </w:rPr>
        <w:t>Cloud9pm</w:t>
      </w:r>
      <w:r>
        <w:t xml:space="preserve">, comme nous le verrons après, il s’agit malheureusement de deux </w:t>
      </w:r>
      <w:proofErr w:type="spellStart"/>
      <w:r>
        <w:t>features</w:t>
      </w:r>
      <w:proofErr w:type="spellEnd"/>
      <w:r>
        <w:t xml:space="preserve"> ayant un taux élevé de données nulles. </w:t>
      </w:r>
    </w:p>
    <w:p w14:paraId="29EEFDEC" w14:textId="77777777" w:rsidR="00596DB8" w:rsidRDefault="00596DB8" w:rsidP="00596DB8">
      <w:r>
        <w:t xml:space="preserve">A l’inverse, </w:t>
      </w:r>
      <w:proofErr w:type="spellStart"/>
      <w:r w:rsidRPr="00596DB8">
        <w:rPr>
          <w:i/>
          <w:iCs/>
        </w:rPr>
        <w:t>RainTomorrow</w:t>
      </w:r>
      <w:proofErr w:type="spellEnd"/>
      <w:r>
        <w:t xml:space="preserve"> semble très peu corrélée aux températures (de 0,03 à 0,19). </w:t>
      </w:r>
    </w:p>
    <w:p w14:paraId="50900A8B" w14:textId="77777777" w:rsidR="00596DB8" w:rsidRDefault="00596DB8" w:rsidP="00596DB8">
      <w:r>
        <w:t xml:space="preserve">La vitesse du vent à 9h00 et 15h00 est elle aussi très peu corrélée avec </w:t>
      </w:r>
      <w:proofErr w:type="spellStart"/>
      <w:r w:rsidRPr="00596DB8">
        <w:rPr>
          <w:i/>
          <w:iCs/>
        </w:rPr>
        <w:t>RainTomorrow</w:t>
      </w:r>
      <w:proofErr w:type="spellEnd"/>
      <w:r>
        <w:t xml:space="preserve"> (0,09). La vitesse des rafales l’est en revanche davantage (0,23).</w:t>
      </w:r>
    </w:p>
    <w:p w14:paraId="6A42B539" w14:textId="77777777" w:rsidR="00596DB8" w:rsidRDefault="00596DB8" w:rsidP="00596DB8">
      <w:r>
        <w:t xml:space="preserve">Nous constatons également de fortes corrélations entre d’autres </w:t>
      </w:r>
      <w:proofErr w:type="spellStart"/>
      <w:r>
        <w:t>features</w:t>
      </w:r>
      <w:proofErr w:type="spellEnd"/>
      <w:r>
        <w:t>.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1C2F3AAE" w14:textId="77777777" w:rsidR="00596DB8" w:rsidRDefault="00596DB8" w:rsidP="00596DB8">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483F7E73" w14:textId="77777777" w:rsidR="00596DB8" w:rsidRDefault="00596DB8" w:rsidP="00596DB8"/>
    <w:p w14:paraId="46E2EAE7" w14:textId="7216D3C5" w:rsidR="00596DB8" w:rsidRDefault="00596DB8" w:rsidP="00596DB8">
      <w:r>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villes </w:t>
      </w:r>
      <w:r w:rsidR="007E4475">
        <w:t>corrélées pour une variable donnée</w:t>
      </w:r>
      <w:r>
        <w:t>.</w:t>
      </w:r>
    </w:p>
    <w:p w14:paraId="0A5A73B1" w14:textId="77777777" w:rsidR="00596DB8" w:rsidRDefault="00596DB8" w:rsidP="00596DB8">
      <w:r>
        <w:t>Nous voyons ci-dessous la corrélation des différentes villes pour la variable "</w:t>
      </w:r>
      <w:proofErr w:type="spellStart"/>
      <w:r>
        <w:t>MaxTemp</w:t>
      </w:r>
      <w:proofErr w:type="spellEnd"/>
      <w:r>
        <w:t xml:space="preserve">". On constate que certaines villes ont une corrélation très proche de 1, comme c'est le cas de la ville Ballarat avec la ville Bendigo ou la ville de Melbourne. Ceci est logique puisque ces villes sont géographiquement proches les unes des autres. </w:t>
      </w:r>
      <w:proofErr w:type="gramStart"/>
      <w:r>
        <w:t>Par contre</w:t>
      </w:r>
      <w:proofErr w:type="gramEnd"/>
      <w:r>
        <w:t>, pour les villes plus éloignées comme Darwin, la similitude avec le reste des villes est beaucoup plus faible.</w:t>
      </w:r>
    </w:p>
    <w:p w14:paraId="4B1503A0" w14:textId="77777777" w:rsidR="00596DB8" w:rsidRDefault="00596DB8" w:rsidP="00596DB8">
      <w:r>
        <w:rPr>
          <w:noProof/>
          <w:color w:val="FF0000"/>
          <w:lang w:eastAsia="fr-FR"/>
        </w:rPr>
        <w:lastRenderedPageBreak/>
        <w:drawing>
          <wp:inline distT="114300" distB="114300" distL="114300" distR="114300" wp14:anchorId="000A0893" wp14:editId="1BF7A6DA">
            <wp:extent cx="6475730" cy="6877646"/>
            <wp:effectExtent l="0" t="0" r="1270" b="0"/>
            <wp:docPr id="31"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4"/>
                    <a:srcRect/>
                    <a:stretch>
                      <a:fillRect/>
                    </a:stretch>
                  </pic:blipFill>
                  <pic:spPr>
                    <a:xfrm>
                      <a:off x="0" y="0"/>
                      <a:ext cx="6475730" cy="6877646"/>
                    </a:xfrm>
                    <a:prstGeom prst="rect">
                      <a:avLst/>
                    </a:prstGeom>
                    <a:ln/>
                  </pic:spPr>
                </pic:pic>
              </a:graphicData>
            </a:graphic>
          </wp:inline>
        </w:drawing>
      </w:r>
    </w:p>
    <w:p w14:paraId="0038DF0E" w14:textId="77777777" w:rsidR="00596DB8" w:rsidRDefault="00596DB8" w:rsidP="00596DB8"/>
    <w:p w14:paraId="110AD557" w14:textId="77777777" w:rsidR="006B434B" w:rsidRDefault="006B434B" w:rsidP="00DD1DC6"/>
    <w:p w14:paraId="060085EB" w14:textId="02320B3A" w:rsidR="0079273D" w:rsidRDefault="0079273D" w:rsidP="0079273D">
      <w:pPr>
        <w:pStyle w:val="Titre2"/>
      </w:pPr>
      <w:bookmarkStart w:id="25" w:name="_Toc145514433"/>
      <w:r>
        <w:t>Analyse détaillée des variables</w:t>
      </w:r>
      <w:bookmarkEnd w:id="25"/>
    </w:p>
    <w:p w14:paraId="54E55C0D" w14:textId="794AC9DB" w:rsidR="00531BB2" w:rsidRDefault="00531BB2" w:rsidP="00531BB2">
      <w:r>
        <w:t>Dans cette section, nous allons analyser en détail certaines variables ainsi que les relations entre certaines variables.</w:t>
      </w:r>
    </w:p>
    <w:p w14:paraId="301E74F1" w14:textId="77777777" w:rsidR="006B434B" w:rsidRDefault="006B434B" w:rsidP="006B434B">
      <w:pPr>
        <w:pStyle w:val="Titre3"/>
      </w:pPr>
      <w:bookmarkStart w:id="26" w:name="_Toc145514434"/>
      <w:proofErr w:type="spellStart"/>
      <w:r>
        <w:lastRenderedPageBreak/>
        <w:t>RainTomorrow</w:t>
      </w:r>
      <w:bookmarkEnd w:id="26"/>
      <w:proofErr w:type="spellEnd"/>
    </w:p>
    <w:p w14:paraId="1B790B22" w14:textId="77777777" w:rsidR="006B434B" w:rsidRDefault="006B434B" w:rsidP="006B434B">
      <w:r>
        <w:t xml:space="preserve">Regardons en premier lieu la variable </w:t>
      </w:r>
      <w:proofErr w:type="spellStart"/>
      <w:r w:rsidRPr="006B434B">
        <w:rPr>
          <w:i/>
          <w:iCs/>
        </w:rPr>
        <w:t>RainTomorrow</w:t>
      </w:r>
      <w:proofErr w:type="spellEnd"/>
      <w:r>
        <w:t>, indiquant s’il pleuvra le lendemain. C’est en effet cette variable que nous allons utiliser dans un premier temps comme variable cible pour notre modélisation. Elle revêt donc une importance particulière.</w:t>
      </w:r>
    </w:p>
    <w:p w14:paraId="0DACD911" w14:textId="77777777" w:rsidR="006B434B" w:rsidRDefault="006B434B" w:rsidP="006B434B">
      <w:r>
        <w:t xml:space="preserve">Notons que dans la mesure où </w:t>
      </w:r>
      <w:proofErr w:type="spellStart"/>
      <w:r w:rsidRPr="006B434B">
        <w:rPr>
          <w:i/>
          <w:iCs/>
        </w:rPr>
        <w:t>RainTomorrow</w:t>
      </w:r>
      <w:proofErr w:type="spellEnd"/>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3B10201E" w14:textId="77777777" w:rsidR="006B434B" w:rsidRPr="001D1074" w:rsidRDefault="006B434B" w:rsidP="006B434B">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4ACE88D" w14:textId="699D0792" w:rsidR="006B434B" w:rsidRDefault="006B434B" w:rsidP="006B434B">
      <w:r>
        <w:t xml:space="preserve">Nous constatons également derrière ce rapport de 1 à 4 sur les modalités de </w:t>
      </w:r>
      <w:proofErr w:type="spellStart"/>
      <w:r w:rsidRPr="006B434B">
        <w:rPr>
          <w:i/>
          <w:iCs/>
        </w:rPr>
        <w:t>RainTomorrow</w:t>
      </w:r>
      <w:proofErr w:type="spellEnd"/>
      <w:r>
        <w:t xml:space="preserve"> se cache une disparité très importante selon les Location. Ainsi, il ne pleut que 6,7% des journées à Woomera, village de 300 habitant situé dans le désert, contre 36,5% à Portland, ville portuaire du sud.</w:t>
      </w:r>
    </w:p>
    <w:p w14:paraId="28625845" w14:textId="77777777" w:rsidR="006B434B" w:rsidRDefault="006B434B" w:rsidP="006B434B">
      <w:r>
        <w:t xml:space="preserve">Pas moins de 19 Location sur 49 présentent un taux de journées pluvieuses inférieur à 20%, et 3 ont moins un taux inférieur à 10% (Uluru, Woomera, </w:t>
      </w:r>
      <w:proofErr w:type="spellStart"/>
      <w:r>
        <w:t>AliceSprings</w:t>
      </w:r>
      <w:proofErr w:type="spellEnd"/>
      <w:r>
        <w:t>). Ce déséquilibre très important pour certaines villes va représenter un défi pour notre modèle.</w:t>
      </w:r>
    </w:p>
    <w:p w14:paraId="5FE10A09" w14:textId="77777777" w:rsidR="006B434B" w:rsidRDefault="006B434B" w:rsidP="006B434B"/>
    <w:p w14:paraId="574AD33C" w14:textId="77777777" w:rsidR="006B434B" w:rsidRDefault="006B434B" w:rsidP="006B434B">
      <w:r>
        <w:rPr>
          <w:noProof/>
          <w:lang w:eastAsia="fr-FR"/>
        </w:rPr>
        <w:drawing>
          <wp:inline distT="0" distB="0" distL="0" distR="0" wp14:anchorId="6C968813" wp14:editId="65EF3497">
            <wp:extent cx="6475730" cy="3348990"/>
            <wp:effectExtent l="0" t="0" r="1270" b="3810"/>
            <wp:docPr id="4" name="Image 4"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5"/>
                    <a:stretch>
                      <a:fillRect/>
                    </a:stretch>
                  </pic:blipFill>
                  <pic:spPr>
                    <a:xfrm>
                      <a:off x="0" y="0"/>
                      <a:ext cx="6475730" cy="3348990"/>
                    </a:xfrm>
                    <a:prstGeom prst="rect">
                      <a:avLst/>
                    </a:prstGeom>
                  </pic:spPr>
                </pic:pic>
              </a:graphicData>
            </a:graphic>
          </wp:inline>
        </w:drawing>
      </w:r>
    </w:p>
    <w:p w14:paraId="7E0423D4" w14:textId="09DB5B4C" w:rsidR="006B434B" w:rsidRPr="00531BB2" w:rsidRDefault="006B434B" w:rsidP="006B434B">
      <w:pPr>
        <w:pStyle w:val="Titre3"/>
      </w:pPr>
      <w:bookmarkStart w:id="27" w:name="_Toc145514435"/>
      <w:r>
        <w:t>Location</w:t>
      </w:r>
      <w:r w:rsidR="00596DB8">
        <w:t>,</w:t>
      </w:r>
      <w:r>
        <w:t xml:space="preserve"> </w:t>
      </w:r>
      <w:proofErr w:type="spellStart"/>
      <w:r w:rsidR="00596DB8">
        <w:t>MaxTemp</w:t>
      </w:r>
      <w:proofErr w:type="spellEnd"/>
      <w:r w:rsidR="00596DB8">
        <w:t xml:space="preserve"> et </w:t>
      </w:r>
      <w:proofErr w:type="spellStart"/>
      <w:r w:rsidR="00596DB8">
        <w:t>RainTomorrow</w:t>
      </w:r>
      <w:bookmarkEnd w:id="27"/>
      <w:proofErr w:type="spellEnd"/>
    </w:p>
    <w:p w14:paraId="204CAEE9" w14:textId="1B361877" w:rsidR="00F2189E" w:rsidRDefault="00F2189E" w:rsidP="009D2B21">
      <w:r>
        <w:t>Nous avons</w:t>
      </w:r>
      <w:r w:rsidR="006B434B">
        <w:t>, en suite,</w:t>
      </w:r>
      <w:r>
        <w:t xml:space="preserve"> recherché les latitudes et longitudes des 49 </w:t>
      </w:r>
      <w:r w:rsidR="006B434B">
        <w:t>stations météorologiques</w:t>
      </w:r>
      <w:r>
        <w:t xml:space="preserve">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Cities </w:t>
      </w:r>
      <w:proofErr w:type="spellStart"/>
      <w:r w:rsidRPr="00F2189E">
        <w:t>Database</w:t>
      </w:r>
      <w:proofErr w:type="spellEnd"/>
      <w:r>
        <w:t xml:space="preserve"> de </w:t>
      </w:r>
      <w:proofErr w:type="spellStart"/>
      <w:r>
        <w:t>Kaggle</w:t>
      </w:r>
      <w:proofErr w:type="spellEnd"/>
      <w:r>
        <w:t xml:space="preserve"> ( </w:t>
      </w:r>
      <w:hyperlink r:id="rId36" w:history="1">
        <w:r w:rsidRPr="00D2699C">
          <w:rPr>
            <w:rStyle w:val="Lienhypertexte"/>
          </w:rPr>
          <w:t>https://www.kaggle.com/datasets/maryamalizadeh/worldcities-australia</w:t>
        </w:r>
      </w:hyperlink>
      <w:r>
        <w:t xml:space="preserve"> ), ainsi qu’avec la liste des stations météorologiques ( </w:t>
      </w:r>
      <w:hyperlink r:id="rId37"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5D2E52C9" w14:textId="77777777" w:rsidR="00531BB2" w:rsidRDefault="00CB6026" w:rsidP="007E4475">
      <w:pPr>
        <w:keepNext/>
        <w:jc w:val="center"/>
      </w:pPr>
      <w:r>
        <w:rPr>
          <w:noProof/>
          <w:lang w:eastAsia="fr-FR"/>
        </w:rPr>
        <w:lastRenderedPageBreak/>
        <w:drawing>
          <wp:inline distT="0" distB="0" distL="0" distR="0" wp14:anchorId="5D6B5DE0" wp14:editId="572D8BF8">
            <wp:extent cx="5590572" cy="408465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7127" cy="4089448"/>
                    </a:xfrm>
                    <a:prstGeom prst="rect">
                      <a:avLst/>
                    </a:prstGeom>
                  </pic:spPr>
                </pic:pic>
              </a:graphicData>
            </a:graphic>
          </wp:inline>
        </w:drawing>
      </w:r>
    </w:p>
    <w:p w14:paraId="21FE9CD1" w14:textId="112CCB1B" w:rsidR="00FA16C5" w:rsidRDefault="00531BB2" w:rsidP="00531BB2">
      <w:pPr>
        <w:pStyle w:val="Lgende"/>
        <w:jc w:val="both"/>
      </w:pPr>
      <w:bookmarkStart w:id="28" w:name="_Ref145429986"/>
      <w:r>
        <w:t xml:space="preserve">Figure </w:t>
      </w:r>
      <w:fldSimple w:instr=" SEQ Figure \* ARABIC ">
        <w:r w:rsidR="00D92F23">
          <w:rPr>
            <w:noProof/>
          </w:rPr>
          <w:t>8</w:t>
        </w:r>
      </w:fldSimple>
      <w:bookmarkEnd w:id="28"/>
      <w:r>
        <w:t xml:space="preserve">: </w:t>
      </w:r>
      <w:r w:rsidRPr="00C14D04">
        <w:t>Location – Couleur : température maximale moyenne – Diamètre : taux de journées pluvieuses</w:t>
      </w:r>
    </w:p>
    <w:p w14:paraId="11986F41" w14:textId="5036343D" w:rsidR="00F2189E" w:rsidRDefault="00F2189E" w:rsidP="00F2189E">
      <w:r>
        <w:t>L</w:t>
      </w:r>
      <w:r w:rsidR="00596DB8">
        <w:t>a</w:t>
      </w:r>
      <w:r>
        <w:t xml:space="preserve"> </w:t>
      </w:r>
      <w:r w:rsidR="00596DB8">
        <w:fldChar w:fldCharType="begin"/>
      </w:r>
      <w:r w:rsidR="00596DB8">
        <w:instrText xml:space="preserve"> REF _Ref145429986 \h </w:instrText>
      </w:r>
      <w:r w:rsidR="00596DB8">
        <w:fldChar w:fldCharType="separate"/>
      </w:r>
      <w:r w:rsidR="00596DB8">
        <w:t xml:space="preserve">Figure </w:t>
      </w:r>
      <w:r w:rsidR="00596DB8">
        <w:rPr>
          <w:noProof/>
        </w:rPr>
        <w:t>8</w:t>
      </w:r>
      <w:r w:rsidR="00596DB8">
        <w:fldChar w:fldCharType="end"/>
      </w:r>
      <w:r w:rsidR="00596DB8">
        <w:t xml:space="preserve"> </w:t>
      </w:r>
      <w:r>
        <w:t>montre la répartition des données sur les 49 lieux renseignés. La couleur indique la température maxim</w:t>
      </w:r>
      <w:r w:rsidR="00163D93">
        <w:t>ale</w:t>
      </w:r>
      <w:r>
        <w:t xml:space="preserve"> moyenne, le diamètre indique la moyenne de la variable </w:t>
      </w:r>
      <w:proofErr w:type="spellStart"/>
      <w:r w:rsidRPr="00531BB2">
        <w:rPr>
          <w:i/>
          <w:iCs/>
        </w:rPr>
        <w:t>RainTomorrow</w:t>
      </w:r>
      <w:proofErr w:type="spellEnd"/>
      <w:r>
        <w:t>. Ainsi, le petit cercle orange représentant Uluru tout au centre de la carte témoigne qu’il pleut très peu dans cette ville et que les températures maximales sont élevées en moyenne (30°).</w:t>
      </w:r>
    </w:p>
    <w:p w14:paraId="1FF0D494" w14:textId="0FCFD97B" w:rsidR="00F2189E" w:rsidRDefault="00F2189E" w:rsidP="00F2189E">
      <w:r>
        <w:t xml:space="preserve">A l’inverse, le gros point bleu de </w:t>
      </w:r>
      <w:proofErr w:type="spellStart"/>
      <w:r>
        <w:t>MountGinini</w:t>
      </w:r>
      <w:proofErr w:type="spellEnd"/>
      <w:r>
        <w:t xml:space="preserve"> au sud-est témoigne d’une température maximale très faible (11°) et de précipitations plus importantes.</w:t>
      </w:r>
      <w:r w:rsidR="007E4475" w:rsidRPr="007E4475">
        <w:rPr>
          <w:noProof/>
          <w:lang w:eastAsia="fr-FR"/>
        </w:rPr>
        <w:t xml:space="preserve"> </w:t>
      </w:r>
    </w:p>
    <w:p w14:paraId="585475DE" w14:textId="475A6F9F" w:rsidR="00F2189E" w:rsidRDefault="00163D93" w:rsidP="00F2189E">
      <w:r>
        <w:t>Notons</w:t>
      </w:r>
      <w:r w:rsidR="00F2189E">
        <w:t xml:space="preserve"> que la ville d’Uluru est située au cœur du désert australien, alors que </w:t>
      </w:r>
      <w:proofErr w:type="spellStart"/>
      <w:r w:rsidR="00F2189E">
        <w:t>MountGini</w:t>
      </w:r>
      <w:proofErr w:type="spellEnd"/>
      <w:r w:rsidR="00F2189E">
        <w:t xml:space="preserve"> est une montagne culminant à 1762m.</w:t>
      </w:r>
    </w:p>
    <w:p w14:paraId="0D0B806C" w14:textId="358C2435" w:rsidR="00023969" w:rsidRDefault="00023969" w:rsidP="00023969">
      <w:r>
        <w:t>On remarque un gradient nord-sud assez net pour les températures maximales.</w:t>
      </w:r>
      <w:r w:rsidR="007E4475" w:rsidRPr="007E4475">
        <w:rPr>
          <w:noProof/>
          <w:lang w:eastAsia="fr-FR"/>
        </w:rPr>
        <w:t xml:space="preserve"> </w:t>
      </w:r>
    </w:p>
    <w:p w14:paraId="0D4A5886" w14:textId="7AD17BFB" w:rsidR="00023969" w:rsidRDefault="00023969" w:rsidP="00023969">
      <w:r>
        <w:t xml:space="preserve">On remarque </w:t>
      </w:r>
      <w:r w:rsidR="00163D93">
        <w:t xml:space="preserve">également </w:t>
      </w:r>
      <w:r>
        <w:t xml:space="preserve">que la fréquence des </w:t>
      </w:r>
      <w:proofErr w:type="spellStart"/>
      <w:r>
        <w:t>RainTomorrow</w:t>
      </w:r>
      <w:proofErr w:type="spellEnd"/>
      <w:r>
        <w:t xml:space="preserve"> positif se réduit lorsqu’on s’éloigne des côtes.</w:t>
      </w:r>
    </w:p>
    <w:p w14:paraId="7832C360" w14:textId="5C55E5FC" w:rsidR="00023969" w:rsidRDefault="007E4475" w:rsidP="00023969">
      <w:r>
        <w:rPr>
          <w:noProof/>
          <w:lang w:eastAsia="fr-FR"/>
        </w:rPr>
        <w:drawing>
          <wp:anchor distT="0" distB="0" distL="114300" distR="114300" simplePos="0" relativeHeight="251663360" behindDoc="0" locked="0" layoutInCell="1" allowOverlap="1" wp14:anchorId="003F2C68" wp14:editId="05FDD381">
            <wp:simplePos x="0" y="0"/>
            <wp:positionH relativeFrom="margin">
              <wp:posOffset>4541552</wp:posOffset>
            </wp:positionH>
            <wp:positionV relativeFrom="paragraph">
              <wp:posOffset>5715</wp:posOffset>
            </wp:positionV>
            <wp:extent cx="2030730" cy="1999615"/>
            <wp:effectExtent l="0" t="0" r="7620" b="635"/>
            <wp:wrapSquare wrapText="bothSides"/>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rsidR="00023969">
        <w:t xml:space="preserve">Hormis quelques </w:t>
      </w:r>
      <w:proofErr w:type="spellStart"/>
      <w:r w:rsidR="00023969">
        <w:t>outliers</w:t>
      </w:r>
      <w:proofErr w:type="spellEnd"/>
      <w:r w:rsidR="00023969">
        <w:t xml:space="preserve"> tels </w:t>
      </w:r>
      <w:proofErr w:type="spellStart"/>
      <w:r w:rsidR="00023969">
        <w:t>MountGinini</w:t>
      </w:r>
      <w:proofErr w:type="spellEnd"/>
      <w:r w:rsidR="00023969">
        <w:t>, on peut également constater une certaine homogénéité climatique entre des villes proches géographiquement, ce qui nous amène à envisager la création de cluster</w:t>
      </w:r>
      <w:r w:rsidR="00163D93">
        <w:t>s</w:t>
      </w:r>
      <w:r w:rsidR="00023969">
        <w:t xml:space="preserve">. Enfin, nous voyons que la station de </w:t>
      </w:r>
      <w:proofErr w:type="spellStart"/>
      <w:r w:rsidR="00023969">
        <w:t>Norfork</w:t>
      </w:r>
      <w:proofErr w:type="spellEnd"/>
      <w:r w:rsidR="00023969">
        <w:t xml:space="preserve"> Island est particulièrement isolée géographiquement, sur une petite île au large oriental.</w:t>
      </w:r>
    </w:p>
    <w:p w14:paraId="6FADB0C0" w14:textId="59345B26"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w:t>
      </w:r>
      <w:r w:rsidR="00596DB8">
        <w:t xml:space="preserve">la </w:t>
      </w:r>
      <w:r w:rsidR="00596DB8">
        <w:fldChar w:fldCharType="begin"/>
      </w:r>
      <w:r w:rsidR="00596DB8">
        <w:instrText xml:space="preserve"> REF _Ref145430067 \h </w:instrText>
      </w:r>
      <w:r w:rsidR="00596DB8">
        <w:fldChar w:fldCharType="separate"/>
      </w:r>
      <w:r w:rsidR="00596DB8">
        <w:t xml:space="preserve">Figure </w:t>
      </w:r>
      <w:r w:rsidR="00596DB8">
        <w:rPr>
          <w:noProof/>
        </w:rPr>
        <w:t>9</w:t>
      </w:r>
      <w:r w:rsidR="00596DB8">
        <w:fldChar w:fldCharType="end"/>
      </w:r>
      <w:r w:rsidR="00023969">
        <w:t xml:space="preserve"> issue du site de l’Australien Bureau of </w:t>
      </w:r>
      <w:proofErr w:type="spellStart"/>
      <w:r w:rsidR="00023969">
        <w:t>Statistics</w:t>
      </w:r>
      <w:proofErr w:type="spellEnd"/>
      <w:r w:rsidR="00023969">
        <w:t> :</w:t>
      </w:r>
    </w:p>
    <w:p w14:paraId="0E01416D" w14:textId="77777777" w:rsidR="007E4475" w:rsidRDefault="007E4475" w:rsidP="007E4475">
      <w:pPr>
        <w:pStyle w:val="Lgende"/>
        <w:jc w:val="right"/>
      </w:pPr>
      <w:bookmarkStart w:id="29" w:name="_Ref145430067"/>
      <w:r>
        <w:t xml:space="preserve">Figure </w:t>
      </w:r>
      <w:fldSimple w:instr=" SEQ Figure \* ARABIC ">
        <w:r>
          <w:rPr>
            <w:noProof/>
          </w:rPr>
          <w:t>9</w:t>
        </w:r>
      </w:fldSimple>
      <w:bookmarkEnd w:id="29"/>
      <w:r>
        <w:t> : Répartition de la population Australienne</w:t>
      </w:r>
    </w:p>
    <w:p w14:paraId="50FCAF08" w14:textId="3F4A3630" w:rsidR="001B3640" w:rsidRDefault="001B3640" w:rsidP="001B3640">
      <w:pPr>
        <w:pStyle w:val="Titre3"/>
      </w:pPr>
      <w:bookmarkStart w:id="30" w:name="_Toc145514436"/>
      <w:r>
        <w:lastRenderedPageBreak/>
        <w:t>Analyse temporelle et géographique</w:t>
      </w:r>
      <w:bookmarkEnd w:id="30"/>
    </w:p>
    <w:p w14:paraId="430BA9D7" w14:textId="0E74E704" w:rsidR="001B3640" w:rsidRDefault="00122E90" w:rsidP="001B3640">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w:t>
      </w:r>
      <w:proofErr w:type="gramStart"/>
      <w:r>
        <w:t>donné</w:t>
      </w:r>
      <w:proofErr w:type="gramEnd"/>
      <w:r>
        <w:t xml:space="preserve"> : prédire </w:t>
      </w:r>
      <w:proofErr w:type="spellStart"/>
      <w:r w:rsidRPr="00596DB8">
        <w:rPr>
          <w:i/>
          <w:iCs/>
        </w:rPr>
        <w:t>Rainfall</w:t>
      </w:r>
      <w:proofErr w:type="spellEnd"/>
      <w:r>
        <w:t xml:space="preserve"> implique donc de pouvoir prédire </w:t>
      </w:r>
      <w:proofErr w:type="spellStart"/>
      <w:r w:rsidRPr="00596DB8">
        <w:rPr>
          <w:i/>
          <w:iCs/>
        </w:rPr>
        <w:t>Rain</w:t>
      </w:r>
      <w:r w:rsidR="003A221F" w:rsidRPr="00596DB8">
        <w:rPr>
          <w:i/>
          <w:iCs/>
        </w:rPr>
        <w:t>T</w:t>
      </w:r>
      <w:r w:rsidRPr="00596DB8">
        <w:rPr>
          <w:i/>
          <w:iCs/>
        </w:rPr>
        <w:t>oday</w:t>
      </w:r>
      <w:proofErr w:type="spellEnd"/>
      <w:r>
        <w:t xml:space="preserve">, et possiblement </w:t>
      </w:r>
      <w:proofErr w:type="spellStart"/>
      <w:r w:rsidRPr="00596DB8">
        <w:rPr>
          <w:i/>
          <w:iCs/>
        </w:rPr>
        <w:t>Rain</w:t>
      </w:r>
      <w:r w:rsidR="003A221F" w:rsidRPr="00596DB8">
        <w:rPr>
          <w:i/>
          <w:iCs/>
        </w:rPr>
        <w:t>T</w:t>
      </w:r>
      <w:r w:rsidRPr="00596DB8">
        <w:rPr>
          <w:i/>
          <w:iCs/>
        </w:rPr>
        <w:t>omorrow</w:t>
      </w:r>
      <w:proofErr w:type="spellEnd"/>
      <w:r>
        <w:t>.</w:t>
      </w:r>
    </w:p>
    <w:p w14:paraId="6C7089B3" w14:textId="1A4DB7D0" w:rsidR="00C17B73" w:rsidRDefault="00C17B73" w:rsidP="001B3640">
      <w:r>
        <w:t>Dans le</w:t>
      </w:r>
      <w:r w:rsidR="007C2716">
        <w:t>s</w:t>
      </w:r>
      <w:r w:rsidR="003A5F17">
        <w:t xml:space="preserve"> </w:t>
      </w:r>
      <w:r w:rsidR="003A5F17">
        <w:fldChar w:fldCharType="begin"/>
      </w:r>
      <w:r w:rsidR="003A5F17">
        <w:instrText xml:space="preserve"> REF _Ref145430175 \h </w:instrText>
      </w:r>
      <w:r w:rsidR="003A5F17">
        <w:fldChar w:fldCharType="separate"/>
      </w:r>
      <w:r w:rsidR="003A5F17">
        <w:t xml:space="preserve">Figure </w:t>
      </w:r>
      <w:r w:rsidR="003A5F17">
        <w:rPr>
          <w:noProof/>
        </w:rPr>
        <w:t>10</w:t>
      </w:r>
      <w:r w:rsidR="003A5F17">
        <w:fldChar w:fldCharType="end"/>
      </w:r>
      <w:r w:rsidR="003A5F17">
        <w:t xml:space="preserve"> et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79B10ED5" w14:textId="77777777" w:rsidR="003A5F17" w:rsidRDefault="00C17B73" w:rsidP="003A5F17">
      <w:pPr>
        <w:keepNext/>
      </w:pPr>
      <w:r>
        <w:rPr>
          <w:noProof/>
          <w:lang w:eastAsia="fr-FR"/>
        </w:rPr>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4316730"/>
                    </a:xfrm>
                    <a:prstGeom prst="rect">
                      <a:avLst/>
                    </a:prstGeom>
                  </pic:spPr>
                </pic:pic>
              </a:graphicData>
            </a:graphic>
          </wp:inline>
        </w:drawing>
      </w:r>
    </w:p>
    <w:p w14:paraId="6C8D883B" w14:textId="64DFD685" w:rsidR="00122E90" w:rsidRPr="001B3640" w:rsidRDefault="003A5F17" w:rsidP="003A5F17">
      <w:pPr>
        <w:pStyle w:val="Lgende"/>
      </w:pPr>
      <w:bookmarkStart w:id="31" w:name="_Ref145430175"/>
      <w:r>
        <w:t xml:space="preserve">Figure </w:t>
      </w:r>
      <w:fldSimple w:instr=" SEQ Figure \* ARABIC ">
        <w:r w:rsidR="00D92F23">
          <w:rPr>
            <w:noProof/>
          </w:rPr>
          <w:t>10</w:t>
        </w:r>
      </w:fldSimple>
      <w:bookmarkEnd w:id="31"/>
      <w:r>
        <w:t xml:space="preserve"> : Températures moyennes mensuelles et cumul des précipitions de 2009 à 2016 – Australie complète </w:t>
      </w:r>
    </w:p>
    <w:p w14:paraId="473A8C4C" w14:textId="6535BEA8" w:rsidR="001B3640" w:rsidRDefault="007C2716" w:rsidP="001E7D3C">
      <w:r>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lastRenderedPageBreak/>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1760FDC8" w14:textId="77777777" w:rsidR="003A5F17" w:rsidRDefault="009C33C2" w:rsidP="003A5F17">
      <w:pPr>
        <w:keepNext/>
      </w:pPr>
      <w:r>
        <w:t>Woomera est située dans le désert, Brisbane sur la côte est, Mount Gambier sur le côté sud,</w:t>
      </w:r>
      <w:r w:rsidR="00FC5A2A">
        <w:t xml:space="preserve"> Townsville est au nord-est.</w:t>
      </w:r>
      <w:r w:rsidR="003A5F17">
        <w:rPr>
          <w:noProof/>
          <w:lang w:eastAsia="fr-FR"/>
        </w:rPr>
        <w:drawing>
          <wp:inline distT="0" distB="0" distL="0" distR="0" wp14:anchorId="001BCC66" wp14:editId="2ADB506A">
            <wp:extent cx="6475730" cy="4434840"/>
            <wp:effectExtent l="0" t="0" r="1270" b="0"/>
            <wp:docPr id="64" name="Image 6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41"/>
                    <a:stretch>
                      <a:fillRect/>
                    </a:stretch>
                  </pic:blipFill>
                  <pic:spPr>
                    <a:xfrm>
                      <a:off x="0" y="0"/>
                      <a:ext cx="6475730" cy="4434840"/>
                    </a:xfrm>
                    <a:prstGeom prst="rect">
                      <a:avLst/>
                    </a:prstGeom>
                  </pic:spPr>
                </pic:pic>
              </a:graphicData>
            </a:graphic>
          </wp:inline>
        </w:drawing>
      </w:r>
    </w:p>
    <w:p w14:paraId="670286D9" w14:textId="4C2D5F10" w:rsidR="00C55648" w:rsidRDefault="003A5F17" w:rsidP="003A5F17">
      <w:pPr>
        <w:pStyle w:val="Lgende"/>
      </w:pPr>
      <w:bookmarkStart w:id="32" w:name="_Ref145430293"/>
      <w:r>
        <w:t xml:space="preserve">Figure </w:t>
      </w:r>
      <w:fldSimple w:instr=" SEQ Figure \* ARABIC ">
        <w:r w:rsidR="00D92F23">
          <w:rPr>
            <w:noProof/>
          </w:rPr>
          <w:t>11</w:t>
        </w:r>
      </w:fldSimple>
      <w:bookmarkEnd w:id="32"/>
      <w:r>
        <w:t>: Températures moyennes mensuelles et cumul des précipitions de 2009 à 2016 – Woomera, Brisbane, Mount Gambier et Townsville</w:t>
      </w:r>
    </w:p>
    <w:p w14:paraId="202E45ED" w14:textId="6B440E70" w:rsidR="00683C57" w:rsidRDefault="00FC5A2A" w:rsidP="001E7D3C">
      <w:r>
        <w:t>Ces quatre graphiques</w:t>
      </w:r>
      <w:r w:rsidR="003A5F17">
        <w:t xml:space="preserve"> dans la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0B47077F" w14:textId="3CB7CB1F" w:rsidR="0042742F" w:rsidRDefault="0042742F" w:rsidP="001E7D3C">
      <w:r>
        <w:t xml:space="preserve">Nous pouvons conclure de cela </w:t>
      </w:r>
      <w:r w:rsidR="00683C57">
        <w:t>qu’il existe des différences significatives concernant les précipitations et la température maximale entre l’Australie dans son ensemble d’une part et chaque ville d’autre part.</w:t>
      </w:r>
      <w:r>
        <w:t xml:space="preserve">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t>La nature même des données incite à rechercher des saisonnalités dans les différentes variables.</w:t>
      </w:r>
    </w:p>
    <w:p w14:paraId="20043B52" w14:textId="77777777" w:rsidR="008C05B2" w:rsidRDefault="008C05B2" w:rsidP="008C05B2">
      <w:r>
        <w:lastRenderedPageBreak/>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7032C307" w14:textId="312DB405" w:rsidR="008C05B2" w:rsidRDefault="008C05B2" w:rsidP="008C05B2">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4DBAC021" w14:textId="0C43D3F3" w:rsidR="008C05B2" w:rsidRDefault="008C05B2" w:rsidP="001E7D3C">
      <w:r>
        <w:t xml:space="preserve">Nous regardons </w:t>
      </w:r>
      <w:r w:rsidR="003A5F17">
        <w:t xml:space="preserve">dans la </w:t>
      </w:r>
      <w:r w:rsidR="003A5F17">
        <w:fldChar w:fldCharType="begin"/>
      </w:r>
      <w:r w:rsidR="003A5F17">
        <w:instrText xml:space="preserve"> REF _Ref145430525 \h </w:instrText>
      </w:r>
      <w:r w:rsidR="003A5F17">
        <w:fldChar w:fldCharType="separate"/>
      </w:r>
      <w:r w:rsidR="003A5F17">
        <w:t xml:space="preserve">Figure </w:t>
      </w:r>
      <w:r w:rsidR="003A5F17">
        <w:rPr>
          <w:noProof/>
        </w:rPr>
        <w:t>12</w:t>
      </w:r>
      <w:r w:rsidR="003A5F17">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p>
    <w:p w14:paraId="0B275145" w14:textId="77777777" w:rsidR="003A5F17" w:rsidRDefault="00DC084B" w:rsidP="003A5F17">
      <w:pPr>
        <w:keepNext/>
        <w:jc w:val="center"/>
      </w:pPr>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5730" cy="3574415"/>
                    </a:xfrm>
                    <a:prstGeom prst="rect">
                      <a:avLst/>
                    </a:prstGeom>
                  </pic:spPr>
                </pic:pic>
              </a:graphicData>
            </a:graphic>
          </wp:inline>
        </w:drawing>
      </w:r>
    </w:p>
    <w:p w14:paraId="38437BD3" w14:textId="01A01A07" w:rsidR="00C90EFE" w:rsidRPr="003A5F17" w:rsidRDefault="003A5F17" w:rsidP="003A5F17">
      <w:pPr>
        <w:pStyle w:val="Lgende"/>
      </w:pPr>
      <w:bookmarkStart w:id="33" w:name="_Ref145430525"/>
      <w:r>
        <w:t xml:space="preserve">Figure </w:t>
      </w:r>
      <w:fldSimple w:instr=" SEQ Figure \* ARABIC ">
        <w:r w:rsidR="00D92F23">
          <w:rPr>
            <w:noProof/>
          </w:rPr>
          <w:t>12</w:t>
        </w:r>
      </w:fldSimple>
      <w:bookmarkEnd w:id="33"/>
      <w:r>
        <w:t xml:space="preserve"> : Analyse tendance/saisonnalité/bruit de </w:t>
      </w:r>
      <w:proofErr w:type="spellStart"/>
      <w:r>
        <w:rPr>
          <w:i/>
          <w:iCs/>
        </w:rPr>
        <w:t>MaxTemp</w:t>
      </w:r>
      <w:proofErr w:type="spellEnd"/>
      <w:r>
        <w:t xml:space="preserve"> - </w:t>
      </w:r>
      <w:proofErr w:type="spellStart"/>
      <w:r>
        <w:t>MountGambier</w:t>
      </w:r>
      <w:proofErr w:type="spellEnd"/>
    </w:p>
    <w:p w14:paraId="6E8560FD" w14:textId="51EE0C3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r w:rsidR="00252143">
        <w:t>Nous verrons dans la partie modélisation si un modèle ARIMA arrive malgré ce constat à prédire de façon pertinente les températures.</w:t>
      </w:r>
    </w:p>
    <w:p w14:paraId="6FDF65AF" w14:textId="737055DF" w:rsidR="00C90EFE" w:rsidRDefault="00C90EFE" w:rsidP="00C90EFE">
      <w:r>
        <w:t xml:space="preserve">Ce même schéma sur </w:t>
      </w:r>
      <w:proofErr w:type="spellStart"/>
      <w:proofErr w:type="gramStart"/>
      <w:r w:rsidRPr="003A5F17">
        <w:rPr>
          <w:i/>
          <w:iCs/>
        </w:rPr>
        <w:t>Rainfall</w:t>
      </w:r>
      <w:proofErr w:type="spellEnd"/>
      <w:r>
        <w:t xml:space="preserve"> </w:t>
      </w:r>
      <w:r w:rsidR="003A5F17">
        <w:t>,</w:t>
      </w:r>
      <w:proofErr w:type="gramEnd"/>
      <w:r w:rsidR="003A5F17">
        <w:t xml:space="preserve"> voir la </w:t>
      </w:r>
      <w:r w:rsidR="003A5F17">
        <w:fldChar w:fldCharType="begin"/>
      </w:r>
      <w:r w:rsidR="003A5F17">
        <w:instrText xml:space="preserve"> REF _Ref145430616 \h </w:instrText>
      </w:r>
      <w:r w:rsidR="003A5F17">
        <w:fldChar w:fldCharType="separate"/>
      </w:r>
      <w:r w:rsidR="003A5F17">
        <w:t xml:space="preserve">Figure </w:t>
      </w:r>
      <w:r w:rsidR="003A5F17">
        <w:rPr>
          <w:noProof/>
        </w:rPr>
        <w:t>13</w:t>
      </w:r>
      <w:r w:rsidR="003A5F17">
        <w:fldChar w:fldCharType="end"/>
      </w:r>
      <w:r w:rsidR="003A5F17">
        <w:t xml:space="preserve">, </w:t>
      </w:r>
      <w:r>
        <w:t>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proofErr w:type="spellStart"/>
      <w:r w:rsidRPr="003A5F17">
        <w:rPr>
          <w:i/>
          <w:iCs/>
        </w:rPr>
        <w:t>RainTomorrow</w:t>
      </w:r>
      <w:proofErr w:type="spellEnd"/>
      <w:r>
        <w:t> ».</w:t>
      </w:r>
    </w:p>
    <w:p w14:paraId="6A2916E0" w14:textId="77777777" w:rsidR="00C90EFE" w:rsidRPr="008C05B2" w:rsidRDefault="00C90EFE" w:rsidP="001E7D3C"/>
    <w:p w14:paraId="31EE22E7" w14:textId="34826BD5" w:rsidR="0087131C" w:rsidRPr="00E61F05" w:rsidRDefault="0087131C" w:rsidP="001E7D3C"/>
    <w:p w14:paraId="23FD345F" w14:textId="77777777" w:rsidR="003A5F17" w:rsidRDefault="008C05B2" w:rsidP="003A5F17">
      <w:pPr>
        <w:keepNext/>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3576955"/>
                    </a:xfrm>
                    <a:prstGeom prst="rect">
                      <a:avLst/>
                    </a:prstGeom>
                  </pic:spPr>
                </pic:pic>
              </a:graphicData>
            </a:graphic>
          </wp:inline>
        </w:drawing>
      </w:r>
    </w:p>
    <w:p w14:paraId="718C0152" w14:textId="18315974" w:rsidR="008C05B2" w:rsidRPr="003A5F17" w:rsidRDefault="003A5F17" w:rsidP="003A5F17">
      <w:pPr>
        <w:pStyle w:val="Lgende"/>
      </w:pPr>
      <w:bookmarkStart w:id="34" w:name="_Ref145430616"/>
      <w:r>
        <w:t xml:space="preserve">Figure </w:t>
      </w:r>
      <w:fldSimple w:instr=" SEQ Figure \* ARABIC ">
        <w:r w:rsidR="00D92F23">
          <w:rPr>
            <w:noProof/>
          </w:rPr>
          <w:t>13</w:t>
        </w:r>
      </w:fldSimple>
      <w:bookmarkEnd w:id="34"/>
      <w:r>
        <w:t xml:space="preserve"> : Analyse tendance/saisonnalité/bruit de </w:t>
      </w:r>
      <w:proofErr w:type="spellStart"/>
      <w:r>
        <w:rPr>
          <w:i/>
          <w:iCs/>
        </w:rPr>
        <w:t>MaxTemp</w:t>
      </w:r>
      <w:proofErr w:type="spellEnd"/>
      <w:r>
        <w:t xml:space="preserve"> - </w:t>
      </w:r>
      <w:proofErr w:type="spellStart"/>
      <w:r>
        <w:t>MountGambier</w:t>
      </w:r>
      <w:proofErr w:type="spellEnd"/>
    </w:p>
    <w:p w14:paraId="13390ADD" w14:textId="2ED63241" w:rsidR="002339EC" w:rsidRDefault="00D9148A" w:rsidP="002339EC">
      <w:pPr>
        <w:pStyle w:val="Titre2"/>
      </w:pPr>
      <w:bookmarkStart w:id="35" w:name="_Toc145514437"/>
      <w:r>
        <w:t>V</w:t>
      </w:r>
      <w:r w:rsidR="002339EC">
        <w:t>aleurs manquantes</w:t>
      </w:r>
      <w:bookmarkEnd w:id="35"/>
    </w:p>
    <w:p w14:paraId="629DB448" w14:textId="0D04DA9B" w:rsidR="00F91415" w:rsidRDefault="00F91415" w:rsidP="00F91415">
      <w:pPr>
        <w:pStyle w:val="Titre3"/>
      </w:pPr>
      <w:bookmarkStart w:id="36" w:name="_Toc145514438"/>
      <w:r>
        <w:t>Vue globale</w:t>
      </w:r>
      <w:bookmarkEnd w:id="36"/>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t>Les données manquantes peuvent être divisées en 3 catégories :</w:t>
      </w:r>
    </w:p>
    <w:p w14:paraId="2952E363" w14:textId="77777777" w:rsidR="00765CE1" w:rsidRDefault="00765CE1" w:rsidP="00765CE1">
      <w:pPr>
        <w:pStyle w:val="Paragraphedeliste"/>
        <w:numPr>
          <w:ilvl w:val="0"/>
          <w:numId w:val="22"/>
        </w:numPr>
      </w:pPr>
      <w:proofErr w:type="spellStart"/>
      <w:r w:rsidRPr="003A4980">
        <w:rPr>
          <w:b/>
          <w:bCs/>
        </w:rPr>
        <w:t>Missing</w:t>
      </w:r>
      <w:proofErr w:type="spellEnd"/>
      <w:r w:rsidRPr="003A4980">
        <w:rPr>
          <w:b/>
          <w:bCs/>
        </w:rPr>
        <w:t xml:space="preserve"> </w:t>
      </w:r>
      <w:proofErr w:type="spellStart"/>
      <w:r w:rsidRPr="003A4980">
        <w:rPr>
          <w:b/>
          <w:bCs/>
        </w:rPr>
        <w:t>Completely</w:t>
      </w:r>
      <w:proofErr w:type="spellEnd"/>
      <w:r w:rsidRPr="003A4980">
        <w:rPr>
          <w:b/>
          <w:bCs/>
        </w:rPr>
        <w:t xml:space="preserve"> at </w:t>
      </w:r>
      <w:proofErr w:type="spellStart"/>
      <w:r w:rsidRPr="003A4980">
        <w:rPr>
          <w:b/>
          <w:bCs/>
        </w:rPr>
        <w:t>Random</w:t>
      </w:r>
      <w:proofErr w:type="spellEnd"/>
      <w:r w:rsidRPr="003A4980">
        <w:rPr>
          <w:b/>
          <w:bCs/>
        </w:rPr>
        <w:t xml:space="preserve"> (MCAR</w:t>
      </w:r>
      <w:proofErr w:type="gramStart"/>
      <w:r w:rsidRPr="003A4980">
        <w:rPr>
          <w:b/>
          <w:bCs/>
        </w:rPr>
        <w:t>)</w:t>
      </w:r>
      <w:r w:rsidRPr="003A4980">
        <w:t>:</w:t>
      </w:r>
      <w:proofErr w:type="gramEnd"/>
      <w:r w:rsidRPr="003A4980">
        <w:t xml:space="preserve">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proofErr w:type="spellStart"/>
      <w:r>
        <w:rPr>
          <w:b/>
          <w:bCs/>
        </w:rPr>
        <w:t>Missing</w:t>
      </w:r>
      <w:proofErr w:type="spellEnd"/>
      <w:r>
        <w:rPr>
          <w:b/>
          <w:bCs/>
        </w:rPr>
        <w:t xml:space="preserve"> at </w:t>
      </w:r>
      <w:proofErr w:type="spellStart"/>
      <w:r>
        <w:rPr>
          <w:b/>
          <w:bCs/>
        </w:rPr>
        <w:t>Random</w:t>
      </w:r>
      <w:proofErr w:type="spellEnd"/>
      <w:r>
        <w:rPr>
          <w:b/>
          <w:bCs/>
        </w:rPr>
        <w:t xml:space="preserve">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5F049C3B" w:rsidR="00686D38" w:rsidRDefault="00765CE1" w:rsidP="00765CE1">
      <w:r w:rsidRPr="00A76A2D">
        <w:t>La</w:t>
      </w:r>
      <w:r w:rsidR="003A5F17">
        <w:t xml:space="preserve"> </w:t>
      </w:r>
      <w:r w:rsidR="003A5F17">
        <w:fldChar w:fldCharType="begin"/>
      </w:r>
      <w:r w:rsidR="003A5F17">
        <w:instrText xml:space="preserve"> REF _Ref144732094 \h </w:instrText>
      </w:r>
      <w:r w:rsidR="003A5F17">
        <w:fldChar w:fldCharType="separate"/>
      </w:r>
      <w:r w:rsidR="003A5F17">
        <w:t xml:space="preserve">Figure </w:t>
      </w:r>
      <w:r w:rsidR="003A5F17">
        <w:rPr>
          <w:noProof/>
        </w:rPr>
        <w:t>14</w:t>
      </w:r>
      <w:r w:rsidR="003A5F17">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proofErr w:type="spellStart"/>
      <w:r>
        <w:t>complete</w:t>
      </w:r>
      <w:proofErr w:type="spellEnd"/>
      <w:r>
        <w:t xml:space="preserve">. Nous pouvons voir que les quatre variables </w:t>
      </w:r>
      <w:r w:rsidRPr="00765CE1">
        <w:rPr>
          <w:i/>
        </w:rPr>
        <w:t>Sunshine</w:t>
      </w:r>
      <w:r>
        <w:t xml:space="preserve">, </w:t>
      </w:r>
      <w:proofErr w:type="spellStart"/>
      <w:r w:rsidRPr="00512C23">
        <w:rPr>
          <w:i/>
          <w:iCs/>
        </w:rPr>
        <w:t>Evaporation</w:t>
      </w:r>
      <w:proofErr w:type="spellEnd"/>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3A5F17">
      <w:pPr>
        <w:jc w:val="center"/>
      </w:pPr>
      <w:r>
        <w:rPr>
          <w:noProof/>
          <w:lang w:eastAsia="fr-FR"/>
        </w:rPr>
        <w:lastRenderedPageBreak/>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4"/>
                    <a:stretch>
                      <a:fillRect/>
                    </a:stretch>
                  </pic:blipFill>
                  <pic:spPr>
                    <a:xfrm>
                      <a:off x="0" y="0"/>
                      <a:ext cx="4165600" cy="4165600"/>
                    </a:xfrm>
                    <a:prstGeom prst="rect">
                      <a:avLst/>
                    </a:prstGeom>
                  </pic:spPr>
                </pic:pic>
              </a:graphicData>
            </a:graphic>
          </wp:inline>
        </w:drawing>
      </w:r>
    </w:p>
    <w:p w14:paraId="32305964" w14:textId="504DA864" w:rsidR="00765CE1" w:rsidRDefault="00765CE1" w:rsidP="00765CE1">
      <w:pPr>
        <w:pStyle w:val="Lgende"/>
      </w:pPr>
      <w:bookmarkStart w:id="37" w:name="_Ref144732094"/>
      <w:r>
        <w:t xml:space="preserve">Figure </w:t>
      </w:r>
      <w:fldSimple w:instr=" SEQ Figure \* ARABIC ">
        <w:r w:rsidR="00D92F23">
          <w:rPr>
            <w:noProof/>
          </w:rPr>
          <w:t>14</w:t>
        </w:r>
      </w:fldSimple>
      <w:bookmarkEnd w:id="37"/>
      <w:r>
        <w:t>: Pourcentage de valeurs manquantes pour chaque variable</w:t>
      </w:r>
    </w:p>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4B61806C" w:rsidR="00765CE1" w:rsidRDefault="00765CE1" w:rsidP="00765CE1">
      <w:r>
        <w:t>Comme le montre l</w:t>
      </w:r>
      <w:r w:rsidR="003A5F17">
        <w:t xml:space="preserve">a </w:t>
      </w:r>
      <w:r w:rsidR="003A5F17">
        <w:fldChar w:fldCharType="begin"/>
      </w:r>
      <w:r w:rsidR="003A5F17">
        <w:instrText xml:space="preserve"> REF _Ref145430678 \h </w:instrText>
      </w:r>
      <w:r w:rsidR="003A5F17">
        <w:fldChar w:fldCharType="separate"/>
      </w:r>
      <w:r w:rsidR="003A5F17">
        <w:t xml:space="preserve">Figure </w:t>
      </w:r>
      <w:r w:rsidR="003A5F17">
        <w:rPr>
          <w:noProof/>
        </w:rPr>
        <w:t>15</w:t>
      </w:r>
      <w:r w:rsidR="003A5F17">
        <w:fldChar w:fldCharType="end"/>
      </w:r>
      <w:r>
        <w:t xml:space="preserve"> résultant, les colonnes </w:t>
      </w:r>
      <w:proofErr w:type="spellStart"/>
      <w:r w:rsidRPr="00512C23">
        <w:rPr>
          <w:i/>
          <w:iCs/>
        </w:rPr>
        <w:t>Evaporation</w:t>
      </w:r>
      <w:proofErr w:type="spellEnd"/>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04600D1B" w14:textId="46B3CC87" w:rsidR="00765CE1" w:rsidRDefault="00765CE1" w:rsidP="00765CE1">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59447DAA" w14:textId="77777777" w:rsidR="003A5F17" w:rsidRDefault="00765CE1" w:rsidP="003A5F17">
      <w:pPr>
        <w:keepNext/>
      </w:pPr>
      <w:r>
        <w:rPr>
          <w:noProof/>
          <w:lang w:eastAsia="fr-FR"/>
        </w:rPr>
        <w:lastRenderedPageBreak/>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5"/>
                    <a:stretch>
                      <a:fillRect/>
                    </a:stretch>
                  </pic:blipFill>
                  <pic:spPr>
                    <a:xfrm>
                      <a:off x="0" y="0"/>
                      <a:ext cx="6475730" cy="3626485"/>
                    </a:xfrm>
                    <a:prstGeom prst="rect">
                      <a:avLst/>
                    </a:prstGeom>
                  </pic:spPr>
                </pic:pic>
              </a:graphicData>
            </a:graphic>
          </wp:inline>
        </w:drawing>
      </w:r>
    </w:p>
    <w:p w14:paraId="107AA407" w14:textId="68885971" w:rsidR="00765CE1" w:rsidRDefault="003A5F17" w:rsidP="003A5F17">
      <w:pPr>
        <w:pStyle w:val="Lgende"/>
      </w:pPr>
      <w:bookmarkStart w:id="38" w:name="_Ref145430678"/>
      <w:r>
        <w:t xml:space="preserve">Figure </w:t>
      </w:r>
      <w:fldSimple w:instr=" SEQ Figure \* ARABIC ">
        <w:r w:rsidR="00D92F23">
          <w:rPr>
            <w:noProof/>
          </w:rPr>
          <w:t>15</w:t>
        </w:r>
      </w:fldSimple>
      <w:bookmarkEnd w:id="38"/>
      <w:r>
        <w:t xml:space="preserve"> : </w:t>
      </w:r>
      <w:r w:rsidR="00765CE1">
        <w:t>Matrice des valeurs manquantes</w:t>
      </w:r>
    </w:p>
    <w:p w14:paraId="58475ABD" w14:textId="39DBFD3F" w:rsidR="00765CE1" w:rsidRDefault="00765CE1" w:rsidP="00686D38">
      <w:r>
        <w:t xml:space="preserve">Nous pouvons également nous intéresser au taux de variables manquantes non pas par colonnes, mais par ligne, c’est-à-dire par observation. </w:t>
      </w:r>
      <w:r w:rsidR="003A5F17">
        <w:t xml:space="preserve">La </w:t>
      </w:r>
      <w:r w:rsidR="003A5F17">
        <w:fldChar w:fldCharType="begin"/>
      </w:r>
      <w:r w:rsidR="003A5F17">
        <w:instrText xml:space="preserve"> REF _Ref145430726 \h </w:instrText>
      </w:r>
      <w:r w:rsidR="003A5F17">
        <w:fldChar w:fldCharType="separate"/>
      </w:r>
      <w:r w:rsidR="003A5F17">
        <w:t xml:space="preserve">Figure </w:t>
      </w:r>
      <w:r w:rsidR="003A5F17">
        <w:rPr>
          <w:noProof/>
        </w:rPr>
        <w:t>16</w:t>
      </w:r>
      <w:r w:rsidR="003A5F17">
        <w:fldChar w:fldCharType="end"/>
      </w:r>
      <w:r>
        <w:t xml:space="preserve"> nous permet de constater</w:t>
      </w:r>
      <w:r w:rsidR="00A93E16">
        <w:t xml:space="preserve"> que 1,92% des lignes possèdent plus de la moitié des informations manquantes, ce qui les rendra difficilement exploitables.</w:t>
      </w:r>
    </w:p>
    <w:p w14:paraId="55F3AF3E" w14:textId="77777777" w:rsidR="003A5F17" w:rsidRDefault="00227747" w:rsidP="003A5F17">
      <w:pPr>
        <w:keepNext/>
        <w:jc w:val="center"/>
      </w:pPr>
      <w:r>
        <w:rPr>
          <w:noProof/>
          <w:lang w:eastAsia="fr-FR"/>
        </w:rPr>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6"/>
                    <a:stretch>
                      <a:fillRect/>
                    </a:stretch>
                  </pic:blipFill>
                  <pic:spPr>
                    <a:xfrm>
                      <a:off x="0" y="0"/>
                      <a:ext cx="5040000" cy="3600000"/>
                    </a:xfrm>
                    <a:prstGeom prst="rect">
                      <a:avLst/>
                    </a:prstGeom>
                  </pic:spPr>
                </pic:pic>
              </a:graphicData>
            </a:graphic>
          </wp:inline>
        </w:drawing>
      </w:r>
    </w:p>
    <w:p w14:paraId="50306F80" w14:textId="43EEA83E" w:rsidR="00227747" w:rsidRDefault="003A5F17" w:rsidP="003A5F17">
      <w:pPr>
        <w:pStyle w:val="Lgende"/>
      </w:pPr>
      <w:bookmarkStart w:id="39" w:name="_Ref145430726"/>
      <w:r>
        <w:t xml:space="preserve">Figure </w:t>
      </w:r>
      <w:fldSimple w:instr=" SEQ Figure \* ARABIC ">
        <w:r w:rsidR="00D92F23">
          <w:rPr>
            <w:noProof/>
          </w:rPr>
          <w:t>16</w:t>
        </w:r>
      </w:fldSimple>
      <w:bookmarkEnd w:id="39"/>
      <w:r>
        <w:t xml:space="preserve"> : </w:t>
      </w:r>
      <w:r w:rsidR="00227747">
        <w:t>Pourcentage de valeurs manquantes pour chaque observation</w:t>
      </w:r>
    </w:p>
    <w:p w14:paraId="19D3218D" w14:textId="77777777" w:rsidR="00227747" w:rsidRDefault="00227747" w:rsidP="00686D38"/>
    <w:p w14:paraId="47E7A827" w14:textId="5CF1CF96" w:rsidR="00227747" w:rsidRDefault="00227747" w:rsidP="00686D38">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w:t>
      </w:r>
      <w:proofErr w:type="spellStart"/>
      <w:r>
        <w:t>features</w:t>
      </w:r>
      <w:proofErr w:type="spellEnd"/>
      <w:r>
        <w:t>, il nous faut connaitre la corrélation de nullité entre les différentes variables. C’est ce que montre</w:t>
      </w:r>
      <w:r w:rsidR="003A5F17">
        <w:t xml:space="preserve"> la </w:t>
      </w:r>
      <w:r w:rsidR="003A5F17">
        <w:fldChar w:fldCharType="begin"/>
      </w:r>
      <w:r w:rsidR="003A5F17">
        <w:instrText xml:space="preserve"> REF _Ref145430757 \h </w:instrText>
      </w:r>
      <w:r w:rsidR="003A5F17">
        <w:fldChar w:fldCharType="separate"/>
      </w:r>
      <w:r w:rsidR="003A5F17">
        <w:t xml:space="preserve">Figure </w:t>
      </w:r>
      <w:r w:rsidR="003A5F17">
        <w:rPr>
          <w:noProof/>
        </w:rPr>
        <w:t>17</w:t>
      </w:r>
      <w:r w:rsidR="003A5F17">
        <w:fldChar w:fldCharType="end"/>
      </w:r>
      <w:r>
        <w:t>.</w:t>
      </w:r>
    </w:p>
    <w:p w14:paraId="01C7391D" w14:textId="71ED4980" w:rsidR="00765CE1" w:rsidRDefault="00765CE1" w:rsidP="00686D38"/>
    <w:p w14:paraId="030E3599" w14:textId="77777777" w:rsidR="003A5F17" w:rsidRDefault="00227747" w:rsidP="003A5F17">
      <w:pPr>
        <w:keepNext/>
        <w:jc w:val="center"/>
      </w:pPr>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7"/>
                    <a:stretch>
                      <a:fillRect/>
                    </a:stretch>
                  </pic:blipFill>
                  <pic:spPr>
                    <a:xfrm>
                      <a:off x="0" y="0"/>
                      <a:ext cx="4834990" cy="3384683"/>
                    </a:xfrm>
                    <a:prstGeom prst="rect">
                      <a:avLst/>
                    </a:prstGeom>
                  </pic:spPr>
                </pic:pic>
              </a:graphicData>
            </a:graphic>
          </wp:inline>
        </w:drawing>
      </w:r>
    </w:p>
    <w:p w14:paraId="6804A15E" w14:textId="088C720C" w:rsidR="00227747" w:rsidRDefault="003A5F17" w:rsidP="00227747">
      <w:pPr>
        <w:pStyle w:val="Lgende"/>
      </w:pPr>
      <w:bookmarkStart w:id="40" w:name="_Ref145430757"/>
      <w:r>
        <w:t xml:space="preserve">Figure </w:t>
      </w:r>
      <w:fldSimple w:instr=" SEQ Figure \* ARABIC ">
        <w:r w:rsidR="00D92F23">
          <w:rPr>
            <w:noProof/>
          </w:rPr>
          <w:t>17</w:t>
        </w:r>
      </w:fldSimple>
      <w:bookmarkEnd w:id="40"/>
      <w:r>
        <w:t xml:space="preserve"> : </w:t>
      </w:r>
      <w:r w:rsidR="00227747">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01FB67AE" w14:textId="3F4EEFEE" w:rsidR="00FE48C6" w:rsidRDefault="006E0390" w:rsidP="00227747">
      <w:r>
        <w:t xml:space="preserve">A partir de ces corrélations, nous pouvons </w:t>
      </w:r>
      <w:r w:rsidR="00FE48C6">
        <w:t>représente</w:t>
      </w:r>
      <w:r>
        <w:t>r</w:t>
      </w:r>
      <w:r w:rsidR="00FE48C6">
        <w:t xml:space="preserve"> un regroupement hiérarchique des variables</w:t>
      </w:r>
      <w:r w:rsidR="002E36CA">
        <w:t xml:space="preserve"> comme dans la </w:t>
      </w:r>
      <w:r w:rsidR="002E36CA">
        <w:fldChar w:fldCharType="begin"/>
      </w:r>
      <w:r w:rsidR="002E36CA">
        <w:instrText xml:space="preserve"> REF _Ref145430811 \h </w:instrText>
      </w:r>
      <w:r w:rsidR="002E36CA">
        <w:fldChar w:fldCharType="separate"/>
      </w:r>
      <w:r w:rsidR="002E36CA">
        <w:t xml:space="preserve">Figure </w:t>
      </w:r>
      <w:r w:rsidR="002E36CA">
        <w:rPr>
          <w:noProof/>
        </w:rPr>
        <w:t>18</w:t>
      </w:r>
      <w:r w:rsidR="002E36CA">
        <w:fldChar w:fldCharType="end"/>
      </w:r>
      <w:r w:rsidR="00FE48C6">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rsidR="00FE48C6">
        <w:t>dendrogram</w:t>
      </w:r>
      <w:proofErr w:type="spellEnd"/>
      <w:r w:rsidR="00FE48C6">
        <w:t>, nous pouvons voir qu’il y a deux groupes distincts. Le premier se trouve sur le côté gauche (</w:t>
      </w:r>
      <w:r w:rsidR="00FE48C6" w:rsidRPr="005B0E52">
        <w:rPr>
          <w:i/>
          <w:iCs/>
        </w:rPr>
        <w:t>Sunshine</w:t>
      </w:r>
      <w:r w:rsidR="00FE48C6">
        <w:t xml:space="preserve">, </w:t>
      </w:r>
      <w:proofErr w:type="spellStart"/>
      <w:r w:rsidR="00FE48C6" w:rsidRPr="005B0E52">
        <w:rPr>
          <w:i/>
          <w:iCs/>
        </w:rPr>
        <w:t>Evaporation</w:t>
      </w:r>
      <w:proofErr w:type="spellEnd"/>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1BA1AEF0" w14:textId="77777777" w:rsidR="003A5F17" w:rsidRDefault="006E0390" w:rsidP="003A5F17">
      <w:pPr>
        <w:keepNext/>
        <w:jc w:val="center"/>
      </w:pPr>
      <w:r>
        <w:rPr>
          <w:noProof/>
          <w:lang w:eastAsia="fr-FR"/>
        </w:rPr>
        <w:lastRenderedPageBreak/>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8"/>
                    <a:stretch>
                      <a:fillRect/>
                    </a:stretch>
                  </pic:blipFill>
                  <pic:spPr>
                    <a:xfrm>
                      <a:off x="0" y="0"/>
                      <a:ext cx="5281066" cy="3696952"/>
                    </a:xfrm>
                    <a:prstGeom prst="rect">
                      <a:avLst/>
                    </a:prstGeom>
                  </pic:spPr>
                </pic:pic>
              </a:graphicData>
            </a:graphic>
          </wp:inline>
        </w:drawing>
      </w:r>
    </w:p>
    <w:p w14:paraId="22215C9D" w14:textId="0BEF8823" w:rsidR="006E0390" w:rsidRDefault="003A5F17" w:rsidP="003A5F17">
      <w:pPr>
        <w:pStyle w:val="Lgende"/>
      </w:pPr>
      <w:bookmarkStart w:id="41" w:name="_Ref145430811"/>
      <w:r>
        <w:t xml:space="preserve">Figure </w:t>
      </w:r>
      <w:fldSimple w:instr=" SEQ Figure \* ARABIC ">
        <w:r w:rsidR="00D92F23">
          <w:rPr>
            <w:noProof/>
          </w:rPr>
          <w:t>18</w:t>
        </w:r>
      </w:fldSimple>
      <w:bookmarkEnd w:id="41"/>
      <w:r>
        <w:t xml:space="preserve"> : </w:t>
      </w:r>
      <w:r w:rsidR="006E0390">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42" w:name="_Toc145514439"/>
      <w:r>
        <w:t>Répartition géographique</w:t>
      </w:r>
      <w:bookmarkEnd w:id="42"/>
    </w:p>
    <w:p w14:paraId="2CF365A2" w14:textId="2CDD2401" w:rsidR="00227747" w:rsidRDefault="0014243E" w:rsidP="00686D38">
      <w:r>
        <w:t>Regardons maintenant les données manquantes par lieux</w:t>
      </w:r>
      <w:r w:rsidR="002E36CA">
        <w:t xml:space="preserve"> représentées dans le </w:t>
      </w:r>
      <w:r w:rsidR="002E36CA">
        <w:fldChar w:fldCharType="begin"/>
      </w:r>
      <w:r w:rsidR="002E36CA">
        <w:instrText xml:space="preserve"> REF _Ref145430946 \h </w:instrText>
      </w:r>
      <w:r w:rsidR="002E36CA">
        <w:fldChar w:fldCharType="separate"/>
      </w:r>
      <w:r w:rsidR="002E36CA">
        <w:t xml:space="preserve">Tableau </w:t>
      </w:r>
      <w:r w:rsidR="002E36CA">
        <w:rPr>
          <w:noProof/>
        </w:rPr>
        <w:t>3</w:t>
      </w:r>
      <w:r w:rsidR="002E36CA">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2457EA1E" w14:textId="77777777" w:rsidR="00AA0D2C" w:rsidRDefault="00AA0D2C" w:rsidP="00AA0D2C">
      <w:r>
        <w:t xml:space="preserve">Nous avions déjà identifié précédemment que les quatre variables </w:t>
      </w:r>
      <w:proofErr w:type="spellStart"/>
      <w:r w:rsidRPr="002E36CA">
        <w:rPr>
          <w:i/>
          <w:iCs/>
        </w:rPr>
        <w:t>Evaporation</w:t>
      </w:r>
      <w:proofErr w:type="spellEnd"/>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5BBD4F59" w14:textId="77777777" w:rsidR="00AA0D2C" w:rsidRDefault="00AA0D2C" w:rsidP="00AA0D2C">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0899E9FE" w14:textId="50665916" w:rsidR="00AA0D2C" w:rsidRDefault="00AA0D2C" w:rsidP="00AA0D2C">
      <w:r>
        <w:t xml:space="preserve">La répartition des données nulles sur les autres </w:t>
      </w:r>
      <w:proofErr w:type="spellStart"/>
      <w:r>
        <w:t>features</w:t>
      </w:r>
      <w:proofErr w:type="spellEnd"/>
      <w:r>
        <w:t xml:space="preserve">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13B274E4" w14:textId="77777777" w:rsidR="00AA0D2C" w:rsidRDefault="00AA0D2C" w:rsidP="00AA0D2C">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w:t>
      </w:r>
      <w:r>
        <w:lastRenderedPageBreak/>
        <w:t xml:space="preserve">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206E39E5" w14:textId="66259023" w:rsidR="0014243E" w:rsidRDefault="0014243E" w:rsidP="00686D38"/>
    <w:p w14:paraId="1FA2DA77" w14:textId="77777777" w:rsidR="002E36CA" w:rsidRDefault="00D34ECC" w:rsidP="002E36CA">
      <w:pPr>
        <w:keepNext/>
        <w:jc w:val="center"/>
      </w:pPr>
      <w:r>
        <w:rPr>
          <w:noProof/>
          <w:lang w:eastAsia="fr-FR"/>
        </w:rPr>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5330825"/>
                    </a:xfrm>
                    <a:prstGeom prst="rect">
                      <a:avLst/>
                    </a:prstGeom>
                  </pic:spPr>
                </pic:pic>
              </a:graphicData>
            </a:graphic>
          </wp:inline>
        </w:drawing>
      </w:r>
    </w:p>
    <w:p w14:paraId="1629DE6D" w14:textId="00C2AD9B" w:rsidR="0014243E" w:rsidRDefault="002E36CA" w:rsidP="002E36CA">
      <w:pPr>
        <w:pStyle w:val="Lgende"/>
      </w:pPr>
      <w:bookmarkStart w:id="43" w:name="_Ref145430946"/>
      <w:r>
        <w:t xml:space="preserve">Tableau </w:t>
      </w:r>
      <w:fldSimple w:instr=" SEQ Tableau \* ARABIC ">
        <w:r w:rsidR="00DD6B5E">
          <w:rPr>
            <w:noProof/>
          </w:rPr>
          <w:t>3</w:t>
        </w:r>
      </w:fldSimple>
      <w:bookmarkEnd w:id="43"/>
      <w:r>
        <w:t> : Pourcentage des valeurs manquantes pour chaque coupe Location/variable</w:t>
      </w:r>
    </w:p>
    <w:p w14:paraId="18EE7FEB" w14:textId="77777777" w:rsidR="00F91415" w:rsidRDefault="00F91415" w:rsidP="00F91415">
      <w:pPr>
        <w:pStyle w:val="Titre3"/>
      </w:pPr>
      <w:bookmarkStart w:id="44" w:name="_Toc142071654"/>
      <w:bookmarkStart w:id="45" w:name="_Toc145514440"/>
      <w:r w:rsidRPr="00F91415">
        <w:t>Répartition</w:t>
      </w:r>
      <w:r>
        <w:t xml:space="preserve"> temporelle</w:t>
      </w:r>
      <w:bookmarkEnd w:id="44"/>
      <w:bookmarkEnd w:id="45"/>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20430559" w14:textId="37D053F9" w:rsidR="00F91415" w:rsidRDefault="00F91415" w:rsidP="00F91415">
      <w:r>
        <w:t xml:space="preserve">Exemple sur la variable </w:t>
      </w:r>
      <w:proofErr w:type="spellStart"/>
      <w:r w:rsidRPr="002E36CA">
        <w:rPr>
          <w:i/>
          <w:iCs/>
        </w:rPr>
        <w:t>MaxTemp</w:t>
      </w:r>
      <w:proofErr w:type="spellEnd"/>
      <w:r>
        <w:t xml:space="preserve"> pour Melbourne : les deux graphiques </w:t>
      </w:r>
      <w:r w:rsidR="002E36CA">
        <w:t xml:space="preserve">présentés dans la </w:t>
      </w:r>
      <w:r w:rsidR="002E36CA">
        <w:fldChar w:fldCharType="begin"/>
      </w:r>
      <w:r w:rsidR="002E36CA">
        <w:instrText xml:space="preserve"> REF _Ref145431150 \h </w:instrText>
      </w:r>
      <w:r w:rsidR="002E36CA">
        <w:fldChar w:fldCharType="separate"/>
      </w:r>
      <w:r w:rsidR="002E36CA">
        <w:t xml:space="preserve">Figure </w:t>
      </w:r>
      <w:r w:rsidR="002E36CA">
        <w:rPr>
          <w:noProof/>
        </w:rPr>
        <w:t>19</w:t>
      </w:r>
      <w:r w:rsidR="002E36CA">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4630D9E9" w14:textId="724051C5" w:rsidR="00F91415" w:rsidRDefault="00F91415" w:rsidP="00F91415">
      <w:r>
        <w:lastRenderedPageBreak/>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53C02C9A" w14:textId="3FBBFE06" w:rsidR="00F91415" w:rsidRDefault="00F91415" w:rsidP="00F91415">
      <w:r>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w:t>
      </w:r>
      <w:r w:rsidR="00DF54E9">
        <w:t xml:space="preserve"> Par conséquent, </w:t>
      </w:r>
      <w:proofErr w:type="spellStart"/>
      <w:r w:rsidR="00DF54E9" w:rsidRPr="002E36CA">
        <w:rPr>
          <w:i/>
          <w:iCs/>
        </w:rPr>
        <w:t>MaxTemp</w:t>
      </w:r>
      <w:proofErr w:type="spellEnd"/>
      <w:r w:rsidR="00DF54E9">
        <w:t xml:space="preserve">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4890798F" w14:textId="77777777" w:rsidR="002E36CA" w:rsidRDefault="00F91415" w:rsidP="002E36CA">
      <w:pPr>
        <w:keepNext/>
      </w:pPr>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3450224"/>
                    </a:xfrm>
                    <a:prstGeom prst="rect">
                      <a:avLst/>
                    </a:prstGeom>
                  </pic:spPr>
                </pic:pic>
              </a:graphicData>
            </a:graphic>
          </wp:inline>
        </w:drawing>
      </w:r>
    </w:p>
    <w:p w14:paraId="79CAFDA7" w14:textId="2A8AF966" w:rsidR="00E30834" w:rsidRPr="002E36CA" w:rsidRDefault="002E36CA" w:rsidP="002E36CA">
      <w:pPr>
        <w:pStyle w:val="Lgende"/>
      </w:pPr>
      <w:bookmarkStart w:id="46" w:name="_Ref145431150"/>
      <w:r>
        <w:t xml:space="preserve">Figure </w:t>
      </w:r>
      <w:fldSimple w:instr=" SEQ Figure \* ARABIC ">
        <w:r w:rsidR="00D92F23">
          <w:rPr>
            <w:noProof/>
          </w:rPr>
          <w:t>19</w:t>
        </w:r>
      </w:fldSimple>
      <w:bookmarkEnd w:id="46"/>
      <w:r>
        <w:t xml:space="preserve"> : Nombre de valeurs manquantes de </w:t>
      </w:r>
      <w:proofErr w:type="spellStart"/>
      <w:r>
        <w:rPr>
          <w:i/>
          <w:iCs/>
        </w:rPr>
        <w:t>MaxTemps</w:t>
      </w:r>
      <w:proofErr w:type="spellEnd"/>
      <w:r>
        <w:t xml:space="preserve"> à Melbourne</w:t>
      </w:r>
    </w:p>
    <w:p w14:paraId="4C7E59F8" w14:textId="2C365966" w:rsidR="00F91415" w:rsidRDefault="00193CB7" w:rsidP="00686D38">
      <w:r>
        <w:t xml:space="preserve">Tentons maintenant de représenter les valeurs manquantes simultanément pour tous les lieux et selon le temps. </w:t>
      </w:r>
      <w:r w:rsidR="002E36CA">
        <w:t xml:space="preserve">La </w:t>
      </w:r>
      <w:r w:rsidR="002E36CA">
        <w:fldChar w:fldCharType="begin"/>
      </w:r>
      <w:r w:rsidR="002E36CA">
        <w:instrText xml:space="preserve"> REF _Ref145431276 \h </w:instrText>
      </w:r>
      <w:r w:rsidR="002E36CA">
        <w:fldChar w:fldCharType="separate"/>
      </w:r>
      <w:r w:rsidR="002E36CA">
        <w:t xml:space="preserve">Figure </w:t>
      </w:r>
      <w:r w:rsidR="002E36CA">
        <w:rPr>
          <w:noProof/>
        </w:rPr>
        <w:t>20</w:t>
      </w:r>
      <w:r w:rsidR="002E36CA">
        <w:fldChar w:fldCharType="end"/>
      </w:r>
      <w:r>
        <w:t xml:space="preserve"> illustre les données manquantes pour </w:t>
      </w:r>
      <w:proofErr w:type="spellStart"/>
      <w:r w:rsidRPr="002E36CA">
        <w:rPr>
          <w:i/>
          <w:iCs/>
        </w:rPr>
        <w:t>RainTomorrow</w:t>
      </w:r>
      <w:proofErr w:type="spellEnd"/>
      <w:r>
        <w:t>, l</w:t>
      </w:r>
      <w:r w:rsidR="002E36CA">
        <w:t xml:space="preserve">a </w:t>
      </w:r>
      <w:r w:rsidR="002E36CA">
        <w:fldChar w:fldCharType="begin"/>
      </w:r>
      <w:r w:rsidR="002E36CA">
        <w:instrText xml:space="preserve"> REF _Ref145431293 \h </w:instrText>
      </w:r>
      <w:r w:rsidR="002E36CA">
        <w:fldChar w:fldCharType="separate"/>
      </w:r>
      <w:r w:rsidR="002E36CA">
        <w:t xml:space="preserve">Figure </w:t>
      </w:r>
      <w:r w:rsidR="002E36CA">
        <w:rPr>
          <w:noProof/>
        </w:rPr>
        <w:t>21</w:t>
      </w:r>
      <w:r w:rsidR="002E36CA">
        <w:fldChar w:fldCharType="end"/>
      </w:r>
      <w:r>
        <w:t xml:space="preserve"> pour </w:t>
      </w:r>
      <w:proofErr w:type="spellStart"/>
      <w:r w:rsidRPr="002E36CA">
        <w:rPr>
          <w:i/>
          <w:iCs/>
        </w:rPr>
        <w:t>MaxTemp</w:t>
      </w:r>
      <w:proofErr w:type="spellEnd"/>
      <w:r>
        <w:t>.</w:t>
      </w:r>
    </w:p>
    <w:p w14:paraId="44C22FC5" w14:textId="5E4AFDA0" w:rsidR="00193CB7" w:rsidRDefault="00193CB7" w:rsidP="00193CB7">
      <w:r>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 xml:space="preserve">sont évidemment </w:t>
      </w:r>
      <w:r w:rsidR="002E36CA">
        <w:t>difficilement</w:t>
      </w:r>
      <w:r w:rsidR="007611FB">
        <w:t xml:space="preserve"> lisibles en détail mais permettent de montrer quelques tendances intéressantes.</w:t>
      </w:r>
    </w:p>
    <w:p w14:paraId="4E4DCCD0" w14:textId="18AFF41B" w:rsidR="00193CB7" w:rsidRDefault="00193CB7" w:rsidP="00193CB7">
      <w:proofErr w:type="spellStart"/>
      <w:r w:rsidRPr="002E36CA">
        <w:rPr>
          <w:i/>
          <w:iCs/>
        </w:rPr>
        <w:t>MaxTemp</w:t>
      </w:r>
      <w:proofErr w:type="spellEnd"/>
      <w:r>
        <w:t xml:space="preserve"> </w:t>
      </w:r>
      <w:r w:rsidR="007611FB">
        <w:t xml:space="preserve">et </w:t>
      </w:r>
      <w:proofErr w:type="spellStart"/>
      <w:r w:rsidR="007611FB" w:rsidRPr="002E36CA">
        <w:rPr>
          <w:i/>
          <w:iCs/>
        </w:rPr>
        <w:t>RainTomorrow</w:t>
      </w:r>
      <w:proofErr w:type="spellEnd"/>
      <w:r w:rsidR="007611FB">
        <w:t xml:space="preserve">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w:t>
      </w:r>
      <w:proofErr w:type="spellStart"/>
      <w:r w:rsidR="007611FB">
        <w:t>features</w:t>
      </w:r>
      <w:proofErr w:type="spellEnd"/>
      <w:r w:rsidR="007611FB">
        <w:t>.</w:t>
      </w:r>
    </w:p>
    <w:p w14:paraId="19B734F6" w14:textId="19187573" w:rsidR="00193CB7" w:rsidRDefault="007611FB" w:rsidP="00193CB7">
      <w:r>
        <w:t xml:space="preserve">Sur </w:t>
      </w:r>
      <w:proofErr w:type="spellStart"/>
      <w:r w:rsidRPr="002E36CA">
        <w:rPr>
          <w:i/>
          <w:iCs/>
        </w:rPr>
        <w:t>MaxTemp</w:t>
      </w:r>
      <w:proofErr w:type="spellEnd"/>
      <w:r>
        <w:t>,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w:t>
      </w:r>
      <w:proofErr w:type="spellStart"/>
      <w:r w:rsidRPr="002E36CA">
        <w:rPr>
          <w:i/>
          <w:iCs/>
        </w:rPr>
        <w:t>RainTomorrow</w:t>
      </w:r>
      <w:proofErr w:type="spellEnd"/>
      <w:r>
        <w:t>.</w:t>
      </w:r>
    </w:p>
    <w:p w14:paraId="24777C56" w14:textId="5DC773D8" w:rsidR="00193CB7" w:rsidRDefault="00193CB7" w:rsidP="00193CB7">
      <w:r>
        <w:t xml:space="preserve">Nous voyons également qu’il y a des Locations qui ont des mois entiers (voire des années !) sans </w:t>
      </w:r>
      <w:proofErr w:type="spellStart"/>
      <w:r w:rsidRPr="002E36CA">
        <w:rPr>
          <w:i/>
          <w:iCs/>
        </w:rPr>
        <w:t>MaxTemp</w:t>
      </w:r>
      <w:proofErr w:type="spellEnd"/>
      <w:r w:rsidR="007611FB">
        <w:t xml:space="preserve"> ni </w:t>
      </w:r>
      <w:proofErr w:type="spellStart"/>
      <w:r w:rsidR="007611FB" w:rsidRPr="002E36CA">
        <w:rPr>
          <w:i/>
          <w:iCs/>
        </w:rPr>
        <w:t>RainTomorrow</w:t>
      </w:r>
      <w:proofErr w:type="spellEnd"/>
      <w:r>
        <w:t xml:space="preserve"> renseigné.</w:t>
      </w:r>
      <w:r w:rsidR="007611FB">
        <w:t xml:space="preserve"> C’est par exemple le cas pour notre </w:t>
      </w:r>
      <w:proofErr w:type="spellStart"/>
      <w:r w:rsidR="007611FB">
        <w:t>tro</w:t>
      </w:r>
      <w:proofErr w:type="spellEnd"/>
      <w:r w:rsidR="007611FB">
        <w:t xml:space="preserve"> de villes peu renseignées déjà vu précédemment, </w:t>
      </w:r>
      <w:proofErr w:type="spellStart"/>
      <w:r w:rsidR="007611FB">
        <w:t>Nihl</w:t>
      </w:r>
      <w:proofErr w:type="spellEnd"/>
      <w:r w:rsidR="007611FB">
        <w:t>, Katherine et Uluru, qui ne disposent d’aucune donnée avant 2013.</w:t>
      </w:r>
      <w:r>
        <w:t xml:space="preserve"> Enfin, nous voyons </w:t>
      </w:r>
      <w:r w:rsidR="007611FB">
        <w:lastRenderedPageBreak/>
        <w:t xml:space="preserve">qu’il n’y a jamais de mois pendant lequel </w:t>
      </w:r>
      <w:proofErr w:type="spellStart"/>
      <w:r w:rsidR="007611FB" w:rsidRPr="002E36CA">
        <w:rPr>
          <w:i/>
          <w:iCs/>
        </w:rPr>
        <w:t>MaxTemp</w:t>
      </w:r>
      <w:proofErr w:type="spellEnd"/>
      <w:r w:rsidR="007611FB">
        <w:t xml:space="preserve"> ou </w:t>
      </w:r>
      <w:proofErr w:type="spellStart"/>
      <w:r w:rsidR="007611FB" w:rsidRPr="002E36CA">
        <w:rPr>
          <w:i/>
          <w:iCs/>
        </w:rPr>
        <w:t>RainTomorrow</w:t>
      </w:r>
      <w:proofErr w:type="spellEnd"/>
      <w:r w:rsidR="007611FB">
        <w:t xml:space="preserve"> serait disponible intégralement pour l’ensemble des </w:t>
      </w:r>
      <w:r w:rsidR="007611FB" w:rsidRPr="002E36CA">
        <w:rPr>
          <w:i/>
          <w:iCs/>
        </w:rPr>
        <w:t>Location</w:t>
      </w:r>
      <w:r w:rsidR="007611FB">
        <w:t>.</w:t>
      </w:r>
    </w:p>
    <w:p w14:paraId="0C9A9BE9" w14:textId="77777777" w:rsidR="00193CB7" w:rsidRDefault="00193CB7" w:rsidP="00686D38"/>
    <w:p w14:paraId="26E59033" w14:textId="77777777" w:rsidR="002E36CA" w:rsidRDefault="00193CB7" w:rsidP="002E36CA">
      <w:pPr>
        <w:keepNext/>
      </w:pPr>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1616710"/>
                    </a:xfrm>
                    <a:prstGeom prst="rect">
                      <a:avLst/>
                    </a:prstGeom>
                  </pic:spPr>
                </pic:pic>
              </a:graphicData>
            </a:graphic>
          </wp:inline>
        </w:drawing>
      </w:r>
    </w:p>
    <w:p w14:paraId="4FD9B783" w14:textId="057DEF1E" w:rsidR="002E36CA" w:rsidRPr="002E36CA" w:rsidRDefault="002E36CA" w:rsidP="002E36CA">
      <w:pPr>
        <w:pStyle w:val="Lgende"/>
      </w:pPr>
      <w:bookmarkStart w:id="47" w:name="_Ref145431276"/>
      <w:r>
        <w:t xml:space="preserve">Figure </w:t>
      </w:r>
      <w:fldSimple w:instr=" SEQ Figure \* ARABIC ">
        <w:r w:rsidR="00D92F23">
          <w:rPr>
            <w:noProof/>
          </w:rPr>
          <w:t>20</w:t>
        </w:r>
      </w:fldSimple>
      <w:bookmarkEnd w:id="47"/>
      <w:r>
        <w:t xml:space="preserve"> : Nombre de valeurs manquantes de </w:t>
      </w:r>
      <w:proofErr w:type="spellStart"/>
      <w:r>
        <w:rPr>
          <w:i/>
          <w:iCs/>
        </w:rPr>
        <w:t>RainTomorrow</w:t>
      </w:r>
      <w:proofErr w:type="spellEnd"/>
    </w:p>
    <w:p w14:paraId="3181C5AC" w14:textId="77777777" w:rsidR="002E36CA" w:rsidRDefault="00193CB7" w:rsidP="002E36CA">
      <w:pPr>
        <w:keepNext/>
      </w:pP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1638935"/>
                    </a:xfrm>
                    <a:prstGeom prst="rect">
                      <a:avLst/>
                    </a:prstGeom>
                  </pic:spPr>
                </pic:pic>
              </a:graphicData>
            </a:graphic>
          </wp:inline>
        </w:drawing>
      </w:r>
    </w:p>
    <w:p w14:paraId="6574EB32" w14:textId="75DAB7BA" w:rsidR="00193CB7" w:rsidRPr="002E36CA" w:rsidRDefault="002E36CA" w:rsidP="002E36CA">
      <w:pPr>
        <w:pStyle w:val="Lgende"/>
        <w:rPr>
          <w:i/>
          <w:iCs/>
        </w:rPr>
      </w:pPr>
      <w:bookmarkStart w:id="48" w:name="_Ref145431293"/>
      <w:r>
        <w:t xml:space="preserve">Figure </w:t>
      </w:r>
      <w:fldSimple w:instr=" SEQ Figure \* ARABIC ">
        <w:r w:rsidR="00D92F23">
          <w:rPr>
            <w:noProof/>
          </w:rPr>
          <w:t>21</w:t>
        </w:r>
      </w:fldSimple>
      <w:bookmarkEnd w:id="48"/>
      <w:r>
        <w:t xml:space="preserve"> : Nombre de valeurs manquantes de </w:t>
      </w:r>
      <w:proofErr w:type="spellStart"/>
      <w:r>
        <w:rPr>
          <w:i/>
          <w:iCs/>
        </w:rPr>
        <w:t>MaxTemps</w:t>
      </w:r>
      <w:proofErr w:type="spellEnd"/>
    </w:p>
    <w:p w14:paraId="7447FE95" w14:textId="31B29371" w:rsidR="007611FB" w:rsidRDefault="007611FB" w:rsidP="007611FB">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xml:space="preserve">)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proofErr w:type="spellStart"/>
      <w:r w:rsidRPr="002E36CA">
        <w:rPr>
          <w:i/>
          <w:iCs/>
        </w:rPr>
        <w:t>RainTomorrow</w:t>
      </w:r>
      <w:proofErr w:type="spellEnd"/>
      <w:r>
        <w:t>.</w:t>
      </w:r>
    </w:p>
    <w:p w14:paraId="2BCC3DCA" w14:textId="5869442C" w:rsidR="009B4D1B" w:rsidRDefault="009B4D1B" w:rsidP="009B4D1B">
      <w:pPr>
        <w:pStyle w:val="Titre1"/>
        <w:rPr>
          <w:lang w:val="en-US"/>
        </w:rPr>
      </w:pPr>
      <w:bookmarkStart w:id="49" w:name="_Toc145514441"/>
      <w:r w:rsidRPr="009201A2">
        <w:rPr>
          <w:lang w:val="en-US"/>
        </w:rPr>
        <w:t>Pre-processing et feature engineering</w:t>
      </w:r>
      <w:bookmarkEnd w:id="49"/>
    </w:p>
    <w:p w14:paraId="59692752" w14:textId="71627AAA" w:rsidR="00622FAA" w:rsidRDefault="00622FAA" w:rsidP="00622FAA">
      <w:pPr>
        <w:pStyle w:val="Titre2"/>
        <w:rPr>
          <w:lang w:val="en-US"/>
        </w:rPr>
      </w:pPr>
      <w:bookmarkStart w:id="50" w:name="_Toc145514442"/>
      <w:proofErr w:type="spellStart"/>
      <w:r>
        <w:rPr>
          <w:lang w:val="en-US"/>
        </w:rPr>
        <w:t>Nettoyage</w:t>
      </w:r>
      <w:proofErr w:type="spellEnd"/>
      <w:r>
        <w:rPr>
          <w:lang w:val="en-US"/>
        </w:rPr>
        <w:t xml:space="preserve"> des </w:t>
      </w:r>
      <w:proofErr w:type="spellStart"/>
      <w:r>
        <w:rPr>
          <w:lang w:val="en-US"/>
        </w:rPr>
        <w:t>données</w:t>
      </w:r>
      <w:bookmarkEnd w:id="50"/>
      <w:proofErr w:type="spellEnd"/>
    </w:p>
    <w:p w14:paraId="7709654A" w14:textId="21753E4E" w:rsidR="00681B7F" w:rsidRDefault="00681B7F" w:rsidP="00681B7F">
      <w:pPr>
        <w:pStyle w:val="Titre3"/>
      </w:pPr>
      <w:bookmarkStart w:id="51" w:name="_Toc145514443"/>
      <w:r>
        <w:t>Doublons</w:t>
      </w:r>
      <w:bookmarkEnd w:id="51"/>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 xml:space="preserve">Chaque enregistrement correspondant à une date pour un lieu précis, les doublons sont donc dans notre jeu de </w:t>
      </w:r>
      <w:r w:rsidR="00681B7F">
        <w:lastRenderedPageBreak/>
        <w:t xml:space="preserve">données de véritables données redondantes, et non pas des informations complémentaires pouvant coïncider dont le doublonnage pourrait être une information pertinente. Un simple appel à </w:t>
      </w:r>
      <w:proofErr w:type="spellStart"/>
      <w:r w:rsidR="00681B7F">
        <w:t>drop_</w:t>
      </w:r>
      <w:proofErr w:type="gramStart"/>
      <w:r w:rsidR="00681B7F">
        <w:t>duplicates</w:t>
      </w:r>
      <w:proofErr w:type="spellEnd"/>
      <w:r w:rsidR="00681B7F">
        <w:t>(</w:t>
      </w:r>
      <w:proofErr w:type="gramEnd"/>
      <w:r w:rsidR="00681B7F">
        <w:t>) permet d’évacuer ces lignes.</w:t>
      </w:r>
    </w:p>
    <w:p w14:paraId="794B42F3" w14:textId="64440CD4" w:rsidR="00783892" w:rsidRDefault="00783892" w:rsidP="00783892">
      <w:pPr>
        <w:pStyle w:val="Titre3"/>
      </w:pPr>
      <w:bookmarkStart w:id="52" w:name="_Toc145514444"/>
      <w:r>
        <w:t>Traitement des valeurs extrêmes</w:t>
      </w:r>
      <w:bookmarkEnd w:id="52"/>
    </w:p>
    <w:p w14:paraId="21AD09B1" w14:textId="6EF59655" w:rsidR="00681B7F" w:rsidRDefault="00681B7F" w:rsidP="00681B7F">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w:t>
      </w:r>
      <w:r w:rsidR="00FE7C29">
        <w:t>s</w:t>
      </w:r>
      <w:r>
        <w:t>.</w:t>
      </w:r>
    </w:p>
    <w:p w14:paraId="24F5BA7A" w14:textId="63A04A9A" w:rsidR="00BB2971" w:rsidRDefault="00BB2971" w:rsidP="00BB2971">
      <w:pPr>
        <w:pStyle w:val="Titre3"/>
      </w:pPr>
      <w:bookmarkStart w:id="53" w:name="_Toc145514445"/>
      <w:r>
        <w:t>Suppression de variables</w:t>
      </w:r>
      <w:bookmarkEnd w:id="53"/>
    </w:p>
    <w:p w14:paraId="175AE2E5" w14:textId="7A922C7D" w:rsidR="00BB2971" w:rsidRDefault="00BB2971" w:rsidP="00BB2971">
      <w:r>
        <w:t xml:space="preserve">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7F63954A" w14:textId="6330B8C2" w:rsidR="00681B7F" w:rsidRDefault="00433216" w:rsidP="00681B7F">
      <w:pPr>
        <w:pStyle w:val="Titre3"/>
      </w:pPr>
      <w:bookmarkStart w:id="54" w:name="_Toc145514446"/>
      <w:r>
        <w:t xml:space="preserve">Suppression des </w:t>
      </w:r>
      <w:r w:rsidR="00230714">
        <w:t>observations</w:t>
      </w:r>
      <w:bookmarkEnd w:id="54"/>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06A9697D" w:rsidR="00266EC3" w:rsidRDefault="00266EC3" w:rsidP="00681B7F">
      <w:r>
        <w:t>Cependant, quatre variable</w:t>
      </w:r>
      <w:r w:rsidR="00FE7C29">
        <w:t>s</w:t>
      </w:r>
      <w:r>
        <w:t xml:space="preserve"> ressortent particulièrement, avec environ 40% de données manquantes. </w:t>
      </w:r>
      <w:r w:rsidR="008B0AFB">
        <w:t xml:space="preserve">Nous porterons </w:t>
      </w:r>
      <w:r w:rsidR="00FF5DE4">
        <w:t xml:space="preserve">donc </w:t>
      </w:r>
      <w:r w:rsidR="008B0AFB">
        <w:t xml:space="preserve">une attention particulière </w:t>
      </w:r>
      <w:r w:rsidR="00AD2237">
        <w:t>à l’impact</w:t>
      </w:r>
      <w:r w:rsidR="008B0AFB">
        <w:t xml:space="preserve"> de ces variables</w:t>
      </w:r>
      <w:r w:rsidR="00AD2237">
        <w:t xml:space="preserve"> </w:t>
      </w:r>
      <w:r w:rsidR="00FF5DE4">
        <w:t xml:space="preserve">sur la qualité des prédictions, </w:t>
      </w:r>
      <w:r w:rsidR="00AD2237">
        <w:t xml:space="preserve">et à la </w:t>
      </w:r>
      <w:r w:rsidR="00FF5DE4">
        <w:t xml:space="preserve">cohérence </w:t>
      </w:r>
      <w:r w:rsidR="00AD2237">
        <w:t>des imputations qui leur auront été faites</w:t>
      </w:r>
      <w:r>
        <w:t xml:space="preserve">. </w:t>
      </w:r>
    </w:p>
    <w:p w14:paraId="7CA7BF05" w14:textId="7C7319E1" w:rsidR="00CF76B4" w:rsidRDefault="00CF76B4" w:rsidP="00681B7F">
      <w:r>
        <w:t>Sur un plan temporel, très peu de données sont disponibles avant le 1</w:t>
      </w:r>
      <w:r w:rsidRPr="00CF76B4">
        <w:rPr>
          <w:vertAlign w:val="superscript"/>
        </w:rPr>
        <w:t>er</w:t>
      </w:r>
      <w:r>
        <w:t xml:space="preserve"> janvier 2009. Nous pouvons donc supprimer les données antérieures</w:t>
      </w:r>
      <w:r w:rsidR="00717E0E">
        <w:t xml:space="preserve"> pour les modélisations qui prendront en compte les dates. Nous conserverons en revanche bien ces observations pour les autres types de modèles</w:t>
      </w:r>
      <w:r>
        <w:t>.</w:t>
      </w:r>
    </w:p>
    <w:p w14:paraId="57BCEFA9" w14:textId="77777777" w:rsidR="00CF76B4" w:rsidRDefault="00CF76B4" w:rsidP="00681B7F"/>
    <w:p w14:paraId="678413A0" w14:textId="76267377" w:rsidR="00266EC3" w:rsidRDefault="00266EC3" w:rsidP="00681B7F">
      <w:r>
        <w:t xml:space="preserve">Trois villes (Katherine, </w:t>
      </w:r>
      <w:proofErr w:type="spellStart"/>
      <w:r>
        <w:t>Nhil</w:t>
      </w:r>
      <w:proofErr w:type="spellEnd"/>
      <w:r>
        <w:t>, Uluru) disposent de moitié moins d’enregistrement que les autres, leurs relevés ne débutant qu’en 2013, soit plus de quatre ans après les premiers relevés des autres stations.</w:t>
      </w:r>
    </w:p>
    <w:p w14:paraId="20E6074C" w14:textId="687B25EF" w:rsidR="00416420" w:rsidRDefault="00416420" w:rsidP="00416420">
      <w:r>
        <w:t>Nous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proofErr w:type="spellStart"/>
      <w:r>
        <w:rPr>
          <w:i/>
          <w:iCs/>
        </w:rPr>
        <w:t>RainTomorrow</w:t>
      </w:r>
      <w:proofErr w:type="spellEnd"/>
      <w:r>
        <w:rPr>
          <w:i/>
          <w:iCs/>
        </w:rPr>
        <w:t xml:space="preserve">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lastRenderedPageBreak/>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6C7E7A90" w14:textId="34C70D67" w:rsidR="00416420" w:rsidRDefault="00DD6B5E" w:rsidP="00416420">
      <w:pPr>
        <w:pStyle w:val="Titre3"/>
      </w:pPr>
      <w:bookmarkStart w:id="55" w:name="_Toc145514447"/>
      <w:r>
        <w:t>Complétion des données manquantes à l’aide d’autre s</w:t>
      </w:r>
      <w:r w:rsidR="00416420">
        <w:t>ource de données complémentaire</w:t>
      </w:r>
      <w:bookmarkEnd w:id="55"/>
    </w:p>
    <w:p w14:paraId="0141CB39" w14:textId="4620343D" w:rsidR="00266EC3" w:rsidRDefault="00B10F8E" w:rsidP="00681B7F">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w:t>
      </w:r>
      <w:r w:rsidR="00CB642E">
        <w:t>n’</w:t>
      </w:r>
      <w:r>
        <w:t xml:space="preserve">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w:t>
      </w:r>
      <w:r w:rsidR="0008067C">
        <w:t xml:space="preserve">. C’est le cas de Melbourne, </w:t>
      </w:r>
      <w:proofErr w:type="spellStart"/>
      <w:r w:rsidR="0008067C">
        <w:t>PearceRAAF</w:t>
      </w:r>
      <w:proofErr w:type="spellEnd"/>
      <w:r w:rsidR="0008067C">
        <w:t xml:space="preserve"> et </w:t>
      </w:r>
      <w:proofErr w:type="spellStart"/>
      <w:r w:rsidR="0008067C" w:rsidRPr="00DD6B5E">
        <w:rPr>
          <w:i/>
          <w:iCs/>
        </w:rPr>
        <w:t>Williamtown</w:t>
      </w:r>
      <w:proofErr w:type="spellEnd"/>
      <w:r w:rsidR="0008067C">
        <w:t xml:space="preserve"> pour </w:t>
      </w:r>
      <w:proofErr w:type="spellStart"/>
      <w:r w:rsidR="0008067C" w:rsidRPr="00DD6B5E">
        <w:rPr>
          <w:i/>
          <w:iCs/>
        </w:rPr>
        <w:t>Rainfall</w:t>
      </w:r>
      <w:proofErr w:type="spellEnd"/>
      <w:r w:rsidR="0008067C">
        <w:t xml:space="preserve">, et de Melbourne et Newcastle pour </w:t>
      </w:r>
      <w:proofErr w:type="spellStart"/>
      <w:r w:rsidR="0008067C" w:rsidRPr="00DD6B5E">
        <w:rPr>
          <w:i/>
          <w:iCs/>
        </w:rPr>
        <w:t>MaxTemp</w:t>
      </w:r>
      <w:proofErr w:type="spellEnd"/>
      <w:r w:rsidR="0008067C">
        <w:t>.</w:t>
      </w:r>
      <w:r w:rsidR="00833675">
        <w:t xml:space="preserve"> L’</w:t>
      </w:r>
      <w:proofErr w:type="spellStart"/>
      <w:r w:rsidR="00833675">
        <w:t>expoitation</w:t>
      </w:r>
      <w:proofErr w:type="spellEnd"/>
      <w:r w:rsidR="00833675">
        <w:t xml:space="preserve"> de Sunshine nécessiterait de la télécharger pour </w:t>
      </w:r>
      <w:r w:rsidR="001A761B">
        <w:t>une quarantaine de Location, ce qui serait trop chronophage en analyse : nous restons sur notre choix d’abandonner cette donnée.</w:t>
      </w:r>
    </w:p>
    <w:p w14:paraId="3B42D64F" w14:textId="048B01C1" w:rsidR="001A761B" w:rsidRDefault="00114645" w:rsidP="00681B7F">
      <w:r>
        <w:t>L’obtention de données complémentaires est particulièrement précieu</w:t>
      </w:r>
      <w:r w:rsidR="00CB642E">
        <w:t>se</w:t>
      </w:r>
      <w:r>
        <w:t xml:space="preserve"> puisque cela nous permet de déduire logiquement la valeur de </w:t>
      </w:r>
      <w:proofErr w:type="spellStart"/>
      <w:r w:rsidRPr="00DD6B5E">
        <w:rPr>
          <w:i/>
          <w:iCs/>
        </w:rPr>
        <w:t>RainToday</w:t>
      </w:r>
      <w:proofErr w:type="spellEnd"/>
      <w:r>
        <w:t xml:space="preserve"> manquants, mais également de notre variable cible </w:t>
      </w:r>
      <w:proofErr w:type="spellStart"/>
      <w:r w:rsidRPr="00DD6B5E">
        <w:rPr>
          <w:i/>
          <w:iCs/>
        </w:rPr>
        <w:t>RainTomorrow</w:t>
      </w:r>
      <w:proofErr w:type="spellEnd"/>
      <w:r>
        <w:t> !</w:t>
      </w:r>
    </w:p>
    <w:p w14:paraId="16829EDC" w14:textId="6E190C8F" w:rsidR="00084727" w:rsidRDefault="00E700A1" w:rsidP="00681B7F">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067BDA39" w14:textId="77777777" w:rsidR="00DD6B5E" w:rsidRDefault="00E700A1" w:rsidP="00DD6B5E">
      <w:pPr>
        <w:keepNext/>
      </w:pPr>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5470525"/>
                    </a:xfrm>
                    <a:prstGeom prst="rect">
                      <a:avLst/>
                    </a:prstGeom>
                  </pic:spPr>
                </pic:pic>
              </a:graphicData>
            </a:graphic>
          </wp:inline>
        </w:drawing>
      </w:r>
    </w:p>
    <w:p w14:paraId="42066DD2" w14:textId="60EC009B" w:rsidR="00E700A1" w:rsidRPr="00681B7F" w:rsidRDefault="00DD6B5E" w:rsidP="00DD6B5E">
      <w:pPr>
        <w:pStyle w:val="Lgende"/>
        <w:jc w:val="both"/>
      </w:pPr>
      <w:r>
        <w:t xml:space="preserve">Tableau </w:t>
      </w:r>
      <w:fldSimple w:instr=" SEQ Tableau \* ARABIC ">
        <w:r>
          <w:rPr>
            <w:noProof/>
          </w:rPr>
          <w:t>4</w:t>
        </w:r>
      </w:fldSimple>
      <w:r>
        <w:t xml:space="preserve"> : </w:t>
      </w:r>
      <w:proofErr w:type="spellStart"/>
      <w:r w:rsidR="00E700A1">
        <w:t>Rainfall</w:t>
      </w:r>
      <w:proofErr w:type="spellEnd"/>
      <w:r w:rsidR="00E700A1">
        <w:t xml:space="preserve"> de </w:t>
      </w:r>
      <w:proofErr w:type="spellStart"/>
      <w:r w:rsidR="00E700A1">
        <w:t>Williamtown</w:t>
      </w:r>
      <w:proofErr w:type="spellEnd"/>
      <w:r w:rsidR="00E700A1">
        <w:t xml:space="preserve">, année 2014 – site du Bureau of </w:t>
      </w:r>
      <w:proofErr w:type="spellStart"/>
      <w:r w:rsidR="00E700A1">
        <w:t>Meteorology</w:t>
      </w:r>
      <w:proofErr w:type="spellEnd"/>
      <w:r w:rsidR="00E700A1">
        <w:t xml:space="preserve"> (conforme à notre </w:t>
      </w:r>
      <w:proofErr w:type="spellStart"/>
      <w:r w:rsidR="00E700A1">
        <w:t>dataset</w:t>
      </w:r>
      <w:proofErr w:type="spellEnd"/>
      <w:r w:rsidR="00E700A1">
        <w:t>)</w:t>
      </w:r>
    </w:p>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proofErr w:type="gramStart"/>
      <w:r>
        <w:t>à</w:t>
      </w:r>
      <w:proofErr w:type="gramEnd"/>
      <w:r>
        <w:t xml:space="preserve"> l’issue d’une plage de dates non renseignées, si </w:t>
      </w:r>
      <w:proofErr w:type="spellStart"/>
      <w:r>
        <w:t>Rainfall</w:t>
      </w:r>
      <w:proofErr w:type="spellEnd"/>
      <w:r>
        <w:t xml:space="preserve"> est inférieure à 1mm, alors elle est également inférieure à 1 pour chaque journée de la plage concernée. C’est le cas du 27 au 30 juin.</w:t>
      </w:r>
    </w:p>
    <w:p w14:paraId="1AC2121A" w14:textId="3B302F66" w:rsidR="00E700A1" w:rsidRDefault="00E700A1" w:rsidP="00E700A1">
      <w:pPr>
        <w:pStyle w:val="Paragraphedeliste"/>
        <w:numPr>
          <w:ilvl w:val="0"/>
          <w:numId w:val="23"/>
        </w:numPr>
      </w:pPr>
      <w:r>
        <w:t xml:space="preserve">Lorsque </w:t>
      </w:r>
      <w:proofErr w:type="spellStart"/>
      <w:r>
        <w:t>Rainfall</w:t>
      </w:r>
      <w:proofErr w:type="spellEnd"/>
      <w:r>
        <w:t xml:space="preserve"> est correctement renseignée pour une date donnée, sa valeur ne porte en réalité pas sur ce jour, mais est à répartir sur les jours qui précèdent. Dans l’exemple ci-dessus, il n’a en réalité pas plu</w:t>
      </w:r>
      <w:r w:rsidR="004717B1">
        <w:t>s 27mm le 18 février : il a plu</w:t>
      </w:r>
      <w:r>
        <w:t xml:space="preserve"> 27mm au total entre le 5 et le 27 février. </w:t>
      </w:r>
      <w:r w:rsidR="00D4259A">
        <w:t>Il est même possible qu’il n’ait</w:t>
      </w:r>
      <w:r w:rsidR="004717B1">
        <w:t xml:space="preserve"> pas plu du tout le 27 février.</w:t>
      </w:r>
    </w:p>
    <w:p w14:paraId="1ECC71DA" w14:textId="10404D22" w:rsidR="004717B1" w:rsidRDefault="004717B1" w:rsidP="008E6C03">
      <w:r>
        <w:t xml:space="preserve">Ce constat nous permet de savoir </w:t>
      </w:r>
      <w:r w:rsidR="00B04FD1">
        <w:t xml:space="preserve">que </w:t>
      </w:r>
      <w:proofErr w:type="gramStart"/>
      <w:r w:rsidR="00B04FD1">
        <w:t>lorsque il</w:t>
      </w:r>
      <w:proofErr w:type="gramEnd"/>
      <w:r w:rsidR="00B04FD1">
        <w:t xml:space="preserve"> a plu moins d’un millimètre une certaine journée, alors il a également plu moins d’un millimètre les jours précédent ayant une valeur non renseignée pour </w:t>
      </w:r>
      <w:proofErr w:type="spellStart"/>
      <w:r w:rsidR="00B04FD1">
        <w:t>Rainfall</w:t>
      </w:r>
      <w:proofErr w:type="spellEnd"/>
      <w:r w:rsidR="00B04FD1">
        <w:t>.</w:t>
      </w:r>
    </w:p>
    <w:p w14:paraId="0DDBD145" w14:textId="630236C2" w:rsidR="00B04FD1" w:rsidRDefault="00B04FD1" w:rsidP="008E6C03">
      <w:r>
        <w:t xml:space="preserve">Cela nous permet donc de savoir que dans ce type de situation, les NA de </w:t>
      </w:r>
      <w:proofErr w:type="spellStart"/>
      <w:r>
        <w:t>RainToday</w:t>
      </w:r>
      <w:proofErr w:type="spellEnd"/>
      <w:r>
        <w:t xml:space="preserve"> peuvent être remplacés par False. De même, </w:t>
      </w:r>
      <w:proofErr w:type="spellStart"/>
      <w:r>
        <w:t>RainTomorrow</w:t>
      </w:r>
      <w:proofErr w:type="spellEnd"/>
      <w:r>
        <w:t xml:space="preserve"> de la veille pourra être affecté à False.</w:t>
      </w:r>
    </w:p>
    <w:p w14:paraId="66FB95DA" w14:textId="228F4DC9" w:rsidR="00870C47" w:rsidRDefault="00870C47" w:rsidP="008E6C03">
      <w:r>
        <w:t xml:space="preserve">En revanche, lorsque la valeur de </w:t>
      </w:r>
      <w:proofErr w:type="spellStart"/>
      <w:r>
        <w:t>Rainfall</w:t>
      </w:r>
      <w:proofErr w:type="spellEnd"/>
      <w:r>
        <w:t xml:space="preserve"> qui suit une séquence de NA est supérieure à un millimètre, il est impossible de déterminer la répartition de la pluviométrie sur la plage de dates. Nous laisserons donc en NA les </w:t>
      </w:r>
      <w:proofErr w:type="spellStart"/>
      <w:r>
        <w:t>Rainfall</w:t>
      </w:r>
      <w:proofErr w:type="spellEnd"/>
      <w:r>
        <w:t xml:space="preserve"> dans cette seconde situation.</w:t>
      </w:r>
    </w:p>
    <w:p w14:paraId="39525FA7" w14:textId="36EB8308" w:rsidR="00ED00AB" w:rsidRDefault="00ED00AB" w:rsidP="00ED00AB"/>
    <w:p w14:paraId="44172D7E" w14:textId="11827189" w:rsidR="00416420" w:rsidRDefault="00DD6B5E" w:rsidP="00416420">
      <w:pPr>
        <w:pStyle w:val="Titre3"/>
      </w:pPr>
      <w:bookmarkStart w:id="56" w:name="_Toc145514448"/>
      <w:r>
        <w:lastRenderedPageBreak/>
        <w:t>Imputation des données manquantes</w:t>
      </w:r>
      <w:bookmarkEnd w:id="56"/>
    </w:p>
    <w:p w14:paraId="59B8EEB1" w14:textId="10C64BEB" w:rsidR="00416420" w:rsidRDefault="00416420" w:rsidP="00416420"/>
    <w:p w14:paraId="7E6A9393" w14:textId="77777777" w:rsidR="009F304A" w:rsidRDefault="009F304A" w:rsidP="009F304A">
      <w:r>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FAC406E" w:rsidR="009F304A" w:rsidRDefault="009F304A" w:rsidP="009F304A">
      <w:r>
        <w:t>Les graphiques</w:t>
      </w:r>
      <w:r w:rsidR="00DD6B5E">
        <w:t xml:space="preserve"> </w:t>
      </w:r>
      <w:r w:rsidR="00DD6B5E">
        <w:fldChar w:fldCharType="begin"/>
      </w:r>
      <w:r w:rsidR="00DD6B5E">
        <w:instrText xml:space="preserve"> REF _Ref145431619 \h </w:instrText>
      </w:r>
      <w:r w:rsidR="00DD6B5E">
        <w:fldChar w:fldCharType="separate"/>
      </w:r>
      <w:r w:rsidR="00DD6B5E">
        <w:t xml:space="preserve">Figure </w:t>
      </w:r>
      <w:r w:rsidR="00DD6B5E">
        <w:rPr>
          <w:noProof/>
        </w:rPr>
        <w:t>22</w:t>
      </w:r>
      <w:r w:rsidR="00DD6B5E">
        <w:fldChar w:fldCharType="end"/>
      </w:r>
      <w:r w:rsidR="00DD6B5E">
        <w:t xml:space="preserve"> et </w:t>
      </w:r>
      <w:r w:rsidR="00DD6B5E">
        <w:fldChar w:fldCharType="begin"/>
      </w:r>
      <w:r w:rsidR="00DD6B5E">
        <w:instrText xml:space="preserve"> REF _Ref145431714 \h </w:instrText>
      </w:r>
      <w:r w:rsidR="00DD6B5E">
        <w:fldChar w:fldCharType="separate"/>
      </w:r>
      <w:r w:rsidR="00DD6B5E">
        <w:t xml:space="preserve">Figure </w:t>
      </w:r>
      <w:r w:rsidR="00DD6B5E">
        <w:rPr>
          <w:noProof/>
        </w:rPr>
        <w:t>23</w:t>
      </w:r>
      <w:r w:rsidR="00DD6B5E">
        <w:fldChar w:fldCharType="end"/>
      </w:r>
      <w:r w:rsidR="00DD6B5E">
        <w:t xml:space="preserve"> </w:t>
      </w:r>
      <w:r>
        <w:t>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4823E44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De plus, rappelons que nous avons fait le choix de conserver les </w:t>
      </w:r>
      <w:proofErr w:type="spellStart"/>
      <w:r w:rsidR="00F809D8">
        <w:t>outliers</w:t>
      </w:r>
      <w:proofErr w:type="spellEnd"/>
      <w:r w:rsidR="00F809D8">
        <w:t xml:space="preserve">, ce qui implique une </w:t>
      </w:r>
      <w:r w:rsidR="00DD6B5E">
        <w:t>instabilité</w:t>
      </w:r>
      <w:r w:rsidR="00F809D8">
        <w:t xml:space="preserve"> de la moyenne.</w:t>
      </w:r>
    </w:p>
    <w:p w14:paraId="225B2534" w14:textId="7B5ADA10" w:rsidR="00416420" w:rsidRDefault="009F304A" w:rsidP="00E700A1">
      <w:pPr>
        <w:ind w:left="360"/>
      </w:pPr>
      <w:r>
        <w:rPr>
          <w:noProof/>
          <w:lang w:eastAsia="fr-FR"/>
        </w:rPr>
        <w:lastRenderedPageBreak/>
        <w:drawing>
          <wp:inline distT="0" distB="0" distL="0" distR="0" wp14:anchorId="676C89ED" wp14:editId="48D42CCB">
            <wp:extent cx="6475730" cy="6475730"/>
            <wp:effectExtent l="0" t="0" r="1270" b="127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4"/>
                    <a:stretch>
                      <a:fillRect/>
                    </a:stretch>
                  </pic:blipFill>
                  <pic:spPr>
                    <a:xfrm>
                      <a:off x="0" y="0"/>
                      <a:ext cx="6475730" cy="6475730"/>
                    </a:xfrm>
                    <a:prstGeom prst="rect">
                      <a:avLst/>
                    </a:prstGeom>
                  </pic:spPr>
                </pic:pic>
              </a:graphicData>
            </a:graphic>
          </wp:inline>
        </w:drawing>
      </w:r>
    </w:p>
    <w:p w14:paraId="6C76ACBB" w14:textId="42116F90" w:rsidR="009F304A" w:rsidRDefault="009F304A" w:rsidP="00DD6B5E">
      <w:pPr>
        <w:pStyle w:val="Lgende"/>
      </w:pPr>
      <w:bookmarkStart w:id="57" w:name="_Ref145431619"/>
      <w:r>
        <w:t xml:space="preserve">Figure </w:t>
      </w:r>
      <w:fldSimple w:instr=" SEQ Figure \* ARABIC ">
        <w:r w:rsidR="00D92F23">
          <w:rPr>
            <w:noProof/>
          </w:rPr>
          <w:t>22</w:t>
        </w:r>
      </w:fldSimple>
      <w:bookmarkEnd w:id="57"/>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15D034CF" w14:textId="77777777" w:rsidR="00DD6B5E" w:rsidRDefault="009F304A" w:rsidP="00DD6B5E">
      <w:pPr>
        <w:keepNext/>
        <w:ind w:left="360"/>
      </w:pPr>
      <w:r>
        <w:rPr>
          <w:noProof/>
          <w:lang w:eastAsia="fr-FR"/>
        </w:rPr>
        <w:lastRenderedPageBreak/>
        <w:drawing>
          <wp:inline distT="0" distB="0" distL="0" distR="0" wp14:anchorId="3C224498" wp14:editId="5C19E1C7">
            <wp:extent cx="6475730" cy="6475730"/>
            <wp:effectExtent l="0" t="0" r="1270" b="127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5"/>
                    <a:stretch>
                      <a:fillRect/>
                    </a:stretch>
                  </pic:blipFill>
                  <pic:spPr>
                    <a:xfrm>
                      <a:off x="0" y="0"/>
                      <a:ext cx="6475730" cy="6475730"/>
                    </a:xfrm>
                    <a:prstGeom prst="rect">
                      <a:avLst/>
                    </a:prstGeom>
                  </pic:spPr>
                </pic:pic>
              </a:graphicData>
            </a:graphic>
          </wp:inline>
        </w:drawing>
      </w:r>
    </w:p>
    <w:p w14:paraId="517DDBB9" w14:textId="3828926A" w:rsidR="009F304A" w:rsidRDefault="00DD6B5E" w:rsidP="00DD6B5E">
      <w:pPr>
        <w:pStyle w:val="Lgende"/>
      </w:pPr>
      <w:bookmarkStart w:id="58" w:name="_Ref145431714"/>
      <w:r>
        <w:t xml:space="preserve">Figure </w:t>
      </w:r>
      <w:fldSimple w:instr=" SEQ Figure \* ARABIC ">
        <w:r w:rsidR="00D92F23">
          <w:rPr>
            <w:noProof/>
          </w:rPr>
          <w:t>23</w:t>
        </w:r>
      </w:fldSimple>
      <w:bookmarkEnd w:id="58"/>
      <w:r>
        <w:t xml:space="preserve"> : </w:t>
      </w:r>
      <w:proofErr w:type="spellStart"/>
      <w:r>
        <w:t>Boxplots</w:t>
      </w:r>
      <w:proofErr w:type="spellEnd"/>
      <w:r>
        <w:t xml:space="preserve"> </w:t>
      </w:r>
      <w:r w:rsidRPr="00804660">
        <w:t xml:space="preserve">des variables avant et après l’imputation </w:t>
      </w:r>
      <w:r>
        <w:t>par moyenne/médiane</w:t>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lastRenderedPageBreak/>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proofErr w:type="spellStart"/>
      <w:r w:rsidRPr="00F15D7A">
        <w:rPr>
          <w:i/>
          <w:iCs/>
        </w:rPr>
        <w:t>Evaporation</w:t>
      </w:r>
      <w:proofErr w:type="spellEnd"/>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1C93BB32" w14:textId="1DED03AC" w:rsidR="00681B7F" w:rsidRDefault="009F304A" w:rsidP="00681B7F">
      <w:r>
        <w:rPr>
          <w:noProof/>
          <w:lang w:eastAsia="fr-FR"/>
        </w:rPr>
        <w:drawing>
          <wp:inline distT="0" distB="0" distL="0" distR="0" wp14:anchorId="16CEF922" wp14:editId="59D7D132">
            <wp:extent cx="6475730" cy="6475730"/>
            <wp:effectExtent l="0" t="0" r="1270" b="127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6"/>
                    <a:stretch>
                      <a:fillRect/>
                    </a:stretch>
                  </pic:blipFill>
                  <pic:spPr>
                    <a:xfrm>
                      <a:off x="0" y="0"/>
                      <a:ext cx="6475730" cy="6475730"/>
                    </a:xfrm>
                    <a:prstGeom prst="rect">
                      <a:avLst/>
                    </a:prstGeom>
                  </pic:spPr>
                </pic:pic>
              </a:graphicData>
            </a:graphic>
          </wp:inline>
        </w:drawing>
      </w:r>
    </w:p>
    <w:p w14:paraId="28B299E1" w14:textId="6D6705C6" w:rsidR="009F304A" w:rsidRDefault="009F304A" w:rsidP="00681B7F">
      <w:commentRangeStart w:id="59"/>
      <w:r>
        <w:rPr>
          <w:noProof/>
          <w:lang w:eastAsia="fr-FR"/>
        </w:rPr>
        <w:lastRenderedPageBreak/>
        <w:drawing>
          <wp:inline distT="0" distB="0" distL="0" distR="0" wp14:anchorId="24556A8D" wp14:editId="2C3991E4">
            <wp:extent cx="6475730" cy="6475730"/>
            <wp:effectExtent l="0" t="0" r="1270" b="127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7"/>
                    <a:stretch>
                      <a:fillRect/>
                    </a:stretch>
                  </pic:blipFill>
                  <pic:spPr>
                    <a:xfrm>
                      <a:off x="0" y="0"/>
                      <a:ext cx="6475730" cy="6475730"/>
                    </a:xfrm>
                    <a:prstGeom prst="rect">
                      <a:avLst/>
                    </a:prstGeom>
                  </pic:spPr>
                </pic:pic>
              </a:graphicData>
            </a:graphic>
          </wp:inline>
        </w:drawing>
      </w:r>
      <w:commentRangeEnd w:id="59"/>
      <w:r w:rsidR="00870C47">
        <w:rPr>
          <w:rStyle w:val="Marquedecommentaire"/>
        </w:rPr>
        <w:commentReference w:id="59"/>
      </w:r>
    </w:p>
    <w:p w14:paraId="4382B898" w14:textId="6A480071" w:rsidR="009F304A" w:rsidRDefault="009F304A" w:rsidP="009F304A">
      <w:pPr>
        <w:pStyle w:val="Lgende"/>
      </w:pPr>
      <w:bookmarkStart w:id="60" w:name="_Ref145431621"/>
      <w:r>
        <w:t xml:space="preserve">Figure </w:t>
      </w:r>
      <w:fldSimple w:instr=" SEQ Figure \* ARABIC ">
        <w:r w:rsidR="00D92F23">
          <w:rPr>
            <w:noProof/>
          </w:rPr>
          <w:t>24</w:t>
        </w:r>
      </w:fldSimple>
      <w:bookmarkEnd w:id="60"/>
      <w:r>
        <w:t xml:space="preserve">: </w:t>
      </w:r>
      <w:proofErr w:type="spellStart"/>
      <w:r>
        <w:t>Boxplot</w:t>
      </w:r>
      <w:proofErr w:type="spellEnd"/>
      <w:r>
        <w:t xml:space="preserve"> des variables avant et après l’imputation KNN, k = 2, 3, 4</w:t>
      </w:r>
    </w:p>
    <w:p w14:paraId="5233788C" w14:textId="52212695" w:rsidR="009F304A" w:rsidRDefault="009F304A" w:rsidP="00681B7F"/>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5CD21405" w14:textId="77777777" w:rsidR="009F304A" w:rsidRDefault="009F304A" w:rsidP="00681B7F"/>
    <w:p w14:paraId="21CF122D" w14:textId="260790DA" w:rsidR="009F304A" w:rsidDel="008E6C03" w:rsidRDefault="009F304A" w:rsidP="009F304A">
      <w:pPr>
        <w:rPr>
          <w:del w:id="61" w:author="Quyen THIEU" w:date="2023-09-13T13:11:00Z"/>
          <w:color w:val="FF0000"/>
        </w:rPr>
      </w:pPr>
      <w:del w:id="62" w:author="Quyen THIEU" w:date="2023-09-13T13:11:00Z">
        <w:r w:rsidDel="008E6C03">
          <w:rPr>
            <w:color w:val="FF0000"/>
          </w:rPr>
          <w:delText xml:space="preserve">La méthode KNN </w:delText>
        </w:r>
      </w:del>
      <w:ins w:id="63" w:author="Sophie" w:date="2023-09-12T22:52:00Z">
        <w:del w:id="64" w:author="Quyen THIEU" w:date="2023-09-13T13:11:00Z">
          <w:r w:rsidR="00870C47" w:rsidDel="008E6C03">
            <w:rPr>
              <w:color w:val="FF0000"/>
            </w:rPr>
            <w:delText xml:space="preserve">imputation </w:delText>
          </w:r>
        </w:del>
      </w:ins>
      <w:del w:id="65" w:author="Quyen THIEU" w:date="2023-09-13T13:11:00Z">
        <w:r w:rsidDel="008E6C03">
          <w:rPr>
            <w:color w:val="FF0000"/>
          </w:rPr>
          <w:delText xml:space="preserve">remplace les valeurs manquantes en recherchant des similitudes dans l'ensemble </w:delText>
        </w:r>
        <w:commentRangeStart w:id="66"/>
        <w:r w:rsidDel="008E6C03">
          <w:rPr>
            <w:color w:val="FF0000"/>
          </w:rPr>
          <w:delText>de</w:delText>
        </w:r>
        <w:commentRangeEnd w:id="66"/>
        <w:r w:rsidR="00F809D8" w:rsidDel="008E6C03">
          <w:rPr>
            <w:rStyle w:val="Marquedecommentaire"/>
          </w:rPr>
          <w:commentReference w:id="66"/>
        </w:r>
        <w:r w:rsidDel="008E6C03">
          <w:rPr>
            <w:color w:val="FF0000"/>
          </w:rPr>
          <w:delText xml:space="preserve"> la base de données. Cependant, la base de données ne contient aucune information sur la situation géographique des villes, mais en regardant les emplacements sur la carte de </w:delText>
        </w:r>
        <w:commentRangeStart w:id="67"/>
        <w:r w:rsidDel="008E6C03">
          <w:rPr>
            <w:color w:val="FF0000"/>
          </w:rPr>
          <w:delText>l'Australie</w:delText>
        </w:r>
        <w:commentRangeEnd w:id="67"/>
        <w:r w:rsidR="00870C47" w:rsidDel="008E6C03">
          <w:rPr>
            <w:rStyle w:val="Marquedecommentaire"/>
          </w:rPr>
          <w:commentReference w:id="67"/>
        </w:r>
        <w:r w:rsidDel="008E6C03">
          <w:rPr>
            <w:color w:val="FF0000"/>
          </w:rPr>
          <w:delText>, nous observons que de nombreuses villes sont très proches les unes des autres et nous pourrions donc utiliser le voisin le plus proche pour estimer les valeurs manquantes.</w:delText>
        </w:r>
      </w:del>
    </w:p>
    <w:p w14:paraId="3C9AFE02" w14:textId="34C13F5B" w:rsidR="009F304A" w:rsidDel="008E6C03" w:rsidRDefault="009F304A" w:rsidP="009F304A">
      <w:pPr>
        <w:rPr>
          <w:del w:id="68" w:author="Quyen THIEU" w:date="2023-09-13T13:11:00Z"/>
          <w:color w:val="FF0000"/>
        </w:rPr>
      </w:pPr>
      <w:del w:id="69" w:author="Quyen THIEU" w:date="2023-09-13T13:11:00Z">
        <w:r w:rsidDel="008E6C03">
          <w:rPr>
            <w:color w:val="FF0000"/>
          </w:rPr>
          <w:delText>A titre d'exemple, nous montrons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delText>
        </w:r>
      </w:del>
    </w:p>
    <w:p w14:paraId="480CEC06" w14:textId="74A86763" w:rsidR="009F304A" w:rsidDel="008E6C03" w:rsidRDefault="009F304A" w:rsidP="009F304A">
      <w:pPr>
        <w:rPr>
          <w:del w:id="70" w:author="Quyen THIEU" w:date="2023-09-13T13:11:00Z"/>
          <w:color w:val="FF0000"/>
        </w:rPr>
      </w:pPr>
    </w:p>
    <w:p w14:paraId="5F34464B" w14:textId="13E4EEC5" w:rsidR="009F304A" w:rsidDel="008E6C03" w:rsidRDefault="009F304A" w:rsidP="009F304A">
      <w:pPr>
        <w:rPr>
          <w:del w:id="71" w:author="Quyen THIEU" w:date="2023-09-13T13:11:00Z"/>
        </w:rPr>
      </w:pPr>
      <w:del w:id="72" w:author="Quyen THIEU" w:date="2023-09-13T13:11:00Z">
        <w:r w:rsidDel="008E6C03">
          <w:rPr>
            <w:noProof/>
            <w:color w:val="FF0000"/>
            <w:lang w:eastAsia="fr-FR"/>
          </w:rPr>
          <w:drawing>
            <wp:inline distT="114300" distB="114300" distL="114300" distR="114300" wp14:anchorId="581650D0" wp14:editId="2C139295">
              <wp:extent cx="6475730" cy="6877646"/>
              <wp:effectExtent l="0" t="0" r="127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6475730" cy="6877646"/>
                      </a:xfrm>
                      <a:prstGeom prst="rect">
                        <a:avLst/>
                      </a:prstGeom>
                      <a:ln/>
                    </pic:spPr>
                  </pic:pic>
                </a:graphicData>
              </a:graphic>
            </wp:inline>
          </w:drawing>
        </w:r>
      </w:del>
    </w:p>
    <w:p w14:paraId="1B98676B" w14:textId="440C2162" w:rsidR="009F304A" w:rsidDel="008E6C03" w:rsidRDefault="009F304A" w:rsidP="009F304A">
      <w:pPr>
        <w:rPr>
          <w:del w:id="73" w:author="Quyen THIEU" w:date="2023-09-13T13:11:00Z"/>
          <w:color w:val="FF0000"/>
        </w:rPr>
      </w:pPr>
      <w:del w:id="74" w:author="Quyen THIEU" w:date="2023-09-13T13:11:00Z">
        <w:r w:rsidDel="008E6C03">
          <w:rPr>
            <w:color w:val="FF0000"/>
          </w:rPr>
          <w:delText xml:space="preserve">Sur cette base, et dans le but d'améliorer les résultats de la méthode KNN_imputer, nous avons évalué l'utilisation des données du plus proche voisin pour remplacer les valeurs altérantes. Dans ce cas, le plus proche voisin n'a pas été utilisé en termes de géographie mais en termes de données qui, comme nous l'avons vu plus haut, sont souvent géographiquement similaires. </w:delText>
        </w:r>
        <w:commentRangeStart w:id="75"/>
        <w:r w:rsidDel="008E6C03">
          <w:rPr>
            <w:color w:val="FF0000"/>
          </w:rPr>
          <w:delText>Pour cela, les valeurs manquantes d'une ville ont été remplacées par les valeurs de la ville la plus corrélée pour chaque variable</w:delText>
        </w:r>
        <w:commentRangeEnd w:id="75"/>
        <w:r w:rsidR="003C01CF" w:rsidDel="008E6C03">
          <w:rPr>
            <w:rStyle w:val="Marquedecommentaire"/>
          </w:rPr>
          <w:commentReference w:id="75"/>
        </w:r>
        <w:r w:rsidDel="008E6C03">
          <w:rPr>
            <w:color w:val="FF0000"/>
          </w:rPr>
          <w:delText>, pour autant que cette corrélation soit supérieure à une certaine valeur appelée "Fac_similitude". Ensuite, le reste des valeurs manquantes a été remplacé par la méthode KNN_imputer et une méthode RandonForestClassifier a été utilisée pour évaluer le score en fonction des différents types de traitement des valeurs manquantes. Le graphique suivant montre le SCORE pour chaque prédiction en fonction des différentes valeurs du facteur "Fac_similitude", Fac_similitude étant égal à 1 le résultat obtenu en traitant toutes les données avec la méthode KNN_imputer.</w:delText>
        </w:r>
      </w:del>
    </w:p>
    <w:p w14:paraId="2065941B" w14:textId="426A0AC9" w:rsidR="00860970" w:rsidDel="008E6C03" w:rsidRDefault="00860970" w:rsidP="00860970">
      <w:pPr>
        <w:jc w:val="center"/>
        <w:rPr>
          <w:del w:id="76" w:author="Quyen THIEU" w:date="2023-09-13T13:11:00Z"/>
        </w:rPr>
      </w:pPr>
      <w:del w:id="77" w:author="Quyen THIEU" w:date="2023-09-13T13:11:00Z">
        <w:r w:rsidDel="008E6C03">
          <w:rPr>
            <w:noProof/>
            <w:lang w:eastAsia="fr-FR"/>
          </w:rPr>
          <w:drawing>
            <wp:inline distT="114300" distB="114300" distL="114300" distR="114300" wp14:anchorId="608BEF30" wp14:editId="7363F5E0">
              <wp:extent cx="3572348" cy="2633731"/>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3572348" cy="2633731"/>
                      </a:xfrm>
                      <a:prstGeom prst="rect">
                        <a:avLst/>
                      </a:prstGeom>
                      <a:ln/>
                    </pic:spPr>
                  </pic:pic>
                </a:graphicData>
              </a:graphic>
            </wp:inline>
          </w:drawing>
        </w:r>
      </w:del>
    </w:p>
    <w:p w14:paraId="5A04219B" w14:textId="739E6F31" w:rsidR="009F304A" w:rsidDel="008E6C03" w:rsidRDefault="009F304A" w:rsidP="009F304A">
      <w:pPr>
        <w:rPr>
          <w:del w:id="78" w:author="Quyen THIEU" w:date="2023-09-13T13:11:00Z"/>
          <w:color w:val="FF0000"/>
        </w:rPr>
      </w:pPr>
      <w:del w:id="79" w:author="Quyen THIEU" w:date="2023-09-13T13:11:00Z">
        <w:r w:rsidDel="008E6C03">
          <w:rPr>
            <w:color w:val="FF0000"/>
          </w:rPr>
          <w:delText>Bien que les valeurs de SCORE soient plus élevées que celles obtenues en traitant toutes les données manquantes avec la méthode KNN_imputer, l'amélioration ne semble pas très significative. Ce point sera étudié plus en profondeur lors de la prochaine étape, lorsque le modèle du machine learning sera ajusté.</w:delText>
        </w:r>
      </w:del>
    </w:p>
    <w:p w14:paraId="6B8A13D8" w14:textId="4AFBED94" w:rsidR="009F304A" w:rsidDel="008E6C03" w:rsidRDefault="009F304A" w:rsidP="009F304A">
      <w:pPr>
        <w:rPr>
          <w:del w:id="80" w:author="Quyen THIEU" w:date="2023-09-13T13:11:00Z"/>
          <w:color w:val="FF0000"/>
        </w:rPr>
      </w:pPr>
      <w:del w:id="81" w:author="Quyen THIEU" w:date="2023-09-13T13:11:00Z">
        <w:r w:rsidDel="008E6C03">
          <w:rPr>
            <w:color w:val="FF0000"/>
          </w:rPr>
          <w:delText>Pour simplifier l'analyse, la méthode Rando</w:delText>
        </w:r>
        <w:r w:rsidR="00E55BD6" w:rsidDel="008E6C03">
          <w:rPr>
            <w:color w:val="FF0000"/>
          </w:rPr>
          <w:delText>m</w:delText>
        </w:r>
        <w:r w:rsidDel="008E6C03">
          <w:rPr>
            <w:color w:val="FF0000"/>
          </w:rPr>
          <w:delText>ForestClassifier a été appliquée sur une fraction réduite des données et en traitant les variables qualitatives avec la méthode “get_dummies”. Dans tous les cas, L'objectif de cette étape n'était pas d'optimiser la méthode de machine learning, mais de faire une première estimation des résultats des méthodes de traitement des valeurs manquantes et de vérifier que le code fonctionne.</w:delText>
        </w:r>
      </w:del>
    </w:p>
    <w:p w14:paraId="0339C0EC" w14:textId="3DD6216E" w:rsidR="009F304A" w:rsidDel="008E6C03" w:rsidRDefault="009F304A" w:rsidP="00681B7F">
      <w:pPr>
        <w:rPr>
          <w:del w:id="82" w:author="Quyen THIEU" w:date="2023-09-13T13:11:00Z"/>
        </w:rPr>
      </w:pPr>
    </w:p>
    <w:p w14:paraId="2513AC68" w14:textId="119B007C" w:rsidR="00860970" w:rsidRDefault="00CF76B4" w:rsidP="00681B7F">
      <w:r>
        <w:t>Du fait des diversités climatiques et des spécificités locales vu dans la première partie, nous avons observé les résultat</w:t>
      </w:r>
      <w:r w:rsidR="00E55BD6">
        <w:t>s</w:t>
      </w:r>
      <w:r>
        <w:t xml:space="preserve"> de la KNN imputation effectué</w:t>
      </w:r>
      <w:r w:rsidR="00E55BD6">
        <w:t>e</w:t>
      </w:r>
      <w:r>
        <w:t xml:space="preserve"> dans un premier temps sur l’ensemble du </w:t>
      </w:r>
      <w:proofErr w:type="spellStart"/>
      <w:r>
        <w:t>dataset</w:t>
      </w:r>
      <w:proofErr w:type="spellEnd"/>
      <w:r>
        <w:t xml:space="preserve">, puis dans </w:t>
      </w:r>
      <w:r>
        <w:lastRenderedPageBreak/>
        <w:t xml:space="preserve">un second temps uniquement pour une ville donnée. Nous voyons ici le graphique de </w:t>
      </w:r>
      <w:proofErr w:type="spellStart"/>
      <w:r>
        <w:t>MaxTemp</w:t>
      </w:r>
      <w:proofErr w:type="spellEnd"/>
      <w:r>
        <w:t xml:space="preserve"> de Melbourne</w:t>
      </w:r>
      <w:r w:rsidR="0053753C">
        <w:t> :</w:t>
      </w:r>
    </w:p>
    <w:p w14:paraId="11DBF8E4" w14:textId="24E07BCD" w:rsidR="0053753C" w:rsidRDefault="0053753C" w:rsidP="0053753C">
      <w:pPr>
        <w:pStyle w:val="Paragraphedeliste"/>
        <w:numPr>
          <w:ilvl w:val="0"/>
          <w:numId w:val="23"/>
        </w:numPr>
      </w:pPr>
      <w:r>
        <w:t>L</w:t>
      </w:r>
      <w:r w:rsidR="00321EA5">
        <w:t>e</w:t>
      </w:r>
      <w:r>
        <w:t xml:space="preserve"> premier graphe indique les données originales du </w:t>
      </w:r>
      <w:proofErr w:type="spellStart"/>
      <w:r>
        <w:t>dataset</w:t>
      </w:r>
      <w:proofErr w:type="spellEnd"/>
      <w:r>
        <w:t xml:space="preserve">, débutant mi 2008, comportant un trou </w:t>
      </w:r>
      <w:r>
        <w:t>de début 2015 à mi 2016, ainsi que des trous pour les mois d’avril 2011, décembre 2012 et février 2013</w:t>
      </w:r>
    </w:p>
    <w:p w14:paraId="08BFC0AC" w14:textId="2B3EAAFC" w:rsidR="0053753C" w:rsidRDefault="0053753C" w:rsidP="0053753C">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w:t>
      </w:r>
      <w:r w:rsidR="00321EA5">
        <w:t xml:space="preserve"> (temps d’exécution d’environ 30 minutes)</w:t>
      </w:r>
    </w:p>
    <w:p w14:paraId="52437EDA" w14:textId="3CE475B2" w:rsidR="0053753C" w:rsidRDefault="0053753C" w:rsidP="0053753C">
      <w:pPr>
        <w:pStyle w:val="Paragraphedeliste"/>
        <w:numPr>
          <w:ilvl w:val="0"/>
          <w:numId w:val="23"/>
        </w:numPr>
      </w:pPr>
      <w:r>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r w:rsidR="00321EA5">
        <w:t xml:space="preserve"> (temps d’exécution instantané)</w:t>
      </w:r>
    </w:p>
    <w:p w14:paraId="6C5BDFDF" w14:textId="61B8D95D" w:rsidR="00321EA5" w:rsidRDefault="00321EA5" w:rsidP="0053753C">
      <w:pPr>
        <w:pStyle w:val="Paragraphedeliste"/>
        <w:numPr>
          <w:ilvl w:val="0"/>
          <w:numId w:val="23"/>
        </w:numPr>
      </w:pPr>
      <w:r>
        <w:t xml:space="preserve">Le quatrième graphe a réalisé l’imputation à partir des données des Location de la même zone </w:t>
      </w:r>
      <w:proofErr w:type="gramStart"/>
      <w:r>
        <w:t>climatique  (</w:t>
      </w:r>
      <w:proofErr w:type="gramEnd"/>
      <w:r>
        <w:t>temps d’exécution d’environ 30 secondes)</w:t>
      </w:r>
    </w:p>
    <w:p w14:paraId="790CA9C4" w14:textId="66554B4D" w:rsidR="004C58B1" w:rsidRDefault="00262C0D" w:rsidP="00681B7F">
      <w:pPr>
        <w:rPr>
          <w:noProof/>
          <w:lang w:eastAsia="fr-FR"/>
        </w:rPr>
      </w:pPr>
      <w:r w:rsidRPr="00262C0D">
        <w:rPr>
          <w:noProof/>
          <w:lang w:eastAsia="fr-FR"/>
        </w:rPr>
        <w:t xml:space="preserve"> </w:t>
      </w:r>
      <w:r>
        <w:rPr>
          <w:noProof/>
          <w:lang w:eastAsia="fr-FR"/>
        </w:rPr>
        <w:drawing>
          <wp:inline distT="0" distB="0" distL="0" distR="0" wp14:anchorId="17DAD032" wp14:editId="504F7D41">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6506" cy="3484954"/>
                    </a:xfrm>
                    <a:prstGeom prst="rect">
                      <a:avLst/>
                    </a:prstGeom>
                  </pic:spPr>
                </pic:pic>
              </a:graphicData>
            </a:graphic>
          </wp:inline>
        </w:drawing>
      </w:r>
      <w:r w:rsidR="004C58B1" w:rsidRPr="004C58B1">
        <w:rPr>
          <w:noProof/>
          <w:lang w:eastAsia="fr-FR"/>
        </w:rPr>
        <w:t xml:space="preserve"> </w:t>
      </w:r>
      <w:r>
        <w:rPr>
          <w:noProof/>
          <w:lang w:eastAsia="fr-FR"/>
        </w:rPr>
        <w:drawing>
          <wp:inline distT="0" distB="0" distL="0" distR="0" wp14:anchorId="74E451CE" wp14:editId="12BD7FC8">
            <wp:extent cx="5310366" cy="1715272"/>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7723" cy="1720878"/>
                    </a:xfrm>
                    <a:prstGeom prst="rect">
                      <a:avLst/>
                    </a:prstGeom>
                  </pic:spPr>
                </pic:pic>
              </a:graphicData>
            </a:graphic>
          </wp:inline>
        </w:drawing>
      </w:r>
    </w:p>
    <w:p w14:paraId="0FFCD628" w14:textId="14EC8D4E" w:rsidR="00C06F85" w:rsidRDefault="00321EA5" w:rsidP="00681B7F">
      <w:r>
        <w:rPr>
          <w:noProof/>
          <w:lang w:eastAsia="fr-FR"/>
        </w:rPr>
        <w:lastRenderedPageBreak/>
        <w:drawing>
          <wp:inline distT="0" distB="0" distL="0" distR="0" wp14:anchorId="51F5AFFE" wp14:editId="40AA407A">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8741" cy="1685675"/>
                    </a:xfrm>
                    <a:prstGeom prst="rect">
                      <a:avLst/>
                    </a:prstGeom>
                  </pic:spPr>
                </pic:pic>
              </a:graphicData>
            </a:graphic>
          </wp:inline>
        </w:drawing>
      </w:r>
    </w:p>
    <w:p w14:paraId="5126DEE9" w14:textId="593B88B6" w:rsidR="00783892" w:rsidRDefault="00783892" w:rsidP="00783892">
      <w:pPr>
        <w:pStyle w:val="Titre2"/>
      </w:pPr>
      <w:bookmarkStart w:id="83" w:name="_Toc145514449"/>
      <w:r>
        <w:t>Transformation des données</w:t>
      </w:r>
      <w:bookmarkEnd w:id="83"/>
    </w:p>
    <w:p w14:paraId="62104E07" w14:textId="77777777" w:rsidR="00681B7F" w:rsidRDefault="00681B7F" w:rsidP="00681B7F">
      <w:pPr>
        <w:pStyle w:val="Titre3"/>
      </w:pPr>
      <w:bookmarkStart w:id="84" w:name="_Toc145514450"/>
      <w:r>
        <w:t>Booléens</w:t>
      </w:r>
      <w:bookmarkEnd w:id="84"/>
    </w:p>
    <w:p w14:paraId="268E3C75" w14:textId="77777777" w:rsidR="00681B7F" w:rsidRDefault="00681B7F" w:rsidP="00681B7F">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5BF885EF" w14:textId="219DD78E" w:rsidR="00681B7F" w:rsidRDefault="00BB2971" w:rsidP="00BB2971">
      <w:pPr>
        <w:pStyle w:val="Titre3"/>
      </w:pPr>
      <w:bookmarkStart w:id="85" w:name="_Toc145514451"/>
      <w:r>
        <w:t>Directions du vent</w:t>
      </w:r>
      <w:bookmarkEnd w:id="85"/>
    </w:p>
    <w:p w14:paraId="3F63195C" w14:textId="2DF1C880" w:rsidR="00BB2971" w:rsidRDefault="008B1176" w:rsidP="00BB2971">
      <w:r>
        <w:t>Nous avons trois variables (</w:t>
      </w:r>
      <w:proofErr w:type="spellStart"/>
      <w:r w:rsidRPr="00DD6B5E">
        <w:rPr>
          <w:i/>
          <w:iCs/>
        </w:rPr>
        <w:t>WindGustDir</w:t>
      </w:r>
      <w:proofErr w:type="spellEnd"/>
      <w:r>
        <w:t xml:space="preserve">, </w:t>
      </w:r>
      <w:r w:rsidRPr="00DD6B5E">
        <w:rPr>
          <w:i/>
          <w:iCs/>
        </w:rPr>
        <w:t>WindSpeed9am</w:t>
      </w:r>
      <w:r>
        <w:t xml:space="preserve">, </w:t>
      </w:r>
      <w:r w:rsidRPr="00DD6B5E">
        <w:rPr>
          <w:i/>
          <w:iCs/>
        </w:rPr>
        <w:t>WindSpeed3pm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0B94D698" w14:textId="5BE35827" w:rsidR="00BB2971" w:rsidRDefault="00BB2971" w:rsidP="00BB2971"/>
    <w:p w14:paraId="3BB9C655" w14:textId="5CD1A9DF" w:rsidR="009228B5" w:rsidRDefault="005A6711" w:rsidP="005A6711">
      <w:pPr>
        <w:pStyle w:val="Titre2"/>
      </w:pPr>
      <w:bookmarkStart w:id="86" w:name="_Toc145514452"/>
      <w:r>
        <w:t>Ajout de variables</w:t>
      </w:r>
      <w:bookmarkEnd w:id="86"/>
    </w:p>
    <w:p w14:paraId="726EC4BF" w14:textId="298F841F" w:rsidR="005A6711" w:rsidRDefault="005A6711" w:rsidP="00BB2971"/>
    <w:p w14:paraId="01CC6B2A" w14:textId="5BC590E2" w:rsidR="005A6711" w:rsidRDefault="005A6711" w:rsidP="005A6711">
      <w:pPr>
        <w:pStyle w:val="Titre3"/>
      </w:pPr>
      <w:bookmarkStart w:id="87" w:name="_Toc145514453"/>
      <w:r>
        <w:t>Coordonnées des villes</w:t>
      </w:r>
      <w:bookmarkEnd w:id="87"/>
    </w:p>
    <w:p w14:paraId="455405FE" w14:textId="3E2FA72C" w:rsidR="005A6711" w:rsidRDefault="005A6711" w:rsidP="00BB2971">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w:t>
      </w:r>
      <w:proofErr w:type="spellStart"/>
      <w:r>
        <w:t>OneHot</w:t>
      </w:r>
      <w:proofErr w:type="spellEnd"/>
      <w:r>
        <w:t xml:space="preserve">. </w:t>
      </w:r>
    </w:p>
    <w:p w14:paraId="368A725C" w14:textId="77777777" w:rsidR="00927899" w:rsidRDefault="00927899" w:rsidP="00BB2971"/>
    <w:p w14:paraId="2D4AF3E7" w14:textId="58E97A81" w:rsidR="005A6711" w:rsidRDefault="005A6711" w:rsidP="005A6711">
      <w:pPr>
        <w:pStyle w:val="Titre3"/>
      </w:pPr>
      <w:bookmarkStart w:id="88" w:name="_Toc145514454"/>
      <w:r>
        <w:t>Amplitude thermique</w:t>
      </w:r>
      <w:bookmarkEnd w:id="88"/>
    </w:p>
    <w:p w14:paraId="1147F538" w14:textId="77777777" w:rsidR="005A6711" w:rsidRDefault="005A6711" w:rsidP="005A6711">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109728B5" w14:textId="52039377" w:rsidR="005A6711" w:rsidRDefault="005A6711" w:rsidP="005A6711">
      <w:pPr>
        <w:jc w:val="center"/>
        <w:rPr>
          <w:ins w:id="89" w:author="Quyen THIEU" w:date="2023-09-13T12:01:00Z"/>
        </w:rPr>
      </w:pPr>
      <w:r>
        <w:rPr>
          <w:noProof/>
          <w:lang w:eastAsia="fr-FR"/>
        </w:rPr>
        <w:lastRenderedPageBreak/>
        <w:drawing>
          <wp:inline distT="0" distB="0" distL="0" distR="0" wp14:anchorId="3CCD32B0" wp14:editId="271E6A5F">
            <wp:extent cx="3295650" cy="2722817"/>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650" cy="2722817"/>
                    </a:xfrm>
                    <a:prstGeom prst="rect">
                      <a:avLst/>
                    </a:prstGeom>
                  </pic:spPr>
                </pic:pic>
              </a:graphicData>
            </a:graphic>
          </wp:inline>
        </w:drawing>
      </w:r>
    </w:p>
    <w:p w14:paraId="6E3D0E80" w14:textId="774B6150" w:rsidR="00A4089D" w:rsidRDefault="00A4089D" w:rsidP="005A6711">
      <w:pPr>
        <w:jc w:val="center"/>
      </w:pPr>
      <w:ins w:id="90" w:author="Quyen THIEU" w:date="2023-09-13T12:03:00Z">
        <w:r>
          <w:rPr>
            <w:noProof/>
          </w:rPr>
          <w:drawing>
            <wp:inline distT="0" distB="0" distL="0" distR="0" wp14:anchorId="21E14176" wp14:editId="79AD4BF5">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63"/>
                      <a:stretch>
                        <a:fillRect/>
                      </a:stretch>
                    </pic:blipFill>
                    <pic:spPr>
                      <a:xfrm>
                        <a:off x="0" y="0"/>
                        <a:ext cx="5040000" cy="5040000"/>
                      </a:xfrm>
                      <a:prstGeom prst="rect">
                        <a:avLst/>
                      </a:prstGeom>
                    </pic:spPr>
                  </pic:pic>
                </a:graphicData>
              </a:graphic>
            </wp:inline>
          </w:drawing>
        </w:r>
      </w:ins>
    </w:p>
    <w:p w14:paraId="1201668C" w14:textId="5EFF0AC5" w:rsidR="005A6711" w:rsidRDefault="005A6711" w:rsidP="005A6711">
      <w:r>
        <w:t xml:space="preserve">Le graphique ci-dessus trace en bleu les journées avec un </w:t>
      </w:r>
      <w:proofErr w:type="spellStart"/>
      <w:r>
        <w:t>RainTomorrow</w:t>
      </w:r>
      <w:proofErr w:type="spellEnd"/>
      <w:r>
        <w:t xml:space="preserve"> positif, et les positionne sur un graphe aux coordonnées (</w:t>
      </w:r>
      <w:proofErr w:type="spellStart"/>
      <w:r>
        <w:t>MinTemps</w:t>
      </w:r>
      <w:proofErr w:type="spellEnd"/>
      <w:r>
        <w:t xml:space="preserve">, </w:t>
      </w:r>
      <w:proofErr w:type="spellStart"/>
      <w:r>
        <w:t>MaxTemp</w:t>
      </w:r>
      <w:proofErr w:type="spellEnd"/>
      <w:r>
        <w:t xml:space="preserve">). </w:t>
      </w:r>
      <w:del w:id="91" w:author="Sophie" w:date="2023-09-12T22:59:00Z">
        <w:r w:rsidDel="00262C0D">
          <w:delText>Il est frappant de constater que l</w:delText>
        </w:r>
      </w:del>
      <w:ins w:id="92" w:author="Sophie" w:date="2023-09-12T22:59:00Z">
        <w:r w:rsidR="00262C0D">
          <w:t>L</w:t>
        </w:r>
      </w:ins>
      <w:r>
        <w:t xml:space="preserve">es points bleus </w:t>
      </w:r>
      <w:del w:id="93" w:author="Sophie" w:date="2023-09-12T22:59:00Z">
        <w:r w:rsidDel="00262C0D">
          <w:delText xml:space="preserve">sont </w:delText>
        </w:r>
      </w:del>
      <w:ins w:id="94" w:author="Sophie" w:date="2023-09-12T22:59:00Z">
        <w:r w:rsidR="00262C0D">
          <w:t xml:space="preserve">semblent </w:t>
        </w:r>
      </w:ins>
      <w:r>
        <w:t xml:space="preserve">largement positionnés </w:t>
      </w:r>
      <w:del w:id="95" w:author="Sophie" w:date="2023-09-12T22:59:00Z">
        <w:r w:rsidDel="00262C0D">
          <w:delText xml:space="preserve">sur </w:delText>
        </w:r>
      </w:del>
      <w:ins w:id="96" w:author="Sophie" w:date="2023-09-12T22:59:00Z">
        <w:r w:rsidR="00262C0D">
          <w:t>u</w:t>
        </w:r>
      </w:ins>
      <w:ins w:id="97" w:author="Sophie" w:date="2023-09-12T23:00:00Z">
        <w:r w:rsidR="00262C0D">
          <w:t xml:space="preserve">n peu au-dessus de </w:t>
        </w:r>
      </w:ins>
      <w:r>
        <w:t xml:space="preserve">la première bissectrice, ce qui signifie qu’une </w:t>
      </w:r>
      <w:del w:id="98" w:author="Sophie" w:date="2023-09-12T23:00:00Z">
        <w:r w:rsidDel="00262C0D">
          <w:delText xml:space="preserve">très </w:delText>
        </w:r>
      </w:del>
      <w:r>
        <w:t xml:space="preserve">faible amplitude thermique </w:t>
      </w:r>
      <w:del w:id="99" w:author="Sophie" w:date="2023-09-12T23:00:00Z">
        <w:r w:rsidDel="00262C0D">
          <w:delText xml:space="preserve">est </w:delText>
        </w:r>
      </w:del>
      <w:ins w:id="100" w:author="Sophie" w:date="2023-09-12T23:00:00Z">
        <w:r w:rsidR="00262C0D">
          <w:t xml:space="preserve">pourrait être </w:t>
        </w:r>
      </w:ins>
      <w:r>
        <w:t xml:space="preserve">fortement associée au fait qu’il pleuve le lendemain. </w:t>
      </w:r>
      <w:ins w:id="101" w:author="Sophie" w:date="2023-09-12T23:02:00Z">
        <w:r w:rsidR="00596E50">
          <w:t>Ce n’est pour autant pas systématique, car il existe aussi de nombreux points b</w:t>
        </w:r>
      </w:ins>
      <w:ins w:id="102" w:author="Sophie" w:date="2023-09-12T23:03:00Z">
        <w:r w:rsidR="00596E50">
          <w:t xml:space="preserve">leus très au-dessus de cette droite. </w:t>
        </w:r>
      </w:ins>
      <w:del w:id="103" w:author="Sophie" w:date="2023-09-12T23:03:00Z">
        <w:r w:rsidDel="00596E50">
          <w:delText xml:space="preserve">Par conséquent, avant de supprimer les variables de température redondantes, </w:delText>
        </w:r>
      </w:del>
      <w:ins w:id="104" w:author="Sophie" w:date="2023-09-12T23:04:00Z">
        <w:r w:rsidR="00596E50">
          <w:t xml:space="preserve"> Il est donc peut-être </w:t>
        </w:r>
      </w:ins>
      <w:del w:id="105" w:author="Sophie" w:date="2023-09-12T23:04:00Z">
        <w:r w:rsidDel="00596E50">
          <w:delText xml:space="preserve">il semble </w:delText>
        </w:r>
      </w:del>
      <w:r>
        <w:t xml:space="preserve">pertinent d’ajouter une </w:t>
      </w:r>
      <w:r>
        <w:lastRenderedPageBreak/>
        <w:t xml:space="preserve">nouvelle variable correspondant à l’amplitude thermique, que nous nommerons </w:t>
      </w:r>
      <w:proofErr w:type="spellStart"/>
      <w:r>
        <w:t>AmplitudeTemp</w:t>
      </w:r>
      <w:proofErr w:type="spellEnd"/>
      <w:r>
        <w:t xml:space="preserve">. Il est d’ailleurs intéressant de constater qu’alors que </w:t>
      </w:r>
      <w:proofErr w:type="spellStart"/>
      <w:r>
        <w:t>RainTomorrow</w:t>
      </w:r>
      <w:proofErr w:type="spellEnd"/>
      <w:r>
        <w:t xml:space="preserve"> n’était </w:t>
      </w:r>
      <w:commentRangeStart w:id="106"/>
      <w:commentRangeStart w:id="107"/>
      <w:r>
        <w:t>corrélé</w:t>
      </w:r>
      <w:commentRangeEnd w:id="106"/>
      <w:r w:rsidR="00650CFB">
        <w:rPr>
          <w:rStyle w:val="Marquedecommentaire"/>
        </w:rPr>
        <w:commentReference w:id="106"/>
      </w:r>
      <w:commentRangeEnd w:id="107"/>
      <w:r w:rsidR="00A16D71">
        <w:rPr>
          <w:rStyle w:val="Marquedecommentaire"/>
        </w:rPr>
        <w:commentReference w:id="107"/>
      </w:r>
      <w:r>
        <w:t xml:space="preserve"> qu’à moins de 0,19 avec chaque variable de température individuellement, elle l’est à 0,33 avec cette nouvelle variable</w:t>
      </w:r>
      <w:r w:rsidR="00596E50">
        <w:t>.</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 xml:space="preserve">Il nous semble donc particulièrement intéressant d’ajouter cette </w:t>
      </w:r>
      <w:proofErr w:type="spellStart"/>
      <w:r>
        <w:t>feature</w:t>
      </w:r>
      <w:proofErr w:type="spellEnd"/>
      <w:r>
        <w:t>.</w:t>
      </w:r>
    </w:p>
    <w:p w14:paraId="3A17FB85" w14:textId="77777777" w:rsidR="005A6711" w:rsidRDefault="005A6711" w:rsidP="00BB2971"/>
    <w:p w14:paraId="610F1406" w14:textId="011D581B" w:rsidR="005A6711" w:rsidDel="00A16D71" w:rsidRDefault="0048466A" w:rsidP="0048466A">
      <w:pPr>
        <w:pStyle w:val="Titre3"/>
        <w:rPr>
          <w:del w:id="108" w:author="Quyen THIEU" w:date="2023-09-13T13:25:00Z"/>
        </w:rPr>
      </w:pPr>
      <w:del w:id="109" w:author="Quyen THIEU" w:date="2023-09-13T13:25:00Z">
        <w:r w:rsidDel="00A16D71">
          <w:delText>RainTomorrow de la ville la plus corrélée</w:delText>
        </w:r>
        <w:bookmarkStart w:id="110" w:name="_Toc145514455"/>
        <w:bookmarkEnd w:id="110"/>
      </w:del>
    </w:p>
    <w:p w14:paraId="3BE77575" w14:textId="5DC9C272" w:rsidR="0048466A" w:rsidDel="00A16D71" w:rsidRDefault="0048466A" w:rsidP="00BB2971">
      <w:pPr>
        <w:rPr>
          <w:del w:id="111" w:author="Quyen THIEU" w:date="2023-09-13T13:25:00Z"/>
        </w:rPr>
      </w:pPr>
      <w:bookmarkStart w:id="112" w:name="_Toc145514456"/>
      <w:bookmarkEnd w:id="112"/>
    </w:p>
    <w:p w14:paraId="424B5B18" w14:textId="0413F38D" w:rsidR="0048466A" w:rsidDel="00A16D71" w:rsidRDefault="0048466A" w:rsidP="0048466A">
      <w:pPr>
        <w:rPr>
          <w:del w:id="113" w:author="Quyen THIEU" w:date="2023-09-13T13:25:00Z"/>
          <w:color w:val="FF0000"/>
        </w:rPr>
      </w:pPr>
      <w:del w:id="114" w:author="Quyen THIEU" w:date="2023-09-13T13:25:00Z">
        <w:r w:rsidDel="00A16D71">
          <w:rPr>
            <w:color w:val="FF0000"/>
          </w:rPr>
          <w:delText>Lorsque nous examinons la corrélation de la variable cible entre les différentes villes, nous observons des cas de fortes corrélations obtenant des valeurs supérieures à 0,8, contrairement au graphique précédent où la relation entre la variable cible et les autres ne dépassait pas une valeur de 0,5. Cela semble à nouveau logique compte tenu de la proximité de certaines villes entre elles.</w:delText>
        </w:r>
        <w:bookmarkStart w:id="115" w:name="_Toc145514457"/>
        <w:bookmarkEnd w:id="115"/>
      </w:del>
    </w:p>
    <w:p w14:paraId="5FF28740" w14:textId="15C95FA0" w:rsidR="0048466A" w:rsidDel="00A16D71" w:rsidRDefault="0048466A" w:rsidP="0048466A">
      <w:pPr>
        <w:rPr>
          <w:del w:id="116" w:author="Quyen THIEU" w:date="2023-09-13T13:25:00Z"/>
          <w:color w:val="FF0000"/>
        </w:rPr>
      </w:pPr>
      <w:del w:id="117" w:author="Quyen THIEU" w:date="2023-09-13T13:25:00Z">
        <w:r w:rsidDel="00A16D71">
          <w:rPr>
            <w:color w:val="FF0000"/>
          </w:rPr>
          <w:delText>Sur la base de ces résultats, il sera intéressant d'évaluer dans l'étape suivante l'incorporation de la variable "RainTomorrow" de la ville la plus corrélée. Dans ce cas, étant donné qu'il s'agit de la variable cible, deux modèles de machine learning devraient être appliqués en série.</w:delText>
        </w:r>
        <w:bookmarkStart w:id="118" w:name="_Toc145514458"/>
        <w:bookmarkEnd w:id="118"/>
      </w:del>
    </w:p>
    <w:p w14:paraId="01E37299" w14:textId="3B44CB5C" w:rsidR="0048466A" w:rsidDel="00A16D71" w:rsidRDefault="0048466A" w:rsidP="00BB2971">
      <w:pPr>
        <w:rPr>
          <w:del w:id="119" w:author="Quyen THIEU" w:date="2023-09-13T13:25:00Z"/>
        </w:rPr>
      </w:pPr>
      <w:del w:id="120" w:author="Quyen THIEU" w:date="2023-09-13T13:25:00Z">
        <w:r w:rsidDel="00A16D71">
          <w:rPr>
            <w:noProof/>
            <w:lang w:eastAsia="fr-FR"/>
          </w:rPr>
          <w:drawing>
            <wp:inline distT="114300" distB="114300" distL="114300" distR="114300" wp14:anchorId="134AF994" wp14:editId="4C8B070A">
              <wp:extent cx="6475730" cy="6803560"/>
              <wp:effectExtent l="0" t="0" r="1270" b="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6475730" cy="6803560"/>
                      </a:xfrm>
                      <a:prstGeom prst="rect">
                        <a:avLst/>
                      </a:prstGeom>
                      <a:ln/>
                    </pic:spPr>
                  </pic:pic>
                </a:graphicData>
              </a:graphic>
            </wp:inline>
          </w:drawing>
        </w:r>
        <w:bookmarkStart w:id="121" w:name="_Toc145514459"/>
        <w:bookmarkEnd w:id="121"/>
      </w:del>
    </w:p>
    <w:p w14:paraId="47491B98" w14:textId="498CF044" w:rsidR="009228B5" w:rsidRDefault="007F3352" w:rsidP="007F3352">
      <w:pPr>
        <w:pStyle w:val="Titre3"/>
      </w:pPr>
      <w:bookmarkStart w:id="122" w:name="_Toc145514460"/>
      <w:r>
        <w:t>Information climatique</w:t>
      </w:r>
      <w:bookmarkEnd w:id="122"/>
    </w:p>
    <w:p w14:paraId="4942732E" w14:textId="00AC4FC6" w:rsidR="0048466A" w:rsidRDefault="0048466A" w:rsidP="00BB2971"/>
    <w:p w14:paraId="6D7CFFE5" w14:textId="2BE59586" w:rsidR="0048466A" w:rsidRDefault="007F3352" w:rsidP="00BB2971">
      <w:r>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 xml:space="preserve">Nous allons plutôt opter par une approche par </w:t>
      </w:r>
      <w:proofErr w:type="spellStart"/>
      <w:r>
        <w:t>clusterisation</w:t>
      </w:r>
      <w:proofErr w:type="spellEnd"/>
      <w:r>
        <w:t>,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t xml:space="preserve">Une approche simple est de calculer la moyenne des valeurs pour chaque ville, puis de tracer le dendrogramme et effectuer une </w:t>
      </w:r>
      <w:proofErr w:type="spellStart"/>
      <w:r>
        <w:t>clusterisation</w:t>
      </w:r>
      <w:proofErr w:type="spellEnd"/>
      <w:r>
        <w:t xml:space="preserve"> par CAH. Nous avons choisi ici de faire 7 clusters (méthode </w:t>
      </w:r>
      <w:proofErr w:type="spellStart"/>
      <w:r>
        <w:rPr>
          <w:i/>
        </w:rPr>
        <w:t>clusterisation_</w:t>
      </w:r>
      <w:proofErr w:type="gramStart"/>
      <w:r>
        <w:rPr>
          <w:i/>
        </w:rPr>
        <w:t>groupee</w:t>
      </w:r>
      <w:proofErr w:type="spellEnd"/>
      <w:r>
        <w:rPr>
          <w:i/>
        </w:rPr>
        <w:t>(</w:t>
      </w:r>
      <w:proofErr w:type="gramEnd"/>
      <w:r>
        <w:rPr>
          <w:i/>
        </w:rPr>
        <w:t>)</w:t>
      </w:r>
      <w:r>
        <w:t xml:space="preserve"> )</w:t>
      </w:r>
    </w:p>
    <w:p w14:paraId="3162B29C" w14:textId="77777777" w:rsidR="00E8472B" w:rsidRDefault="00E8472B" w:rsidP="00E8472B">
      <w:r>
        <w:t xml:space="preserve">Nous effectuons la </w:t>
      </w:r>
      <w:proofErr w:type="spellStart"/>
      <w:r>
        <w:t>clusterisation</w:t>
      </w:r>
      <w:proofErr w:type="spellEnd"/>
      <w:r>
        <w:t xml:space="preserve"> à partir des données climatiques, et non de la latitude et de la longitude. La proximité géographique des résultats n’est donc pas le fruit de l’</w:t>
      </w:r>
      <w:proofErr w:type="spellStart"/>
      <w:r>
        <w:t>exploittaion</w:t>
      </w:r>
      <w:proofErr w:type="spellEnd"/>
      <w:r>
        <w:t xml:space="preserve"> de ces deux paramètres, mais bien de la cohérence de </w:t>
      </w:r>
      <w:proofErr w:type="spellStart"/>
      <w:r>
        <w:t>clusterisation</w:t>
      </w:r>
      <w:proofErr w:type="spellEnd"/>
      <w:r>
        <w:t>, deux villes proches ayant généralement le même climat.</w:t>
      </w:r>
    </w:p>
    <w:p w14:paraId="326AC98A" w14:textId="63CF02BB" w:rsidR="00E8472B" w:rsidRDefault="00E8472B" w:rsidP="00E8472B">
      <w:r>
        <w:t xml:space="preserve">Le dendrogramme obtenu montre en particulier 2 petits clusters : l’un est composé de Woomera, </w:t>
      </w:r>
      <w:proofErr w:type="spellStart"/>
      <w:r>
        <w:t>Alicesprings</w:t>
      </w:r>
      <w:proofErr w:type="spellEnd"/>
      <w:r>
        <w:t xml:space="preserve"> et Uluru. Il s’agit de 3 villes très arides, deux dont sont au cœur du désert. </w:t>
      </w:r>
      <w:r w:rsidR="00B81CC0">
        <w:t>Le second petit cluster</w:t>
      </w:r>
      <w:r>
        <w:t xml:space="preserve"> est constitué de Cairns, Darwin, Katherine et Townsville. Il s’agit des 4 villes situées le plus au nord. </w:t>
      </w:r>
    </w:p>
    <w:p w14:paraId="45C275D2" w14:textId="1E2C778B" w:rsidR="00E8472B" w:rsidRDefault="00DD6B5E" w:rsidP="00E8472B">
      <w:r>
        <w:rPr>
          <w:noProof/>
          <w:lang w:eastAsia="fr-FR"/>
        </w:rPr>
        <w:lastRenderedPageBreak/>
        <mc:AlternateContent>
          <mc:Choice Requires="wps">
            <w:drawing>
              <wp:anchor distT="0" distB="0" distL="114300" distR="114300" simplePos="0" relativeHeight="251661312" behindDoc="0" locked="0" layoutInCell="1" allowOverlap="1" wp14:anchorId="2AF2DC39" wp14:editId="742564FE">
                <wp:simplePos x="0" y="0"/>
                <wp:positionH relativeFrom="column">
                  <wp:posOffset>1905</wp:posOffset>
                </wp:positionH>
                <wp:positionV relativeFrom="paragraph">
                  <wp:posOffset>5013960</wp:posOffset>
                </wp:positionV>
                <wp:extent cx="6661150" cy="635"/>
                <wp:effectExtent l="0" t="0" r="6350" b="12065"/>
                <wp:wrapSquare wrapText="bothSides"/>
                <wp:docPr id="66" name="Zone de texte 66"/>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2ECA33A8" w14:textId="15405E29" w:rsidR="004717B1" w:rsidRPr="00CD19CF" w:rsidRDefault="004717B1" w:rsidP="00DD6B5E">
                            <w:pPr>
                              <w:pStyle w:val="Lgende"/>
                              <w:rPr>
                                <w:noProof/>
                              </w:rPr>
                            </w:pPr>
                            <w:r>
                              <w:t xml:space="preserve">Figure </w:t>
                            </w:r>
                            <w:fldSimple w:instr=" SEQ Figure \* ARABIC ">
                              <w:r>
                                <w:rPr>
                                  <w:noProof/>
                                </w:rPr>
                                <w:t>25</w:t>
                              </w:r>
                            </w:fldSimple>
                            <w:r>
                              <w:t> : Résultats de clusterisation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F2DC39" id="_x0000_t202" coordsize="21600,21600" o:spt="202" path="m,l,21600r21600,l21600,xe">
                <v:stroke joinstyle="miter"/>
                <v:path gradientshapeok="t" o:connecttype="rect"/>
              </v:shapetype>
              <v:shape id="Zone de texte 66" o:spid="_x0000_s1026" type="#_x0000_t202" style="position:absolute;left:0;text-align:left;margin-left:.15pt;margin-top:394.8pt;width:52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" stroked="f">
                <v:textbox style="mso-fit-shape-to-text:t" inset="0,0,0,0">
                  <w:txbxContent>
                    <w:p w14:paraId="2ECA33A8" w14:textId="15405E29" w:rsidR="004717B1" w:rsidRPr="00CD19CF" w:rsidRDefault="004717B1" w:rsidP="00DD6B5E">
                      <w:pPr>
                        <w:pStyle w:val="Lgende"/>
                        <w:rPr>
                          <w:noProof/>
                        </w:rPr>
                      </w:pPr>
                      <w:r>
                        <w:t xml:space="preserve">Figure </w:t>
                      </w:r>
                      <w:r w:rsidR="00A90570">
                        <w:fldChar w:fldCharType="begin"/>
                      </w:r>
                      <w:r w:rsidR="00A90570">
                        <w:instrText xml:space="preserve"> SEQ Figure \* ARABIC </w:instrText>
                      </w:r>
                      <w:r w:rsidR="00A90570">
                        <w:fldChar w:fldCharType="separate"/>
                      </w:r>
                      <w:r>
                        <w:rPr>
                          <w:noProof/>
                        </w:rPr>
                        <w:t>25</w:t>
                      </w:r>
                      <w:r w:rsidR="00A90570">
                        <w:rPr>
                          <w:noProof/>
                        </w:rPr>
                        <w:fldChar w:fldCharType="end"/>
                      </w:r>
                      <w:r>
                        <w:t xml:space="preserve"> : Résultats de </w:t>
                      </w:r>
                      <w:proofErr w:type="spellStart"/>
                      <w:r>
                        <w:t>clusterisation</w:t>
                      </w:r>
                      <w:proofErr w:type="spellEnd"/>
                      <w:r>
                        <w:t xml:space="preserve"> par CAH</w:t>
                      </w:r>
                    </w:p>
                  </w:txbxContent>
                </v:textbox>
                <w10:wrap type="square"/>
              </v:shape>
            </w:pict>
          </mc:Fallback>
        </mc:AlternateContent>
      </w:r>
      <w:r w:rsidR="00E8472B">
        <w:rPr>
          <w:noProof/>
          <w:lang w:eastAsia="fr-FR"/>
        </w:rPr>
        <w:drawing>
          <wp:anchor distT="0" distB="0" distL="114300" distR="114300" simplePos="0" relativeHeight="251659264" behindDoc="0" locked="0" layoutInCell="1" hidden="0" allowOverlap="1" wp14:anchorId="2D72412A" wp14:editId="3F486DCC">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6661150" cy="4955540"/>
                    </a:xfrm>
                    <a:prstGeom prst="rect">
                      <a:avLst/>
                    </a:prstGeom>
                    <a:ln/>
                  </pic:spPr>
                </pic:pic>
              </a:graphicData>
            </a:graphic>
          </wp:anchor>
        </w:drawing>
      </w:r>
    </w:p>
    <w:p w14:paraId="27970CE9" w14:textId="7EF41B8C" w:rsidR="00E8472B" w:rsidRDefault="00E8472B" w:rsidP="00E8472B">
      <w:r>
        <w:t>Regardons plus en détail sur la carte</w:t>
      </w:r>
      <w:r w:rsidR="00D92F23">
        <w:t xml:space="preserve"> de la </w:t>
      </w:r>
      <w:r w:rsidR="00D92F23">
        <w:fldChar w:fldCharType="begin"/>
      </w:r>
      <w:r w:rsidR="00D92F23">
        <w:instrText xml:space="preserve"> REF _Ref145432130 \h </w:instrText>
      </w:r>
      <w:r w:rsidR="00D92F23">
        <w:fldChar w:fldCharType="separate"/>
      </w:r>
      <w:r w:rsidR="00D92F23">
        <w:t xml:space="preserve">Figure </w:t>
      </w:r>
      <w:r w:rsidR="00D92F23">
        <w:rPr>
          <w:noProof/>
        </w:rPr>
        <w:t>26</w:t>
      </w:r>
      <w:r w:rsidR="00D92F23">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172EB8AC" w14:textId="77777777" w:rsidR="00D92F23" w:rsidRDefault="00012241" w:rsidP="00D92F23">
      <w:pPr>
        <w:keepNext/>
      </w:pPr>
      <w:r>
        <w:rPr>
          <w:noProof/>
          <w:lang w:eastAsia="fr-FR"/>
        </w:rPr>
        <w:lastRenderedPageBreak/>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5730" cy="4798060"/>
                    </a:xfrm>
                    <a:prstGeom prst="rect">
                      <a:avLst/>
                    </a:prstGeom>
                  </pic:spPr>
                </pic:pic>
              </a:graphicData>
            </a:graphic>
          </wp:inline>
        </w:drawing>
      </w:r>
    </w:p>
    <w:p w14:paraId="25EDE568" w14:textId="1A83AFBA" w:rsidR="00E8472B" w:rsidRDefault="00D92F23" w:rsidP="00D92F23">
      <w:pPr>
        <w:pStyle w:val="Lgende"/>
      </w:pPr>
      <w:bookmarkStart w:id="123" w:name="_Ref145432130"/>
      <w:r>
        <w:t xml:space="preserve">Figure </w:t>
      </w:r>
      <w:fldSimple w:instr=" SEQ Figure \* ARABIC ">
        <w:r>
          <w:rPr>
            <w:noProof/>
          </w:rPr>
          <w:t>26</w:t>
        </w:r>
      </w:fldSimple>
      <w:bookmarkEnd w:id="123"/>
      <w:r>
        <w:t> : La répartition des 7 clusters</w:t>
      </w:r>
    </w:p>
    <w:p w14:paraId="69992A23" w14:textId="46535DD2" w:rsidR="00EC0EA1" w:rsidRDefault="00EC0EA1" w:rsidP="00BB2971"/>
    <w:p w14:paraId="07430CF8" w14:textId="77777777" w:rsidR="00EC0EA1" w:rsidRDefault="00EC0EA1" w:rsidP="00BB2971"/>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DFED2CA" w:rsidR="00012241" w:rsidRDefault="00012241" w:rsidP="00012241">
      <w:r>
        <w:t xml:space="preserve">Zones climatiques australienne (source : Wikipédia : </w:t>
      </w:r>
      <w:hyperlink r:id="rId67">
        <w:r>
          <w:rPr>
            <w:color w:val="8F8F8F"/>
            <w:u w:val="single"/>
          </w:rPr>
          <w:t>https://fr.wikipedia.org/wiki/Climat_de_l'Australie</w:t>
        </w:r>
      </w:hyperlink>
      <w:r>
        <w:t xml:space="preserve"> )</w:t>
      </w:r>
    </w:p>
    <w:p w14:paraId="1E3AD38E" w14:textId="33E994D5" w:rsidR="00012241" w:rsidRDefault="00B53B67" w:rsidP="00012241">
      <w:r>
        <w:rPr>
          <w:noProof/>
          <w:lang w:eastAsia="fr-FR"/>
        </w:rPr>
        <w:drawing>
          <wp:anchor distT="0" distB="0" distL="114300" distR="114300" simplePos="0" relativeHeight="251664384" behindDoc="0" locked="0" layoutInCell="1" allowOverlap="1" wp14:anchorId="4428912D" wp14:editId="7704EC4F">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p>
    <w:p w14:paraId="51D2B312" w14:textId="44286663" w:rsidR="00012241" w:rsidRDefault="00012241" w:rsidP="00927899">
      <w:pPr>
        <w:jc w:val="center"/>
      </w:pPr>
      <w:bookmarkStart w:id="124" w:name="_heading=h.26in1rg" w:colFirst="0" w:colLast="0"/>
      <w:bookmarkEnd w:id="124"/>
    </w:p>
    <w:p w14:paraId="1B2C9421" w14:textId="03A7A9AC" w:rsidR="00012241" w:rsidRDefault="00012241" w:rsidP="00012241">
      <w:r>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125" w:name="_Toc145514461"/>
      <w:r>
        <w:lastRenderedPageBreak/>
        <w:t>Corrélations des nouvelles variables</w:t>
      </w:r>
      <w:bookmarkEnd w:id="125"/>
    </w:p>
    <w:p w14:paraId="1ECDDF2D" w14:textId="03D372D1" w:rsidR="009762E1" w:rsidRDefault="009762E1" w:rsidP="009762E1">
      <w:r>
        <w:t xml:space="preserve">Après ajout des nouvelles </w:t>
      </w:r>
      <w:proofErr w:type="spellStart"/>
      <w:r>
        <w:t>features</w:t>
      </w:r>
      <w:proofErr w:type="spellEnd"/>
      <w:r>
        <w:t xml:space="preserve"> et retrait des variables évoquées, voici la nouvelle matrice de corrélation :</w:t>
      </w:r>
    </w:p>
    <w:p w14:paraId="00323980" w14:textId="77777777" w:rsidR="00DD6B5E" w:rsidRDefault="00E72153" w:rsidP="00DD6B5E">
      <w:pPr>
        <w:keepNext/>
      </w:pPr>
      <w:r>
        <w:rPr>
          <w:noProof/>
          <w:lang w:eastAsia="fr-FR"/>
        </w:rPr>
        <w:drawing>
          <wp:inline distT="0" distB="0" distL="0" distR="0" wp14:anchorId="07828EE4" wp14:editId="4ECABA02">
            <wp:extent cx="6475730" cy="6838315"/>
            <wp:effectExtent l="0" t="0" r="127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5730" cy="6838315"/>
                    </a:xfrm>
                    <a:prstGeom prst="rect">
                      <a:avLst/>
                    </a:prstGeom>
                  </pic:spPr>
                </pic:pic>
              </a:graphicData>
            </a:graphic>
          </wp:inline>
        </w:drawing>
      </w:r>
    </w:p>
    <w:p w14:paraId="3DC34DB2" w14:textId="1BC62A5C" w:rsidR="006F5425" w:rsidRDefault="00DD6B5E" w:rsidP="00D92F23">
      <w:pPr>
        <w:pStyle w:val="Lgende"/>
      </w:pPr>
      <w:r>
        <w:t xml:space="preserve">Figure </w:t>
      </w:r>
      <w:fldSimple w:instr=" SEQ Figure \* ARABIC ">
        <w:r w:rsidR="00D92F23">
          <w:rPr>
            <w:noProof/>
          </w:rPr>
          <w:t>27</w:t>
        </w:r>
      </w:fldSimple>
      <w:r>
        <w:t xml:space="preserve"> : </w:t>
      </w:r>
      <w:r w:rsidR="00D92F23">
        <w:t>Corrélations entre variables après ajout des nouvelles variables</w:t>
      </w:r>
    </w:p>
    <w:p w14:paraId="51D7E8EB" w14:textId="4E248176" w:rsidR="00FF7314" w:rsidRDefault="00FF7314" w:rsidP="00012241">
      <w:proofErr w:type="spellStart"/>
      <w:r w:rsidRPr="00DD6B5E">
        <w:rPr>
          <w:i/>
          <w:iCs/>
        </w:rPr>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4F4CE87E" w14:textId="6A2A2919" w:rsidR="00FF7314" w:rsidRDefault="00FF7314" w:rsidP="00012241">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76FC8FBC" w14:textId="562182D2" w:rsidR="00FF7314" w:rsidRDefault="00E72153" w:rsidP="00012241">
      <w:r>
        <w:lastRenderedPageBreak/>
        <w:t>Notons une forte corrélation (-0,74) entre le taux d’humidité à 15h00 (</w:t>
      </w:r>
      <w:r w:rsidRPr="00DD6B5E">
        <w:rPr>
          <w:i/>
          <w:iCs/>
        </w:rPr>
        <w:t>Humidity3pm</w:t>
      </w:r>
      <w:r>
        <w:t>) l’amplitude thermique.</w:t>
      </w:r>
    </w:p>
    <w:p w14:paraId="65857D3D" w14:textId="6D813B34" w:rsidR="00F40C6D" w:rsidRDefault="00F40C6D" w:rsidP="00012241">
      <w:r>
        <w:t xml:space="preserve">Par ailleurs, les corrélations varient suivant les climats que nous avons obtenus par </w:t>
      </w:r>
      <w:proofErr w:type="spellStart"/>
      <w:r>
        <w:t>clusterisation</w:t>
      </w:r>
      <w:proofErr w:type="spellEnd"/>
      <w:r>
        <w:t>. Avec le climat n°1, les composantes X et Y des vents sont corrélées entre 0,25 et 0,37 en valeurs absolues. Dans le climat n°0, c’est la composante X des vent</w:t>
      </w:r>
      <w:r w:rsidR="00DD6B5E">
        <w:t>s</w:t>
      </w:r>
      <w:r>
        <w:t xml:space="preserve"> qui est corrélées avec </w:t>
      </w:r>
      <w:proofErr w:type="spellStart"/>
      <w:r w:rsidRPr="00DD6B5E">
        <w:rPr>
          <w:i/>
          <w:iCs/>
        </w:rPr>
        <w:t>RainTomorrow</w:t>
      </w:r>
      <w:proofErr w:type="spellEnd"/>
      <w:r>
        <w:t>.</w:t>
      </w:r>
    </w:p>
    <w:p w14:paraId="68D3864B" w14:textId="77777777" w:rsidR="00F40C6D" w:rsidRDefault="00F40C6D" w:rsidP="00012241"/>
    <w:p w14:paraId="18DE68EC" w14:textId="3A35FA4E" w:rsidR="00F40C6D" w:rsidRDefault="00F40C6D" w:rsidP="00012241"/>
    <w:p w14:paraId="18884461" w14:textId="49AC4625" w:rsidR="00F40C6D" w:rsidRDefault="00F40C6D" w:rsidP="00012241">
      <w:r>
        <w:rPr>
          <w:noProof/>
          <w:lang w:eastAsia="fr-FR"/>
        </w:rPr>
        <w:drawing>
          <wp:inline distT="0" distB="0" distL="0" distR="0" wp14:anchorId="1392E003" wp14:editId="6F5F5E57">
            <wp:extent cx="2043205" cy="215480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59A1722C" wp14:editId="477978D3">
            <wp:extent cx="2166282" cy="2266121"/>
            <wp:effectExtent l="0" t="0" r="5715"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5655" cy="2286387"/>
                    </a:xfrm>
                    <a:prstGeom prst="rect">
                      <a:avLst/>
                    </a:prstGeom>
                  </pic:spPr>
                </pic:pic>
              </a:graphicData>
            </a:graphic>
          </wp:inline>
        </w:drawing>
      </w:r>
      <w:r>
        <w:rPr>
          <w:noProof/>
          <w:lang w:eastAsia="fr-FR"/>
        </w:rPr>
        <w:drawing>
          <wp:inline distT="0" distB="0" distL="0" distR="0" wp14:anchorId="3D52417B" wp14:editId="3621B156">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58DC6E91" wp14:editId="385852A5">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26F9DC35" wp14:editId="7FD51EB0">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8104DB6" wp14:editId="754341D8">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6110" cy="2379334"/>
                    </a:xfrm>
                    <a:prstGeom prst="rect">
                      <a:avLst/>
                    </a:prstGeom>
                  </pic:spPr>
                </pic:pic>
              </a:graphicData>
            </a:graphic>
          </wp:inline>
        </w:drawing>
      </w:r>
    </w:p>
    <w:p w14:paraId="029070F4" w14:textId="747B0849" w:rsidR="00F40C6D" w:rsidRDefault="00F40C6D" w:rsidP="00012241">
      <w:r>
        <w:rPr>
          <w:noProof/>
          <w:lang w:eastAsia="fr-FR"/>
        </w:rPr>
        <w:drawing>
          <wp:inline distT="0" distB="0" distL="0" distR="0" wp14:anchorId="2EF9DD85" wp14:editId="3295369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63541" cy="2176248"/>
                    </a:xfrm>
                    <a:prstGeom prst="rect">
                      <a:avLst/>
                    </a:prstGeom>
                  </pic:spPr>
                </pic:pic>
              </a:graphicData>
            </a:graphic>
          </wp:inline>
        </w:drawing>
      </w:r>
    </w:p>
    <w:p w14:paraId="24A2C6C2" w14:textId="167A4D1B" w:rsidR="007F3352" w:rsidRDefault="004412C2" w:rsidP="004412C2">
      <w:pPr>
        <w:pStyle w:val="Titre3"/>
      </w:pPr>
      <w:bookmarkStart w:id="126" w:name="_Toc145514462"/>
      <w:r>
        <w:lastRenderedPageBreak/>
        <w:t>Normalisation et standardisation</w:t>
      </w:r>
      <w:bookmarkEnd w:id="126"/>
    </w:p>
    <w:p w14:paraId="37378850" w14:textId="058B81F9" w:rsidR="007F3352" w:rsidRDefault="004412C2" w:rsidP="00BB2971">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7D7E765F" w14:textId="60D4AE17" w:rsidR="00CE7B10" w:rsidDel="00A16D71" w:rsidRDefault="00CE7B10" w:rsidP="004412C2">
      <w:pPr>
        <w:rPr>
          <w:del w:id="127" w:author="Quyen THIEU" w:date="2023-09-13T13:26:00Z"/>
        </w:rPr>
      </w:pPr>
      <w:bookmarkStart w:id="128" w:name="_Toc145514463"/>
      <w:bookmarkEnd w:id="128"/>
    </w:p>
    <w:p w14:paraId="76C61CD3" w14:textId="6AA000AC" w:rsidR="00CE7B10" w:rsidDel="00A16D71" w:rsidRDefault="00CE7B10" w:rsidP="00CE7B10">
      <w:pPr>
        <w:pStyle w:val="Titre2"/>
        <w:rPr>
          <w:del w:id="129" w:author="Quyen THIEU" w:date="2023-09-13T13:26:00Z"/>
        </w:rPr>
      </w:pPr>
      <w:del w:id="130" w:author="Quyen THIEU" w:date="2023-09-13T13:26:00Z">
        <w:r w:rsidDel="00A16D71">
          <w:delText xml:space="preserve">Préparation pour la </w:delText>
        </w:r>
        <w:commentRangeStart w:id="131"/>
        <w:commentRangeStart w:id="132"/>
        <w:r w:rsidDel="00A16D71">
          <w:delText>Modélisation</w:delText>
        </w:r>
        <w:commentRangeEnd w:id="131"/>
        <w:r w:rsidR="001636E4" w:rsidDel="00A16D71">
          <w:rPr>
            <w:rStyle w:val="Marquedecommentaire"/>
            <w:rFonts w:ascii="Times New Roman" w:eastAsiaTheme="minorHAnsi" w:hAnsi="Times New Roman" w:cstheme="minorBidi"/>
            <w:b w:val="0"/>
            <w:bCs w:val="0"/>
            <w:color w:val="auto"/>
          </w:rPr>
          <w:commentReference w:id="131"/>
        </w:r>
        <w:commentRangeEnd w:id="132"/>
        <w:r w:rsidR="00A16D71" w:rsidDel="00A16D71">
          <w:rPr>
            <w:rStyle w:val="Marquedecommentaire"/>
            <w:rFonts w:ascii="Times New Roman" w:eastAsiaTheme="minorHAnsi" w:hAnsi="Times New Roman" w:cstheme="minorBidi"/>
            <w:b w:val="0"/>
            <w:bCs w:val="0"/>
            <w:color w:val="auto"/>
          </w:rPr>
          <w:commentReference w:id="132"/>
        </w:r>
        <w:bookmarkStart w:id="133" w:name="_Toc145514464"/>
        <w:bookmarkEnd w:id="133"/>
      </w:del>
    </w:p>
    <w:p w14:paraId="342B910C" w14:textId="436DB7E6" w:rsidR="00CE7B10" w:rsidDel="00A16D71" w:rsidRDefault="00CE7B10" w:rsidP="00CE7B10">
      <w:pPr>
        <w:pStyle w:val="Titre3"/>
        <w:rPr>
          <w:del w:id="134" w:author="Quyen THIEU" w:date="2023-09-13T13:26:00Z"/>
        </w:rPr>
      </w:pPr>
      <w:del w:id="135" w:author="Quyen THIEU" w:date="2023-09-13T13:26:00Z">
        <w:r w:rsidDel="00A16D71">
          <w:delText>Séparation du dataset </w:delText>
        </w:r>
        <w:bookmarkStart w:id="136" w:name="_Toc145514465"/>
        <w:bookmarkEnd w:id="136"/>
      </w:del>
    </w:p>
    <w:p w14:paraId="38A4DF01" w14:textId="75FA7E5A" w:rsidR="00CE7B10" w:rsidDel="00A16D71" w:rsidRDefault="00CE7B10" w:rsidP="00CE7B10">
      <w:pPr>
        <w:pStyle w:val="Paragraphedeliste"/>
        <w:numPr>
          <w:ilvl w:val="0"/>
          <w:numId w:val="21"/>
        </w:numPr>
        <w:rPr>
          <w:del w:id="137" w:author="Quyen THIEU" w:date="2023-09-13T13:26:00Z"/>
        </w:rPr>
      </w:pPr>
      <w:del w:id="138" w:author="Quyen THIEU" w:date="2023-09-13T13:26:00Z">
        <w:r w:rsidDel="00A16D71">
          <w:delText>Comment les données ont été divisées en ensembles d’entraînement, de validation et de test (train-test-split, validation croisée…)</w:delText>
        </w:r>
        <w:bookmarkStart w:id="139" w:name="_Toc145514466"/>
        <w:bookmarkEnd w:id="139"/>
      </w:del>
    </w:p>
    <w:p w14:paraId="269F6BA7" w14:textId="746AC8FD" w:rsidR="00CE7B10" w:rsidDel="00A16D71" w:rsidRDefault="00CE7B10" w:rsidP="00CE7B10">
      <w:pPr>
        <w:pStyle w:val="Paragraphedeliste"/>
        <w:numPr>
          <w:ilvl w:val="0"/>
          <w:numId w:val="21"/>
        </w:numPr>
        <w:rPr>
          <w:del w:id="140" w:author="Quyen THIEU" w:date="2023-09-13T13:26:00Z"/>
        </w:rPr>
      </w:pPr>
      <w:del w:id="141" w:author="Quyen THIEU" w:date="2023-09-13T13:26:00Z">
        <w:r w:rsidDel="00A16D71">
          <w:delText>Proportions</w:delText>
        </w:r>
        <w:bookmarkStart w:id="142" w:name="_Toc145514467"/>
        <w:bookmarkEnd w:id="142"/>
      </w:del>
    </w:p>
    <w:p w14:paraId="0AE375D2" w14:textId="39DF05B6" w:rsidR="00CE7B10" w:rsidDel="00A16D71" w:rsidRDefault="00CE7B10" w:rsidP="00CE7B10">
      <w:pPr>
        <w:pStyle w:val="Titre3"/>
        <w:rPr>
          <w:del w:id="143" w:author="Quyen THIEU" w:date="2023-09-13T13:26:00Z"/>
        </w:rPr>
      </w:pPr>
      <w:del w:id="144" w:author="Quyen THIEU" w:date="2023-09-13T13:26:00Z">
        <w:r w:rsidDel="00A16D71">
          <w:delText>Sélection des variables pour la modélisation </w:delText>
        </w:r>
        <w:bookmarkStart w:id="145" w:name="_Toc145514468"/>
        <w:bookmarkEnd w:id="145"/>
      </w:del>
    </w:p>
    <w:p w14:paraId="2CDDC732" w14:textId="40166E12" w:rsidR="00CE7B10" w:rsidDel="00A16D71" w:rsidRDefault="00CE7B10" w:rsidP="00CE7B10">
      <w:pPr>
        <w:pStyle w:val="Paragraphedeliste"/>
        <w:numPr>
          <w:ilvl w:val="0"/>
          <w:numId w:val="21"/>
        </w:numPr>
        <w:rPr>
          <w:del w:id="146" w:author="Quyen THIEU" w:date="2023-09-13T13:26:00Z"/>
        </w:rPr>
      </w:pPr>
      <w:del w:id="147" w:author="Quyen THIEU" w:date="2023-09-13T13:26:00Z">
        <w:r w:rsidDel="00A16D71">
          <w:delText xml:space="preserve">Quelles variables seront utilisées pour la modélisation </w:delText>
        </w:r>
        <w:bookmarkStart w:id="148" w:name="_Toc145514469"/>
        <w:bookmarkEnd w:id="148"/>
      </w:del>
    </w:p>
    <w:p w14:paraId="20041A6C" w14:textId="32640903" w:rsidR="00CE7B10" w:rsidDel="00A16D71" w:rsidRDefault="00CE7B10" w:rsidP="00CE7B10">
      <w:pPr>
        <w:pStyle w:val="Paragraphedeliste"/>
        <w:numPr>
          <w:ilvl w:val="0"/>
          <w:numId w:val="21"/>
        </w:numPr>
        <w:rPr>
          <w:del w:id="149" w:author="Quyen THIEU" w:date="2023-09-13T13:26:00Z"/>
        </w:rPr>
      </w:pPr>
      <w:del w:id="150" w:author="Quyen THIEU" w:date="2023-09-13T13:26:00Z">
        <w:r w:rsidDel="00A16D71">
          <w:delText>Justifications</w:delText>
        </w:r>
        <w:bookmarkStart w:id="151" w:name="_Toc145514470"/>
        <w:bookmarkEnd w:id="151"/>
      </w:del>
    </w:p>
    <w:p w14:paraId="478B68A4" w14:textId="6BEA4AD0" w:rsidR="00CE7B10" w:rsidRDefault="00CE7B10" w:rsidP="00CE7B10">
      <w:pPr>
        <w:pStyle w:val="Titre1"/>
      </w:pPr>
      <w:bookmarkStart w:id="152" w:name="_Toc145514471"/>
      <w:r>
        <w:t>Conclusion</w:t>
      </w:r>
      <w:bookmarkEnd w:id="152"/>
    </w:p>
    <w:p w14:paraId="164505AD" w14:textId="4F31AA69" w:rsidR="00CE7B10" w:rsidRPr="00CE7B10" w:rsidRDefault="00CE7B10" w:rsidP="00CE7B10">
      <w:r>
        <w:t>Résumer des principales découvertes et des difficultés rencontrées</w:t>
      </w:r>
    </w:p>
    <w:p w14:paraId="73CD2CFB" w14:textId="77777777" w:rsidR="009B4D1B" w:rsidRPr="00622FAA" w:rsidRDefault="009B4D1B" w:rsidP="009B4D1B"/>
    <w:sectPr w:rsidR="009B4D1B" w:rsidRPr="00622FAA" w:rsidSect="009470D9">
      <w:headerReference w:type="even" r:id="rId77"/>
      <w:headerReference w:type="default" r:id="rId78"/>
      <w:footerReference w:type="even" r:id="rId79"/>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Sophie" w:date="2023-09-12T22:09:00Z" w:initials="S">
    <w:p w14:paraId="627C8073" w14:textId="1177F709" w:rsidR="004717B1" w:rsidRDefault="004717B1">
      <w:pPr>
        <w:pStyle w:val="Commentaire"/>
      </w:pPr>
      <w:r>
        <w:rPr>
          <w:rStyle w:val="Marquedecommentaire"/>
        </w:rPr>
        <w:annotationRef/>
      </w:r>
      <w:r>
        <w:rPr>
          <w:rStyle w:val="Marquedecommentaire"/>
        </w:rPr>
        <w:t>Pourrais-tu regénérer ce diagramme en corrigeant le titre ? (Histogrammes à la place de Histograms)</w:t>
      </w:r>
    </w:p>
  </w:comment>
  <w:comment w:id="20" w:author="Quyen THIEU" w:date="2023-09-13T16:21:00Z" w:initials="QT">
    <w:p w14:paraId="50B72704" w14:textId="77777777" w:rsidR="00357629" w:rsidRDefault="00357629" w:rsidP="00040789">
      <w:pPr>
        <w:jc w:val="left"/>
      </w:pPr>
      <w:r>
        <w:rPr>
          <w:rStyle w:val="Marquedecommentaire"/>
        </w:rPr>
        <w:annotationRef/>
      </w:r>
      <w:r>
        <w:rPr>
          <w:color w:val="000000"/>
          <w:sz w:val="20"/>
          <w:szCs w:val="20"/>
        </w:rPr>
        <w:t xml:space="preserve">C’est corrigé </w:t>
      </w:r>
    </w:p>
  </w:comment>
  <w:comment w:id="59" w:author="Sophie" w:date="2023-09-12T22:49:00Z" w:initials="S">
    <w:p w14:paraId="76FAF6C3" w14:textId="302CF053" w:rsidR="00870C47" w:rsidRDefault="00870C47">
      <w:pPr>
        <w:pStyle w:val="Commentaire"/>
      </w:pPr>
      <w:r>
        <w:rPr>
          <w:rStyle w:val="Marquedecommentaire"/>
        </w:rPr>
        <w:annotationRef/>
      </w:r>
      <w:r>
        <w:t>Est-ce que tu aurais la possibilité d’afficher aussi les box plots uniquement des valeurs ajoutées par imputation? De mon côté, lorsque j’observe les valeurs imputées, elles sont chaque fois très peu (voire pas du tout !) dispersées</w:t>
      </w:r>
    </w:p>
  </w:comment>
  <w:comment w:id="66" w:author="Sophie" w:date="2023-09-11T22:02:00Z" w:initials="S">
    <w:p w14:paraId="6A459BC3" w14:textId="1FC3E2EE" w:rsidR="004717B1" w:rsidRDefault="004717B1">
      <w:pPr>
        <w:pStyle w:val="Commentaire"/>
      </w:pPr>
      <w:r>
        <w:rPr>
          <w:rStyle w:val="Marquedecommentaire"/>
        </w:rPr>
        <w:annotationRef/>
      </w:r>
      <w:r>
        <w:t>Partie rouge écrite par Luciano, pour info</w:t>
      </w:r>
    </w:p>
  </w:comment>
  <w:comment w:id="67" w:author="Sophie" w:date="2023-09-12T22:53:00Z" w:initials="S">
    <w:p w14:paraId="342C8FAD" w14:textId="405BCA68" w:rsidR="00870C47" w:rsidRDefault="00870C47">
      <w:pPr>
        <w:pStyle w:val="Commentaire"/>
      </w:pPr>
      <w:r>
        <w:rPr>
          <w:rStyle w:val="Marquedecommentaire"/>
        </w:rPr>
        <w:annotationRef/>
      </w:r>
      <w:r>
        <w:t>Je retire cette phrase car j’ai récupéré le fichier des coordonnées des villes il y a plusieurs semaines, donc il aurait été tout à fait possible de faire ce travail sur les coordonnées</w:t>
      </w:r>
    </w:p>
  </w:comment>
  <w:comment w:id="75" w:author="Quyen THIEU" w:date="2023-09-12T11:46:00Z" w:initials="QT">
    <w:p w14:paraId="2E4802D2" w14:textId="77777777" w:rsidR="004717B1" w:rsidRDefault="004717B1" w:rsidP="00E9563D">
      <w:pPr>
        <w:jc w:val="left"/>
      </w:pPr>
      <w:r>
        <w:rPr>
          <w:rStyle w:val="Marquedecommentaire"/>
        </w:rPr>
        <w:annotationRef/>
      </w:r>
      <w:r>
        <w:rPr>
          <w:color w:val="000000"/>
          <w:sz w:val="20"/>
          <w:szCs w:val="20"/>
        </w:rPr>
        <w:t>Une corrélation élevée entre séries de données veut dire juste qu’il existe une relation linéaire entre les deux séries. Ca ne veut pas dire que les deux series se ressemblent en terme de valeur. Donc remplacer une valeur manquante d’une série par une valeur de l’autre à une date donnée risque de générer un grand biais.</w:t>
      </w:r>
    </w:p>
  </w:comment>
  <w:comment w:id="106" w:author="Sophie" w:date="2023-09-12T23:18:00Z" w:initials="S">
    <w:p w14:paraId="6DBDD9EA" w14:textId="1AAB90EA" w:rsidR="00650CFB" w:rsidRDefault="00650CFB">
      <w:pPr>
        <w:pStyle w:val="Commentaire"/>
      </w:pPr>
      <w:r>
        <w:rPr>
          <w:rStyle w:val="Marquedecommentaire"/>
        </w:rPr>
        <w:annotationRef/>
      </w:r>
      <w:r>
        <w:t>Pourrais-tu ajouter les deux graphes que tu m’as montrés à midi, qui montrent que le relplot est en fait trompeur ?</w:t>
      </w:r>
    </w:p>
  </w:comment>
  <w:comment w:id="107" w:author="Quyen THIEU" w:date="2023-09-13T13:24:00Z" w:initials="QT">
    <w:p w14:paraId="4A041FB3" w14:textId="77777777" w:rsidR="00A16D71" w:rsidRDefault="00A16D71" w:rsidP="00323F49">
      <w:pPr>
        <w:jc w:val="left"/>
      </w:pPr>
      <w:r>
        <w:rPr>
          <w:rStyle w:val="Marquedecommentaire"/>
        </w:rPr>
        <w:annotationRef/>
      </w:r>
      <w:r>
        <w:rPr>
          <w:color w:val="000000"/>
          <w:sz w:val="20"/>
          <w:szCs w:val="20"/>
        </w:rPr>
        <w:t xml:space="preserve">J’ai mis le graphique du nuage de points entre MinTemp et MaxTemp. Pour éviter le problème que le relplot de seaborn est trompeur, j’utilise scatter de matplotlib et je trace d’arbord les points (en rose) correspondant à RainTomorrow=0 et en suite les points (en blue) correspondant à RainTomorrow=1. Comme les points roses sont plus nombreux que les points blue, le fait de tracer les premiers en premier ne va pas cacher les points bleus.  </w:t>
      </w:r>
    </w:p>
  </w:comment>
  <w:comment w:id="131" w:author="Sophie" w:date="2023-09-12T23:12:00Z" w:initials="S">
    <w:p w14:paraId="1E64CE19" w14:textId="02E912BB" w:rsidR="001636E4" w:rsidRDefault="001636E4">
      <w:pPr>
        <w:pStyle w:val="Commentaire"/>
      </w:pPr>
      <w:r>
        <w:rPr>
          <w:rStyle w:val="Marquedecommentaire"/>
        </w:rPr>
        <w:annotationRef/>
      </w:r>
      <w:r>
        <w:t>Je n’ai pas rédigé à partir de là car j’ai supposé que cela concernait plutôt le rapport de modélisation</w:t>
      </w:r>
    </w:p>
  </w:comment>
  <w:comment w:id="132" w:author="Quyen THIEU" w:date="2023-09-13T13:25:00Z" w:initials="QT">
    <w:p w14:paraId="7CADBF98" w14:textId="77777777" w:rsidR="00A16D71" w:rsidRDefault="00A16D71" w:rsidP="006F19D7">
      <w:pPr>
        <w:jc w:val="left"/>
      </w:pPr>
      <w:r>
        <w:rPr>
          <w:rStyle w:val="Marquedecommentaire"/>
        </w:rPr>
        <w:annotationRef/>
      </w:r>
      <w:r>
        <w:rPr>
          <w:color w:val="000000"/>
          <w:sz w:val="20"/>
          <w:szCs w:val="20"/>
        </w:rPr>
        <w:t xml:space="preserve">Je suis d’accord avec toi :)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7C8073" w15:done="0"/>
  <w15:commentEx w15:paraId="50B72704" w15:paraIdParent="627C8073" w15:done="0"/>
  <w15:commentEx w15:paraId="76FAF6C3" w15:done="0"/>
  <w15:commentEx w15:paraId="6A459BC3" w15:done="0"/>
  <w15:commentEx w15:paraId="342C8FAD" w15:done="0"/>
  <w15:commentEx w15:paraId="2E4802D2" w15:done="0"/>
  <w15:commentEx w15:paraId="6DBDD9EA" w15:done="0"/>
  <w15:commentEx w15:paraId="4A041FB3" w15:paraIdParent="6DBDD9EA" w15:done="0"/>
  <w15:commentEx w15:paraId="1E64CE19" w15:done="0"/>
  <w15:commentEx w15:paraId="7CADBF98" w15:paraIdParent="1E64CE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C6021" w16cex:dateUtc="2023-09-13T14:21:00Z"/>
  <w16cex:commentExtensible w16cex:durableId="28AACE08" w16cex:dateUtc="2023-09-12T09:46:00Z"/>
  <w16cex:commentExtensible w16cex:durableId="28AC3671" w16cex:dateUtc="2023-09-13T11:24:00Z"/>
  <w16cex:commentExtensible w16cex:durableId="28AC36E2" w16cex:dateUtc="2023-09-13T1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7C8073" w16cid:durableId="28ABF48B"/>
  <w16cid:commentId w16cid:paraId="50B72704" w16cid:durableId="28AC6021"/>
  <w16cid:commentId w16cid:paraId="76FAF6C3" w16cid:durableId="28ABF495"/>
  <w16cid:commentId w16cid:paraId="6A459BC3" w16cid:durableId="28AAA470"/>
  <w16cid:commentId w16cid:paraId="342C8FAD" w16cid:durableId="28ABF497"/>
  <w16cid:commentId w16cid:paraId="2E4802D2" w16cid:durableId="28AACE08"/>
  <w16cid:commentId w16cid:paraId="6DBDD9EA" w16cid:durableId="28ABF49A"/>
  <w16cid:commentId w16cid:paraId="4A041FB3" w16cid:durableId="28AC3671"/>
  <w16cid:commentId w16cid:paraId="1E64CE19" w16cid:durableId="28ABF49B"/>
  <w16cid:commentId w16cid:paraId="7CADBF98" w16cid:durableId="28AC36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08BCB" w14:textId="77777777" w:rsidR="000D7F0E" w:rsidRDefault="000D7F0E">
      <w:r>
        <w:separator/>
      </w:r>
    </w:p>
  </w:endnote>
  <w:endnote w:type="continuationSeparator" w:id="0">
    <w:p w14:paraId="746792C9" w14:textId="77777777" w:rsidR="000D7F0E" w:rsidRDefault="000D7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4717B1" w:rsidRDefault="004717B1"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4717B1" w:rsidRDefault="004717B1"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90D99" w14:textId="77777777" w:rsidR="000D7F0E" w:rsidRDefault="000D7F0E">
      <w:r>
        <w:separator/>
      </w:r>
    </w:p>
  </w:footnote>
  <w:footnote w:type="continuationSeparator" w:id="0">
    <w:p w14:paraId="28D13528" w14:textId="77777777" w:rsidR="000D7F0E" w:rsidRDefault="000D7F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4717B1" w:rsidRDefault="004717B1"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4717B1" w:rsidRDefault="004717B1"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4717B1" w:rsidRDefault="004717B1"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4717B1" w14:paraId="60B10331" w14:textId="77777777" w:rsidTr="00FA57CC">
      <w:trPr>
        <w:trHeight w:val="145"/>
        <w:tblHeader/>
      </w:trPr>
      <w:tc>
        <w:tcPr>
          <w:tcW w:w="3012" w:type="dxa"/>
        </w:tcPr>
        <w:p w14:paraId="3AE96856" w14:textId="233D8DBA" w:rsidR="004717B1" w:rsidRPr="009764C2" w:rsidRDefault="004717B1" w:rsidP="000B0CB1">
          <w:pPr>
            <w:pStyle w:val="En-tte"/>
            <w:ind w:right="360"/>
            <w:rPr>
              <w:noProof/>
              <w:lang w:eastAsia="fr-FR"/>
            </w:rPr>
          </w:pPr>
        </w:p>
      </w:tc>
      <w:tc>
        <w:tcPr>
          <w:tcW w:w="6846" w:type="dxa"/>
          <w:vAlign w:val="center"/>
        </w:tcPr>
        <w:p w14:paraId="27548C0D" w14:textId="6BD0ED20" w:rsidR="004717B1" w:rsidRDefault="004717B1" w:rsidP="001558F2">
          <w:pPr>
            <w:pStyle w:val="En-tte"/>
            <w:tabs>
              <w:tab w:val="clear" w:pos="4703"/>
              <w:tab w:val="clear" w:pos="9406"/>
              <w:tab w:val="left" w:pos="1933"/>
            </w:tabs>
            <w:jc w:val="center"/>
            <w:rPr>
              <w:noProof/>
              <w:lang w:eastAsia="fr-FR"/>
            </w:rPr>
          </w:pPr>
        </w:p>
      </w:tc>
      <w:tc>
        <w:tcPr>
          <w:tcW w:w="665" w:type="dxa"/>
          <w:vAlign w:val="center"/>
        </w:tcPr>
        <w:p w14:paraId="718D9C45" w14:textId="00560DF8" w:rsidR="004717B1" w:rsidRPr="006C40B7" w:rsidRDefault="004717B1"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5E62C2">
            <w:rPr>
              <w:rStyle w:val="Numrodepage"/>
              <w:noProof/>
              <w:sz w:val="20"/>
              <w:szCs w:val="20"/>
            </w:rPr>
            <w:t>47</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5E62C2">
            <w:rPr>
              <w:rStyle w:val="Numrodepage"/>
              <w:noProof/>
              <w:sz w:val="20"/>
              <w:szCs w:val="20"/>
            </w:rPr>
            <w:t>48</w:t>
          </w:r>
          <w:r w:rsidRPr="006C40B7">
            <w:rPr>
              <w:rStyle w:val="Numrodepage"/>
              <w:sz w:val="20"/>
              <w:szCs w:val="20"/>
            </w:rPr>
            <w:fldChar w:fldCharType="end"/>
          </w:r>
        </w:p>
      </w:tc>
    </w:tr>
  </w:tbl>
  <w:p w14:paraId="01D46006" w14:textId="77777777" w:rsidR="004717B1" w:rsidRDefault="004717B1"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700863572">
    <w:abstractNumId w:val="23"/>
  </w:num>
  <w:num w:numId="2" w16cid:durableId="1732147621">
    <w:abstractNumId w:val="9"/>
  </w:num>
  <w:num w:numId="3" w16cid:durableId="429157163">
    <w:abstractNumId w:val="4"/>
  </w:num>
  <w:num w:numId="4" w16cid:durableId="1758593838">
    <w:abstractNumId w:val="3"/>
  </w:num>
  <w:num w:numId="5" w16cid:durableId="1275863487">
    <w:abstractNumId w:val="2"/>
  </w:num>
  <w:num w:numId="6" w16cid:durableId="558832292">
    <w:abstractNumId w:val="1"/>
  </w:num>
  <w:num w:numId="7" w16cid:durableId="1526670185">
    <w:abstractNumId w:val="10"/>
  </w:num>
  <w:num w:numId="8" w16cid:durableId="632295533">
    <w:abstractNumId w:val="8"/>
  </w:num>
  <w:num w:numId="9" w16cid:durableId="1096443934">
    <w:abstractNumId w:val="7"/>
  </w:num>
  <w:num w:numId="10" w16cid:durableId="832182706">
    <w:abstractNumId w:val="6"/>
  </w:num>
  <w:num w:numId="11" w16cid:durableId="1998683968">
    <w:abstractNumId w:val="5"/>
  </w:num>
  <w:num w:numId="12" w16cid:durableId="1151483301">
    <w:abstractNumId w:val="11"/>
  </w:num>
  <w:num w:numId="13" w16cid:durableId="1757314965">
    <w:abstractNumId w:val="19"/>
  </w:num>
  <w:num w:numId="14" w16cid:durableId="1711418417">
    <w:abstractNumId w:val="14"/>
  </w:num>
  <w:num w:numId="15" w16cid:durableId="1013728339">
    <w:abstractNumId w:val="15"/>
  </w:num>
  <w:num w:numId="16" w16cid:durableId="2109033189">
    <w:abstractNumId w:val="21"/>
  </w:num>
  <w:num w:numId="17" w16cid:durableId="797605069">
    <w:abstractNumId w:val="13"/>
  </w:num>
  <w:num w:numId="18" w16cid:durableId="507408699">
    <w:abstractNumId w:val="20"/>
  </w:num>
  <w:num w:numId="19" w16cid:durableId="534733725">
    <w:abstractNumId w:val="17"/>
  </w:num>
  <w:num w:numId="20" w16cid:durableId="1869442464">
    <w:abstractNumId w:val="0"/>
  </w:num>
  <w:num w:numId="21" w16cid:durableId="1423137095">
    <w:abstractNumId w:val="16"/>
  </w:num>
  <w:num w:numId="22" w16cid:durableId="720906824">
    <w:abstractNumId w:val="22"/>
  </w:num>
  <w:num w:numId="23" w16cid:durableId="2094431882">
    <w:abstractNumId w:val="18"/>
  </w:num>
  <w:num w:numId="24" w16cid:durableId="99156146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phie">
    <w15:presenceInfo w15:providerId="None" w15:userId="Sophie"/>
  </w15:person>
  <w15:person w15:author="Quyen THIEU">
    <w15:presenceInfo w15:providerId="AD" w15:userId="S::qthieu@riskdesign.fr::b076cd4a-8788-4a86-9b42-0a408899e3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749CD"/>
    <w:rsid w:val="0008067C"/>
    <w:rsid w:val="00084727"/>
    <w:rsid w:val="000973D7"/>
    <w:rsid w:val="000B0CB1"/>
    <w:rsid w:val="000C18C1"/>
    <w:rsid w:val="000C6450"/>
    <w:rsid w:val="000D7F0E"/>
    <w:rsid w:val="000E4A72"/>
    <w:rsid w:val="0010258E"/>
    <w:rsid w:val="00114645"/>
    <w:rsid w:val="00122B3D"/>
    <w:rsid w:val="00122E90"/>
    <w:rsid w:val="00133788"/>
    <w:rsid w:val="00136F0D"/>
    <w:rsid w:val="0013741F"/>
    <w:rsid w:val="0014243E"/>
    <w:rsid w:val="00152FB4"/>
    <w:rsid w:val="001558F2"/>
    <w:rsid w:val="001636E4"/>
    <w:rsid w:val="00163D93"/>
    <w:rsid w:val="00165CD2"/>
    <w:rsid w:val="001701C6"/>
    <w:rsid w:val="001730C2"/>
    <w:rsid w:val="0018632D"/>
    <w:rsid w:val="00187427"/>
    <w:rsid w:val="001924B9"/>
    <w:rsid w:val="00193CB7"/>
    <w:rsid w:val="001A761B"/>
    <w:rsid w:val="001B3640"/>
    <w:rsid w:val="001C0464"/>
    <w:rsid w:val="001C75D0"/>
    <w:rsid w:val="001D3685"/>
    <w:rsid w:val="001E7D3C"/>
    <w:rsid w:val="001F06CB"/>
    <w:rsid w:val="001F5C23"/>
    <w:rsid w:val="001F6C18"/>
    <w:rsid w:val="001F6D37"/>
    <w:rsid w:val="00210A01"/>
    <w:rsid w:val="00213F6E"/>
    <w:rsid w:val="00220992"/>
    <w:rsid w:val="00224A0E"/>
    <w:rsid w:val="00225875"/>
    <w:rsid w:val="00226B48"/>
    <w:rsid w:val="00227747"/>
    <w:rsid w:val="002279AF"/>
    <w:rsid w:val="00230714"/>
    <w:rsid w:val="002339EC"/>
    <w:rsid w:val="0024109F"/>
    <w:rsid w:val="00252143"/>
    <w:rsid w:val="002558D9"/>
    <w:rsid w:val="002602FD"/>
    <w:rsid w:val="00260FE8"/>
    <w:rsid w:val="00262C0D"/>
    <w:rsid w:val="002643EE"/>
    <w:rsid w:val="00266EC3"/>
    <w:rsid w:val="00283528"/>
    <w:rsid w:val="0028353F"/>
    <w:rsid w:val="002B4011"/>
    <w:rsid w:val="002B6763"/>
    <w:rsid w:val="002E30B2"/>
    <w:rsid w:val="002E36CA"/>
    <w:rsid w:val="002F566C"/>
    <w:rsid w:val="00321EA5"/>
    <w:rsid w:val="00325522"/>
    <w:rsid w:val="00357629"/>
    <w:rsid w:val="00370006"/>
    <w:rsid w:val="00382E5C"/>
    <w:rsid w:val="00383739"/>
    <w:rsid w:val="003A221F"/>
    <w:rsid w:val="003A5F17"/>
    <w:rsid w:val="003A7F72"/>
    <w:rsid w:val="003C00FA"/>
    <w:rsid w:val="003C01CF"/>
    <w:rsid w:val="003C6CCA"/>
    <w:rsid w:val="003C785F"/>
    <w:rsid w:val="003D198E"/>
    <w:rsid w:val="003D6BB5"/>
    <w:rsid w:val="00402AD1"/>
    <w:rsid w:val="0040583F"/>
    <w:rsid w:val="00406926"/>
    <w:rsid w:val="00416420"/>
    <w:rsid w:val="0041666E"/>
    <w:rsid w:val="00421358"/>
    <w:rsid w:val="0042742F"/>
    <w:rsid w:val="00432814"/>
    <w:rsid w:val="00433216"/>
    <w:rsid w:val="004412C2"/>
    <w:rsid w:val="00452C7F"/>
    <w:rsid w:val="004717B1"/>
    <w:rsid w:val="00472379"/>
    <w:rsid w:val="0048466A"/>
    <w:rsid w:val="00493C9E"/>
    <w:rsid w:val="004B1446"/>
    <w:rsid w:val="004C58B1"/>
    <w:rsid w:val="004D0FED"/>
    <w:rsid w:val="004D2673"/>
    <w:rsid w:val="004D7B37"/>
    <w:rsid w:val="00502033"/>
    <w:rsid w:val="0051115D"/>
    <w:rsid w:val="00531BB2"/>
    <w:rsid w:val="00534AD8"/>
    <w:rsid w:val="00534D51"/>
    <w:rsid w:val="0053753C"/>
    <w:rsid w:val="00550AB5"/>
    <w:rsid w:val="00552DA2"/>
    <w:rsid w:val="0055533A"/>
    <w:rsid w:val="00567BB4"/>
    <w:rsid w:val="00570CB9"/>
    <w:rsid w:val="0059220D"/>
    <w:rsid w:val="00596DB8"/>
    <w:rsid w:val="00596E50"/>
    <w:rsid w:val="00597A73"/>
    <w:rsid w:val="005A46C1"/>
    <w:rsid w:val="005A6711"/>
    <w:rsid w:val="005B1B1F"/>
    <w:rsid w:val="005B5C6A"/>
    <w:rsid w:val="005D1625"/>
    <w:rsid w:val="005D1857"/>
    <w:rsid w:val="005E62C2"/>
    <w:rsid w:val="005E7FD6"/>
    <w:rsid w:val="00612664"/>
    <w:rsid w:val="00613E4A"/>
    <w:rsid w:val="00622FAA"/>
    <w:rsid w:val="00634FD2"/>
    <w:rsid w:val="00650CFB"/>
    <w:rsid w:val="006522F0"/>
    <w:rsid w:val="00661B03"/>
    <w:rsid w:val="0066730C"/>
    <w:rsid w:val="00676E01"/>
    <w:rsid w:val="00681B7F"/>
    <w:rsid w:val="00683C57"/>
    <w:rsid w:val="006860F7"/>
    <w:rsid w:val="00686D38"/>
    <w:rsid w:val="00693DE4"/>
    <w:rsid w:val="00696583"/>
    <w:rsid w:val="006A254F"/>
    <w:rsid w:val="006A2B9A"/>
    <w:rsid w:val="006A51B0"/>
    <w:rsid w:val="006B014F"/>
    <w:rsid w:val="006B086A"/>
    <w:rsid w:val="006B434B"/>
    <w:rsid w:val="006C40B7"/>
    <w:rsid w:val="006C6CE1"/>
    <w:rsid w:val="006C7F16"/>
    <w:rsid w:val="006D4F0D"/>
    <w:rsid w:val="006E0390"/>
    <w:rsid w:val="006F5425"/>
    <w:rsid w:val="00700ED3"/>
    <w:rsid w:val="007028DF"/>
    <w:rsid w:val="007120A6"/>
    <w:rsid w:val="00713DE2"/>
    <w:rsid w:val="00716031"/>
    <w:rsid w:val="00717E0E"/>
    <w:rsid w:val="007241DE"/>
    <w:rsid w:val="007453B1"/>
    <w:rsid w:val="007602C7"/>
    <w:rsid w:val="007611FB"/>
    <w:rsid w:val="00765AE3"/>
    <w:rsid w:val="00765CE1"/>
    <w:rsid w:val="00783892"/>
    <w:rsid w:val="0079273D"/>
    <w:rsid w:val="007A2F97"/>
    <w:rsid w:val="007B7662"/>
    <w:rsid w:val="007C1407"/>
    <w:rsid w:val="007C2716"/>
    <w:rsid w:val="007D214F"/>
    <w:rsid w:val="007D430D"/>
    <w:rsid w:val="007E1053"/>
    <w:rsid w:val="007E4475"/>
    <w:rsid w:val="007F06CF"/>
    <w:rsid w:val="007F2370"/>
    <w:rsid w:val="007F3352"/>
    <w:rsid w:val="008048EB"/>
    <w:rsid w:val="00816DFC"/>
    <w:rsid w:val="008231E6"/>
    <w:rsid w:val="00831436"/>
    <w:rsid w:val="00833675"/>
    <w:rsid w:val="00842495"/>
    <w:rsid w:val="00843057"/>
    <w:rsid w:val="00860970"/>
    <w:rsid w:val="00870C47"/>
    <w:rsid w:val="0087131C"/>
    <w:rsid w:val="00877BFF"/>
    <w:rsid w:val="008B029B"/>
    <w:rsid w:val="008B0AFB"/>
    <w:rsid w:val="008B1176"/>
    <w:rsid w:val="008C05B2"/>
    <w:rsid w:val="008C4F2F"/>
    <w:rsid w:val="008C5BDE"/>
    <w:rsid w:val="008D1E6C"/>
    <w:rsid w:val="008D2335"/>
    <w:rsid w:val="008E6C03"/>
    <w:rsid w:val="009052A9"/>
    <w:rsid w:val="00916C03"/>
    <w:rsid w:val="00917E45"/>
    <w:rsid w:val="009201A2"/>
    <w:rsid w:val="009228B5"/>
    <w:rsid w:val="00927899"/>
    <w:rsid w:val="009470D9"/>
    <w:rsid w:val="00951488"/>
    <w:rsid w:val="009626F6"/>
    <w:rsid w:val="00962899"/>
    <w:rsid w:val="009762E1"/>
    <w:rsid w:val="009764C2"/>
    <w:rsid w:val="00983FB7"/>
    <w:rsid w:val="00991680"/>
    <w:rsid w:val="009A297B"/>
    <w:rsid w:val="009A3D7D"/>
    <w:rsid w:val="009A40D1"/>
    <w:rsid w:val="009B4D1B"/>
    <w:rsid w:val="009B7D00"/>
    <w:rsid w:val="009C33C2"/>
    <w:rsid w:val="009D076A"/>
    <w:rsid w:val="009D0923"/>
    <w:rsid w:val="009D2B21"/>
    <w:rsid w:val="009D3434"/>
    <w:rsid w:val="009D3551"/>
    <w:rsid w:val="009F210B"/>
    <w:rsid w:val="009F23CB"/>
    <w:rsid w:val="009F304A"/>
    <w:rsid w:val="009F69C8"/>
    <w:rsid w:val="009F7073"/>
    <w:rsid w:val="00A13C38"/>
    <w:rsid w:val="00A13E63"/>
    <w:rsid w:val="00A16D71"/>
    <w:rsid w:val="00A16F93"/>
    <w:rsid w:val="00A227CE"/>
    <w:rsid w:val="00A31AF0"/>
    <w:rsid w:val="00A4089D"/>
    <w:rsid w:val="00A44A25"/>
    <w:rsid w:val="00A44F6F"/>
    <w:rsid w:val="00A51E08"/>
    <w:rsid w:val="00A567BD"/>
    <w:rsid w:val="00A90570"/>
    <w:rsid w:val="00A91B43"/>
    <w:rsid w:val="00A91BFF"/>
    <w:rsid w:val="00A93E16"/>
    <w:rsid w:val="00AA07EA"/>
    <w:rsid w:val="00AA0D2C"/>
    <w:rsid w:val="00AB4E96"/>
    <w:rsid w:val="00AC1A33"/>
    <w:rsid w:val="00AD2237"/>
    <w:rsid w:val="00AD2EBE"/>
    <w:rsid w:val="00AD6958"/>
    <w:rsid w:val="00AE0C28"/>
    <w:rsid w:val="00AF2D53"/>
    <w:rsid w:val="00B04FD1"/>
    <w:rsid w:val="00B07ADF"/>
    <w:rsid w:val="00B10F8E"/>
    <w:rsid w:val="00B13F13"/>
    <w:rsid w:val="00B20A50"/>
    <w:rsid w:val="00B2542E"/>
    <w:rsid w:val="00B34FC6"/>
    <w:rsid w:val="00B53B67"/>
    <w:rsid w:val="00B63582"/>
    <w:rsid w:val="00B72DEB"/>
    <w:rsid w:val="00B75F97"/>
    <w:rsid w:val="00B76C1E"/>
    <w:rsid w:val="00B81CC0"/>
    <w:rsid w:val="00B874AC"/>
    <w:rsid w:val="00BB2971"/>
    <w:rsid w:val="00BB5CEC"/>
    <w:rsid w:val="00BB75C3"/>
    <w:rsid w:val="00BC5A15"/>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2D89"/>
    <w:rsid w:val="00C84461"/>
    <w:rsid w:val="00C90EFE"/>
    <w:rsid w:val="00C967B4"/>
    <w:rsid w:val="00CB6026"/>
    <w:rsid w:val="00CB642E"/>
    <w:rsid w:val="00CC4816"/>
    <w:rsid w:val="00CE7B10"/>
    <w:rsid w:val="00CF5389"/>
    <w:rsid w:val="00CF76B4"/>
    <w:rsid w:val="00D04001"/>
    <w:rsid w:val="00D2496C"/>
    <w:rsid w:val="00D26CFF"/>
    <w:rsid w:val="00D34ECC"/>
    <w:rsid w:val="00D4259A"/>
    <w:rsid w:val="00D4525F"/>
    <w:rsid w:val="00D6375F"/>
    <w:rsid w:val="00D65A5F"/>
    <w:rsid w:val="00D7223F"/>
    <w:rsid w:val="00D9148A"/>
    <w:rsid w:val="00D92B2A"/>
    <w:rsid w:val="00D92F23"/>
    <w:rsid w:val="00DA22FC"/>
    <w:rsid w:val="00DB5005"/>
    <w:rsid w:val="00DC084B"/>
    <w:rsid w:val="00DD1DC6"/>
    <w:rsid w:val="00DD3B80"/>
    <w:rsid w:val="00DD6B5E"/>
    <w:rsid w:val="00DE03FE"/>
    <w:rsid w:val="00DF2018"/>
    <w:rsid w:val="00DF54E9"/>
    <w:rsid w:val="00E03825"/>
    <w:rsid w:val="00E30834"/>
    <w:rsid w:val="00E333C9"/>
    <w:rsid w:val="00E33F28"/>
    <w:rsid w:val="00E52D09"/>
    <w:rsid w:val="00E53116"/>
    <w:rsid w:val="00E54E7B"/>
    <w:rsid w:val="00E55BD6"/>
    <w:rsid w:val="00E567CA"/>
    <w:rsid w:val="00E61F05"/>
    <w:rsid w:val="00E700A1"/>
    <w:rsid w:val="00E704B9"/>
    <w:rsid w:val="00E72153"/>
    <w:rsid w:val="00E7241E"/>
    <w:rsid w:val="00E831C7"/>
    <w:rsid w:val="00E8472B"/>
    <w:rsid w:val="00E92B6A"/>
    <w:rsid w:val="00E9563D"/>
    <w:rsid w:val="00EA78A9"/>
    <w:rsid w:val="00EB7AC6"/>
    <w:rsid w:val="00EC0EA1"/>
    <w:rsid w:val="00ED00AB"/>
    <w:rsid w:val="00EF3EC2"/>
    <w:rsid w:val="00EF47C2"/>
    <w:rsid w:val="00F1108C"/>
    <w:rsid w:val="00F15EAB"/>
    <w:rsid w:val="00F2189E"/>
    <w:rsid w:val="00F264A4"/>
    <w:rsid w:val="00F268F5"/>
    <w:rsid w:val="00F339FA"/>
    <w:rsid w:val="00F33FEA"/>
    <w:rsid w:val="00F40C6D"/>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C29"/>
    <w:rsid w:val="00FE7E2C"/>
    <w:rsid w:val="00FF091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hyperlink" Target="http://www.bom.gov.au/climate/data/" TargetMode="External"/><Relationship Id="rId32" Type="http://schemas.openxmlformats.org/officeDocument/2006/relationships/image" Target="media/image18.png"/><Relationship Id="rId37" Type="http://schemas.openxmlformats.org/officeDocument/2006/relationships/hyperlink" Target="http://www.bom.gov.au/climate/data/lists_by_element/alphaAUS_139.txt"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microsoft.com/office/2016/09/relationships/commentsIds" Target="commentsIds.xml"/><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fr.wikipedia.org/wiki/Climat_de_l'Australie" TargetMode="Externa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omments" Target="comments.xml"/><Relationship Id="rId36" Type="http://schemas.openxmlformats.org/officeDocument/2006/relationships/hyperlink" Target="https://www.kaggle.com/datasets/maryamalizadeh/worldcities-australia"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kaggle.com/datasets/jsphyg/weather-dataset-rattle-package" TargetMode="External"/><Relationship Id="rId31" Type="http://schemas.microsoft.com/office/2018/08/relationships/commentsExtensible" Target="commentsExtensible.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header" Target="header2.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DA2D62-B187-47AC-92CB-80582DBEA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46</Pages>
  <Words>10486</Words>
  <Characters>57675</Characters>
  <Application>Microsoft Office Word</Application>
  <DocSecurity>0</DocSecurity>
  <Lines>480</Lines>
  <Paragraphs>136</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68025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Quyen THIEU</cp:lastModifiedBy>
  <cp:revision>5</cp:revision>
  <dcterms:created xsi:type="dcterms:W3CDTF">2023-09-13T06:43:00Z</dcterms:created>
  <dcterms:modified xsi:type="dcterms:W3CDTF">2023-09-13T15:35:00Z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